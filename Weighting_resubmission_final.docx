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69557" w14:textId="59661848" w:rsidR="001E6194" w:rsidRPr="001851EA" w:rsidRDefault="006342C2" w:rsidP="00AE21F5">
      <w:pPr>
        <w:pStyle w:val="Heading1"/>
      </w:pPr>
      <w:commentRangeStart w:id="0"/>
      <w:r w:rsidRPr="001851EA">
        <w:t xml:space="preserve">Title: </w:t>
      </w:r>
      <w:commentRangeEnd w:id="0"/>
      <w:r w:rsidR="0054446F" w:rsidRPr="001851EA">
        <w:rPr>
          <w:rStyle w:val="CommentReference"/>
        </w:rPr>
        <w:commentReference w:id="0"/>
      </w:r>
    </w:p>
    <w:p w14:paraId="47B69558" w14:textId="77777777" w:rsidR="006342C2" w:rsidRPr="001851EA" w:rsidRDefault="00965654">
      <w:r w:rsidRPr="001851EA">
        <w:t>A</w:t>
      </w:r>
      <w:r w:rsidR="00867EC6" w:rsidRPr="001851EA">
        <w:t>n emission scenario w</w:t>
      </w:r>
      <w:r w:rsidR="00B93690" w:rsidRPr="001851EA">
        <w:t>eighting</w:t>
      </w:r>
      <w:r w:rsidR="00BA3C40" w:rsidRPr="001851EA">
        <w:t xml:space="preserve"> framework</w:t>
      </w:r>
      <w:r w:rsidR="00B93690" w:rsidRPr="001851EA">
        <w:t xml:space="preserve"> </w:t>
      </w:r>
      <w:r w:rsidR="00704D17" w:rsidRPr="001851EA">
        <w:t>to improve the use of</w:t>
      </w:r>
      <w:r w:rsidR="00C20284" w:rsidRPr="001851EA">
        <w:t xml:space="preserve"> scenario</w:t>
      </w:r>
      <w:r w:rsidR="00704D17" w:rsidRPr="001851EA">
        <w:t xml:space="preserve"> </w:t>
      </w:r>
      <w:r w:rsidRPr="001851EA">
        <w:t xml:space="preserve">ensembles of opportunity </w:t>
      </w:r>
    </w:p>
    <w:p w14:paraId="47B69559" w14:textId="77777777" w:rsidR="006342C2" w:rsidRPr="001851EA" w:rsidRDefault="006342C2"/>
    <w:p w14:paraId="47B6955A" w14:textId="06CA0EF4" w:rsidR="009C38C4" w:rsidRPr="001851EA" w:rsidRDefault="00965654" w:rsidP="006342C2">
      <w:r w:rsidRPr="001851EA">
        <w:rPr>
          <w:rStyle w:val="Heading1Char"/>
        </w:rPr>
        <w:t xml:space="preserve">Authors: </w:t>
      </w:r>
      <w:r w:rsidR="00224BB4" w:rsidRPr="001851EA">
        <w:rPr>
          <w:rStyle w:val="Heading1Char"/>
        </w:rPr>
        <w:br/>
      </w:r>
      <w:r w:rsidR="00CF5692" w:rsidRPr="001851EA">
        <w:t>Hamish Beath</w:t>
      </w:r>
      <w:r w:rsidR="00CF5692" w:rsidRPr="001851EA">
        <w:rPr>
          <w:vertAlign w:val="superscript"/>
        </w:rPr>
        <w:t>1</w:t>
      </w:r>
      <w:r w:rsidR="00CF5692" w:rsidRPr="001851EA">
        <w:t xml:space="preserve">, </w:t>
      </w:r>
      <w:r w:rsidRPr="001851EA">
        <w:t>Chris Smith</w:t>
      </w:r>
      <w:r w:rsidR="00CF5692" w:rsidRPr="001851EA">
        <w:rPr>
          <w:vertAlign w:val="superscript"/>
        </w:rPr>
        <w:t>2</w:t>
      </w:r>
      <w:r w:rsidRPr="001851EA">
        <w:rPr>
          <w:vertAlign w:val="superscript"/>
        </w:rPr>
        <w:t>,</w:t>
      </w:r>
      <w:r w:rsidR="00CF5692" w:rsidRPr="001851EA">
        <w:rPr>
          <w:vertAlign w:val="superscript"/>
        </w:rPr>
        <w:t>3</w:t>
      </w:r>
      <w:r w:rsidRPr="001851EA">
        <w:t>, Jarmo Kikstra</w:t>
      </w:r>
      <w:r w:rsidR="00CF5692" w:rsidRPr="001851EA">
        <w:rPr>
          <w:vertAlign w:val="superscript"/>
        </w:rPr>
        <w:t>1</w:t>
      </w:r>
      <w:r w:rsidRPr="001851EA">
        <w:rPr>
          <w:vertAlign w:val="superscript"/>
        </w:rPr>
        <w:t>,3,4</w:t>
      </w:r>
      <w:r w:rsidRPr="001851EA">
        <w:t>,</w:t>
      </w:r>
      <w:ins w:id="1" w:author="Beath, Hamish R" w:date="2025-09-02T16:46:00Z" w16du:dateUtc="2025-09-02T15:46:00Z">
        <w:r w:rsidR="00B41DFE">
          <w:t xml:space="preserve"> Mark Dekker</w:t>
        </w:r>
      </w:ins>
      <w:ins w:id="2" w:author="Beath, Hamish R" w:date="2025-09-02T16:47:00Z" w16du:dateUtc="2025-09-02T15:47:00Z">
        <w:r w:rsidR="003A68D2">
          <w:rPr>
            <w:vertAlign w:val="superscript"/>
          </w:rPr>
          <w:t>5,6</w:t>
        </w:r>
      </w:ins>
      <w:ins w:id="3" w:author="Beath, Hamish R" w:date="2025-09-02T16:46:00Z" w16du:dateUtc="2025-09-02T15:46:00Z">
        <w:r w:rsidR="00B41DFE">
          <w:t>,</w:t>
        </w:r>
      </w:ins>
      <w:r w:rsidRPr="001851EA">
        <w:t xml:space="preserve"> Matthew J. Gidden</w:t>
      </w:r>
      <w:r w:rsidR="00CF5692" w:rsidRPr="001851EA">
        <w:rPr>
          <w:vertAlign w:val="superscript"/>
        </w:rPr>
        <w:t>3</w:t>
      </w:r>
      <w:r w:rsidRPr="001851EA">
        <w:rPr>
          <w:vertAlign w:val="superscript"/>
        </w:rPr>
        <w:t>,</w:t>
      </w:r>
      <w:ins w:id="4" w:author="Beath, Hamish R" w:date="2025-09-02T16:47:00Z" w16du:dateUtc="2025-09-02T15:47:00Z">
        <w:r w:rsidR="003A68D2">
          <w:rPr>
            <w:vertAlign w:val="superscript"/>
          </w:rPr>
          <w:t>7</w:t>
        </w:r>
      </w:ins>
      <w:del w:id="5" w:author="Beath, Hamish R" w:date="2025-09-02T16:47:00Z" w16du:dateUtc="2025-09-02T15:47:00Z">
        <w:r w:rsidRPr="001851EA" w:rsidDel="003A68D2">
          <w:rPr>
            <w:vertAlign w:val="superscript"/>
          </w:rPr>
          <w:delText>5</w:delText>
        </w:r>
      </w:del>
      <w:r w:rsidR="00B061AC" w:rsidRPr="001851EA">
        <w:t>, Joeri Rogelj</w:t>
      </w:r>
      <w:r w:rsidR="00CF5692" w:rsidRPr="001851EA">
        <w:rPr>
          <w:vertAlign w:val="superscript"/>
        </w:rPr>
        <w:t>1</w:t>
      </w:r>
      <w:r w:rsidR="00B061AC" w:rsidRPr="001851EA">
        <w:rPr>
          <w:vertAlign w:val="superscript"/>
        </w:rPr>
        <w:t>,3,</w:t>
      </w:r>
      <w:ins w:id="6" w:author="Beath, Hamish R" w:date="2025-09-06T09:22:00Z" w16du:dateUtc="2025-09-06T08:22:00Z">
        <w:r w:rsidR="007428B2">
          <w:rPr>
            <w:vertAlign w:val="superscript"/>
          </w:rPr>
          <w:t>4</w:t>
        </w:r>
      </w:ins>
      <w:del w:id="7" w:author="Beath, Hamish R" w:date="2025-09-02T16:47:00Z" w16du:dateUtc="2025-09-02T15:47:00Z">
        <w:r w:rsidR="00B061AC" w:rsidRPr="001851EA" w:rsidDel="003A68D2">
          <w:rPr>
            <w:vertAlign w:val="superscript"/>
          </w:rPr>
          <w:delText>4</w:delText>
        </w:r>
      </w:del>
    </w:p>
    <w:p w14:paraId="47B6955B" w14:textId="77777777" w:rsidR="006342C2" w:rsidRPr="001851EA" w:rsidRDefault="006342C2"/>
    <w:p w14:paraId="47B6955C" w14:textId="77777777" w:rsidR="006342C2" w:rsidRPr="001851EA" w:rsidRDefault="00965654" w:rsidP="00AE21F5">
      <w:pPr>
        <w:pStyle w:val="Heading1"/>
      </w:pPr>
      <w:r w:rsidRPr="001851EA">
        <w:t>Affiliations</w:t>
      </w:r>
      <w:r w:rsidR="00224BB4" w:rsidRPr="001851EA">
        <w:t>:</w:t>
      </w:r>
    </w:p>
    <w:p w14:paraId="47B6955D" w14:textId="77777777" w:rsidR="00CF5692" w:rsidRPr="001851EA" w:rsidRDefault="00965654" w:rsidP="00CF5692">
      <w:r w:rsidRPr="001851EA">
        <w:rPr>
          <w:vertAlign w:val="superscript"/>
        </w:rPr>
        <w:t>1</w:t>
      </w:r>
      <w:r w:rsidRPr="001851EA">
        <w:t>Centre for Environmental Policy, Faculty of Natural Sciences, Imperial College, London, United</w:t>
      </w:r>
      <w:r w:rsidR="00941651" w:rsidRPr="001851EA">
        <w:t xml:space="preserve"> Kingdom</w:t>
      </w:r>
    </w:p>
    <w:p w14:paraId="47B6955E" w14:textId="0716B48A" w:rsidR="00224BB4" w:rsidRPr="001851EA" w:rsidRDefault="00965654" w:rsidP="00224BB4">
      <w:r w:rsidRPr="001851EA">
        <w:rPr>
          <w:vertAlign w:val="superscript"/>
        </w:rPr>
        <w:t>2</w:t>
      </w:r>
      <w:r w:rsidR="001851EA" w:rsidRPr="001851EA">
        <w:t>Department of Wate</w:t>
      </w:r>
      <w:r w:rsidR="001851EA" w:rsidRPr="002E1895">
        <w:t xml:space="preserve">r and Climate, </w:t>
      </w:r>
      <w:r w:rsidR="001851EA" w:rsidRPr="001851EA">
        <w:t>Vrije Universiteit Brussel, Brussels, Belgium</w:t>
      </w:r>
    </w:p>
    <w:p w14:paraId="47B6955F" w14:textId="77777777" w:rsidR="00224BB4" w:rsidRPr="001851EA" w:rsidRDefault="00965654" w:rsidP="00224BB4">
      <w:r w:rsidRPr="001851EA">
        <w:rPr>
          <w:vertAlign w:val="superscript"/>
        </w:rPr>
        <w:t>3</w:t>
      </w:r>
      <w:r w:rsidRPr="001851EA">
        <w:t>International Institute for Applied Systems Analysis (IIASA), Laxenburg, Austria</w:t>
      </w:r>
    </w:p>
    <w:p w14:paraId="47B69560" w14:textId="77777777" w:rsidR="00224BB4" w:rsidRDefault="00965654" w:rsidP="00224BB4">
      <w:pPr>
        <w:rPr>
          <w:ins w:id="8" w:author="Beath, Hamish R" w:date="2025-09-02T16:47:00Z" w16du:dateUtc="2025-09-02T15:47:00Z"/>
        </w:rPr>
      </w:pPr>
      <w:r w:rsidRPr="001851EA">
        <w:rPr>
          <w:vertAlign w:val="superscript"/>
        </w:rPr>
        <w:t>4</w:t>
      </w:r>
      <w:r w:rsidRPr="001851EA">
        <w:t>The Grantham Institute for Climate Change and the Environment, Imperial College London, London, United Kingdom</w:t>
      </w:r>
    </w:p>
    <w:p w14:paraId="7950C530" w14:textId="48270AF1" w:rsidR="003A68D2" w:rsidRDefault="003A68D2" w:rsidP="003A68D2">
      <w:pPr>
        <w:rPr>
          <w:ins w:id="9" w:author="Beath, Hamish R" w:date="2025-09-02T16:48:00Z" w16du:dateUtc="2025-09-02T15:48:00Z"/>
        </w:rPr>
      </w:pPr>
      <w:ins w:id="10" w:author="Beath, Hamish R" w:date="2025-09-02T16:47:00Z" w16du:dateUtc="2025-09-02T15:47:00Z">
        <w:r>
          <w:rPr>
            <w:vertAlign w:val="superscript"/>
          </w:rPr>
          <w:t>5</w:t>
        </w:r>
      </w:ins>
      <w:ins w:id="11" w:author="Beath, Hamish R" w:date="2025-09-02T16:48:00Z" w16du:dateUtc="2025-09-02T15:48:00Z">
        <w:r>
          <w:rPr>
            <w:vertAlign w:val="superscript"/>
          </w:rPr>
          <w:t xml:space="preserve"> </w:t>
        </w:r>
      </w:ins>
      <w:ins w:id="12" w:author="Beath, Hamish R" w:date="2025-09-02T16:48:00Z">
        <w:r w:rsidRPr="003A68D2">
          <w:rPr>
            <w:rPrChange w:id="13" w:author="Beath, Hamish R" w:date="2025-09-02T16:48:00Z" w16du:dateUtc="2025-09-02T15:48:00Z">
              <w:rPr>
                <w:vertAlign w:val="superscript"/>
              </w:rPr>
            </w:rPrChange>
          </w:rPr>
          <w:t>PBL Netherlands Environmental Assessment Agency, The Hauge, Netherlands</w:t>
        </w:r>
      </w:ins>
    </w:p>
    <w:p w14:paraId="2A4539AE" w14:textId="493FC43C" w:rsidR="003A68D2" w:rsidRPr="001851EA" w:rsidRDefault="003A68D2" w:rsidP="00224BB4">
      <w:ins w:id="14" w:author="Beath, Hamish R" w:date="2025-09-02T16:48:00Z" w16du:dateUtc="2025-09-02T15:48:00Z">
        <w:r>
          <w:rPr>
            <w:vertAlign w:val="superscript"/>
          </w:rPr>
          <w:t>6</w:t>
        </w:r>
      </w:ins>
      <w:ins w:id="15" w:author="Beath, Hamish R" w:date="2025-09-02T16:49:00Z">
        <w:r w:rsidRPr="003A68D2">
          <w:rPr>
            <w:lang w:val="en-US"/>
          </w:rPr>
          <w:t>Copernicus Institute for Sustainable Development, Utrecht University, Utrecht, Netherlands</w:t>
        </w:r>
      </w:ins>
    </w:p>
    <w:p w14:paraId="47B69561" w14:textId="4022770C" w:rsidR="00224BB4" w:rsidRPr="001851EA" w:rsidRDefault="003A68D2" w:rsidP="00224BB4">
      <w:ins w:id="16" w:author="Beath, Hamish R" w:date="2025-09-02T16:47:00Z" w16du:dateUtc="2025-09-02T15:47:00Z">
        <w:r>
          <w:rPr>
            <w:vertAlign w:val="superscript"/>
          </w:rPr>
          <w:t>7</w:t>
        </w:r>
      </w:ins>
      <w:del w:id="17" w:author="Beath, Hamish R" w:date="2025-09-02T16:47:00Z" w16du:dateUtc="2025-09-02T15:47:00Z">
        <w:r w:rsidR="00965654" w:rsidRPr="001851EA" w:rsidDel="003A68D2">
          <w:rPr>
            <w:vertAlign w:val="superscript"/>
          </w:rPr>
          <w:delText>5</w:delText>
        </w:r>
      </w:del>
      <w:r w:rsidR="00965654" w:rsidRPr="001851EA">
        <w:t>Climate Analytics, Berlin, Germany</w:t>
      </w:r>
    </w:p>
    <w:p w14:paraId="47B69562" w14:textId="77777777" w:rsidR="00224BB4" w:rsidRPr="001851EA" w:rsidRDefault="00965654">
      <w:r w:rsidRPr="001851EA">
        <w:br w:type="page"/>
      </w:r>
    </w:p>
    <w:p w14:paraId="47B69563" w14:textId="77777777" w:rsidR="00224BB4" w:rsidRPr="001851EA" w:rsidRDefault="00965654" w:rsidP="00AE21F5">
      <w:pPr>
        <w:pStyle w:val="Heading1"/>
      </w:pPr>
      <w:r w:rsidRPr="001851EA">
        <w:lastRenderedPageBreak/>
        <w:t>Abstract:</w:t>
      </w:r>
    </w:p>
    <w:p w14:paraId="47B69564" w14:textId="4E3B9576" w:rsidR="006B0E1F" w:rsidRPr="001851EA" w:rsidRDefault="00965654" w:rsidP="00C10A92">
      <w:r w:rsidRPr="001851EA">
        <w:t>I</w:t>
      </w:r>
      <w:r w:rsidR="0035413F" w:rsidRPr="001851EA">
        <w:t xml:space="preserve">ntegrated assessment models </w:t>
      </w:r>
      <w:r w:rsidR="00C10A92" w:rsidRPr="001851EA">
        <w:t>(IAM</w:t>
      </w:r>
      <w:r w:rsidR="00734446" w:rsidRPr="001851EA">
        <w:t>s</w:t>
      </w:r>
      <w:r w:rsidR="00C10A92" w:rsidRPr="001851EA">
        <w:t xml:space="preserve">) </w:t>
      </w:r>
      <w:r w:rsidRPr="001851EA">
        <w:t xml:space="preserve">produce large ensembles of socioeconomic scenarios that are </w:t>
      </w:r>
      <w:r w:rsidR="0090032A" w:rsidRPr="001851EA">
        <w:t xml:space="preserve">used profusely in </w:t>
      </w:r>
      <w:r w:rsidR="00BE693C" w:rsidRPr="001851EA">
        <w:t xml:space="preserve">climate </w:t>
      </w:r>
      <w:r w:rsidR="00CA4FB7" w:rsidRPr="001851EA">
        <w:t xml:space="preserve">change </w:t>
      </w:r>
      <w:r w:rsidR="0090032A" w:rsidRPr="001851EA">
        <w:t>research</w:t>
      </w:r>
      <w:r w:rsidR="0035413F" w:rsidRPr="001851EA">
        <w:t>.</w:t>
      </w:r>
      <w:r w:rsidR="0090032A" w:rsidRPr="001851EA">
        <w:t xml:space="preserve"> </w:t>
      </w:r>
      <w:del w:id="18" w:author="Rogelj, Joeri" w:date="2025-09-16T16:33:00Z" w16du:dateUtc="2025-09-16T15:33:00Z">
        <w:r w:rsidR="00035E20" w:rsidRPr="001851EA">
          <w:delText>Assessments</w:delText>
        </w:r>
        <w:r w:rsidR="0090032A" w:rsidRPr="001851EA">
          <w:delText xml:space="preserve"> </w:delText>
        </w:r>
        <w:r w:rsidR="00117A7C" w:rsidRPr="001851EA">
          <w:delText>by</w:delText>
        </w:r>
        <w:r w:rsidR="0090032A" w:rsidRPr="001851EA">
          <w:delText xml:space="preserve"> </w:delText>
        </w:r>
        <w:r w:rsidR="0090032A" w:rsidRPr="001851EA" w:rsidDel="00890979">
          <w:delText>t</w:delText>
        </w:r>
      </w:del>
      <w:ins w:id="19" w:author="Rogelj, Joeri" w:date="2025-09-16T16:33:00Z" w16du:dateUtc="2025-09-16T15:33:00Z">
        <w:r w:rsidR="00890979">
          <w:t>T</w:t>
        </w:r>
      </w:ins>
      <w:r w:rsidR="0090032A" w:rsidRPr="001851EA">
        <w:t>he Intergovernmental Panel on Climate Change (IPCC)</w:t>
      </w:r>
      <w:r w:rsidR="00117A7C" w:rsidRPr="001851EA">
        <w:t xml:space="preserve">, </w:t>
      </w:r>
      <w:del w:id="20" w:author="Rogelj, Joeri" w:date="2025-09-16T16:34:00Z" w16du:dateUtc="2025-09-16T15:34:00Z">
        <w:r w:rsidR="00117A7C" w:rsidRPr="001851EA">
          <w:delText xml:space="preserve">analysis by </w:delText>
        </w:r>
      </w:del>
      <w:r w:rsidR="00035E20" w:rsidRPr="001851EA">
        <w:t xml:space="preserve">non-governmental organisations or </w:t>
      </w:r>
      <w:del w:id="21" w:author="Rogelj, Joeri" w:date="2025-09-16T16:34:00Z" w16du:dateUtc="2025-09-16T15:34:00Z">
        <w:r w:rsidR="00035E20" w:rsidRPr="001851EA">
          <w:delText xml:space="preserve">advice by </w:delText>
        </w:r>
      </w:del>
      <w:r w:rsidR="00035E20" w:rsidRPr="001851EA">
        <w:t xml:space="preserve">national climate committees </w:t>
      </w:r>
      <w:r w:rsidR="00CA4FB7" w:rsidRPr="001851EA">
        <w:t xml:space="preserve">often </w:t>
      </w:r>
      <w:r w:rsidR="00BE693C" w:rsidRPr="001851EA">
        <w:t xml:space="preserve">rely on </w:t>
      </w:r>
      <w:del w:id="22" w:author="Rogelj, Joeri" w:date="2025-09-16T16:34:00Z" w16du:dateUtc="2025-09-16T15:34:00Z">
        <w:r w:rsidR="00BE693C" w:rsidRPr="001851EA">
          <w:delText xml:space="preserve">them </w:delText>
        </w:r>
      </w:del>
      <w:ins w:id="23" w:author="Rogelj, Joeri" w:date="2025-09-16T16:34:00Z" w16du:dateUtc="2025-09-16T15:34:00Z">
        <w:r w:rsidR="00DE48B1">
          <w:t>ensemble statistics</w:t>
        </w:r>
        <w:r w:rsidR="00DE48B1" w:rsidRPr="001851EA">
          <w:t xml:space="preserve"> </w:t>
        </w:r>
      </w:ins>
      <w:r w:rsidR="00BE693C" w:rsidRPr="001851EA">
        <w:t>to identify mitigation strategies and set climate targets</w:t>
      </w:r>
      <w:r w:rsidR="00431F68" w:rsidRPr="001851EA">
        <w:t xml:space="preserve">. </w:t>
      </w:r>
      <w:r w:rsidR="00146987" w:rsidRPr="001851EA">
        <w:t xml:space="preserve">A </w:t>
      </w:r>
      <w:del w:id="24" w:author="Beath, Hamish R" w:date="2025-09-03T16:19:00Z" w16du:dateUtc="2025-09-03T15:19:00Z">
        <w:r w:rsidR="00146987" w:rsidRPr="001851EA" w:rsidDel="00256C4D">
          <w:delText xml:space="preserve">key </w:delText>
        </w:r>
      </w:del>
      <w:r w:rsidR="00146987" w:rsidRPr="001851EA">
        <w:t>limitation</w:t>
      </w:r>
      <w:r w:rsidR="00B61A88" w:rsidRPr="001851EA">
        <w:t xml:space="preserve"> of </w:t>
      </w:r>
      <w:del w:id="25" w:author="Beath, Hamish R" w:date="2025-09-03T16:33:00Z" w16du:dateUtc="2025-09-03T15:33:00Z">
        <w:r w:rsidR="007728CC" w:rsidRPr="001851EA" w:rsidDel="00B42BF5">
          <w:delText xml:space="preserve">using </w:delText>
        </w:r>
      </w:del>
      <w:r w:rsidR="00C47D3E" w:rsidRPr="001851EA">
        <w:t>such</w:t>
      </w:r>
      <w:r w:rsidR="007728CC" w:rsidRPr="001851EA">
        <w:t xml:space="preserve"> evidence</w:t>
      </w:r>
      <w:r w:rsidR="00567385" w:rsidRPr="001851EA">
        <w:t xml:space="preserve"> </w:t>
      </w:r>
      <w:r w:rsidR="00516A71" w:rsidRPr="001851EA">
        <w:t xml:space="preserve">is the </w:t>
      </w:r>
      <w:r w:rsidR="00295673" w:rsidRPr="001851EA">
        <w:t xml:space="preserve">opportunistic </w:t>
      </w:r>
      <w:r w:rsidR="00516A71" w:rsidRPr="001851EA">
        <w:t xml:space="preserve">nature of </w:t>
      </w:r>
      <w:del w:id="26" w:author="Beath, Hamish R" w:date="2025-09-03T16:33:00Z" w16du:dateUtc="2025-09-03T15:33:00Z">
        <w:r w:rsidR="00B61A88" w:rsidRPr="001851EA" w:rsidDel="00B42BF5">
          <w:delText xml:space="preserve">these </w:delText>
        </w:r>
      </w:del>
      <w:r w:rsidR="00C47D3E" w:rsidRPr="001851EA">
        <w:t xml:space="preserve">scenario </w:t>
      </w:r>
      <w:r w:rsidR="00B61A88" w:rsidRPr="001851EA">
        <w:t>ensembles</w:t>
      </w:r>
      <w:r w:rsidR="00923EAC" w:rsidRPr="001851EA">
        <w:t xml:space="preserve">: they are </w:t>
      </w:r>
      <w:r w:rsidR="00B24FEF" w:rsidRPr="001851EA">
        <w:t xml:space="preserve">an unstructured, </w:t>
      </w:r>
      <w:commentRangeStart w:id="27"/>
      <w:commentRangeStart w:id="28"/>
      <w:r w:rsidR="00B24FEF" w:rsidRPr="001851EA">
        <w:t>serendipitous</w:t>
      </w:r>
      <w:commentRangeEnd w:id="27"/>
      <w:r w:rsidR="003D1E97" w:rsidRPr="001851EA">
        <w:rPr>
          <w:rStyle w:val="CommentReference"/>
        </w:rPr>
        <w:commentReference w:id="27"/>
      </w:r>
      <w:commentRangeEnd w:id="28"/>
      <w:r w:rsidR="00580F84">
        <w:rPr>
          <w:rStyle w:val="CommentReference"/>
        </w:rPr>
        <w:commentReference w:id="28"/>
      </w:r>
      <w:r w:rsidR="00B24FEF" w:rsidRPr="001851EA">
        <w:t xml:space="preserve"> collection </w:t>
      </w:r>
      <w:r w:rsidR="00B83667" w:rsidRPr="001851EA">
        <w:t xml:space="preserve">of evidence. </w:t>
      </w:r>
      <w:r w:rsidR="000831A3" w:rsidRPr="001851EA">
        <w:t>Drawing on</w:t>
      </w:r>
      <w:r w:rsidR="00146987" w:rsidRPr="001851EA">
        <w:t xml:space="preserve"> concept</w:t>
      </w:r>
      <w:r w:rsidRPr="001851EA">
        <w:t>s</w:t>
      </w:r>
      <w:r w:rsidR="00146987" w:rsidRPr="001851EA">
        <w:t xml:space="preserve"> from </w:t>
      </w:r>
      <w:r w:rsidR="006E7910" w:rsidRPr="001851EA">
        <w:t xml:space="preserve">physical climate science </w:t>
      </w:r>
      <w:r w:rsidR="004A50D4" w:rsidRPr="001851EA">
        <w:t xml:space="preserve">and </w:t>
      </w:r>
      <w:del w:id="29" w:author="Rogelj, Joeri" w:date="2025-09-16T16:35:00Z" w16du:dateUtc="2025-09-16T15:35:00Z">
        <w:r w:rsidR="00146987" w:rsidRPr="001851EA">
          <w:delText xml:space="preserve">the analysis of </w:delText>
        </w:r>
      </w:del>
      <w:r w:rsidR="00146987" w:rsidRPr="001851EA">
        <w:t>ensemble</w:t>
      </w:r>
      <w:ins w:id="30" w:author="Rogelj, Joeri" w:date="2025-09-16T16:35:00Z" w16du:dateUtc="2025-09-16T15:35:00Z">
        <w:r w:rsidR="00646C43">
          <w:t xml:space="preserve"> analysi</w:t>
        </w:r>
      </w:ins>
      <w:r w:rsidR="00146987" w:rsidRPr="001851EA">
        <w:t>s</w:t>
      </w:r>
      <w:del w:id="31" w:author="Rogelj, Joeri" w:date="2025-09-16T16:35:00Z" w16du:dateUtc="2025-09-16T15:35:00Z">
        <w:r w:rsidR="00146987" w:rsidRPr="001851EA">
          <w:delText xml:space="preserve"> of climate model data</w:delText>
        </w:r>
      </w:del>
      <w:r w:rsidR="00146987" w:rsidRPr="001851EA">
        <w:t xml:space="preserve">, we </w:t>
      </w:r>
      <w:del w:id="32" w:author="Beath, Hamish R" w:date="2025-09-03T16:19:00Z" w16du:dateUtc="2025-09-03T15:19:00Z">
        <w:r w:rsidRPr="001851EA" w:rsidDel="00256C4D">
          <w:delText xml:space="preserve">here </w:delText>
        </w:r>
      </w:del>
      <w:r w:rsidRPr="001851EA">
        <w:t>present a novel approach for the flexible</w:t>
      </w:r>
      <w:r w:rsidR="00E8357C" w:rsidRPr="001851EA">
        <w:t>,</w:t>
      </w:r>
      <w:r w:rsidRPr="001851EA">
        <w:t xml:space="preserve"> multidimensional weighting of emission scenario data</w:t>
      </w:r>
      <w:r w:rsidR="006E7910" w:rsidRPr="001851EA">
        <w:t xml:space="preserve"> that accounts for </w:t>
      </w:r>
      <w:del w:id="33" w:author="Beath, Hamish R" w:date="2025-09-03T16:34:00Z" w16du:dateUtc="2025-09-03T15:34:00Z">
        <w:r w:rsidR="006E7910" w:rsidRPr="001851EA" w:rsidDel="00B42BF5">
          <w:delText xml:space="preserve">scenario </w:delText>
        </w:r>
      </w:del>
      <w:r w:rsidR="00BF5967" w:rsidRPr="001851EA">
        <w:t>relevance</w:t>
      </w:r>
      <w:r w:rsidR="006E7910" w:rsidRPr="001851EA">
        <w:t xml:space="preserve">, quality, </w:t>
      </w:r>
      <w:r w:rsidR="004A50D4" w:rsidRPr="001851EA">
        <w:t xml:space="preserve">and </w:t>
      </w:r>
      <w:r w:rsidR="006E7910" w:rsidRPr="001851EA">
        <w:t>diversity</w:t>
      </w:r>
      <w:r w:rsidR="004A50D4" w:rsidRPr="001851EA">
        <w:t xml:space="preserve">. </w:t>
      </w:r>
      <w:ins w:id="34" w:author="Beath, Hamish R" w:date="2025-09-06T09:42:00Z" w16du:dateUtc="2025-09-06T08:42:00Z">
        <w:r w:rsidR="00996098">
          <w:t>Our</w:t>
        </w:r>
      </w:ins>
      <w:del w:id="35" w:author="Beath, Hamish R" w:date="2025-08-18T18:24:00Z" w16du:dateUtc="2025-08-18T17:24:00Z">
        <w:r w:rsidR="001D6D09" w:rsidRPr="001851EA" w:rsidDel="00D7036A">
          <w:delText>Applied</w:delText>
        </w:r>
        <w:r w:rsidR="0045331E" w:rsidRPr="001851EA" w:rsidDel="00D7036A">
          <w:delText xml:space="preserve"> to the </w:delText>
        </w:r>
        <w:r w:rsidR="00C10A92" w:rsidRPr="001851EA" w:rsidDel="00D7036A">
          <w:delText>latest</w:delText>
        </w:r>
      </w:del>
      <w:ins w:id="36" w:author="Beath, Hamish R" w:date="2025-09-03T18:24:00Z" w16du:dateUtc="2025-09-03T17:24:00Z">
        <w:r w:rsidR="00156DDD">
          <w:t xml:space="preserve"> illustrative application to the</w:t>
        </w:r>
      </w:ins>
      <w:ins w:id="37" w:author="Beath, Hamish R" w:date="2025-08-18T18:24:00Z" w16du:dateUtc="2025-08-18T17:24:00Z">
        <w:r w:rsidR="00D7036A">
          <w:t xml:space="preserve"> latest</w:t>
        </w:r>
      </w:ins>
      <w:r w:rsidR="00C10A92" w:rsidRPr="001851EA">
        <w:t xml:space="preserve"> IPCC </w:t>
      </w:r>
      <w:r w:rsidR="00C33D0A" w:rsidRPr="001851EA">
        <w:t>scenario</w:t>
      </w:r>
      <w:ins w:id="38" w:author="Beath, Hamish R" w:date="2025-09-03T18:05:00Z" w16du:dateUtc="2025-09-03T17:05:00Z">
        <w:r w:rsidR="00FD21DF">
          <w:t xml:space="preserve"> </w:t>
        </w:r>
      </w:ins>
      <w:del w:id="39" w:author="Beath, Hamish R" w:date="2025-09-03T18:05:00Z" w16du:dateUtc="2025-09-03T17:05:00Z">
        <w:r w:rsidR="00C33D0A" w:rsidRPr="001851EA" w:rsidDel="00FD21DF">
          <w:delText xml:space="preserve"> assessment</w:delText>
        </w:r>
        <w:r w:rsidR="00C10A92" w:rsidRPr="001851EA" w:rsidDel="00FD21DF">
          <w:delText xml:space="preserve"> </w:delText>
        </w:r>
      </w:del>
      <w:r w:rsidR="00C10A92" w:rsidRPr="001851EA">
        <w:t>database</w:t>
      </w:r>
      <w:ins w:id="40" w:author="Beath, Hamish R" w:date="2025-09-06T09:42:00Z" w16du:dateUtc="2025-09-06T08:42:00Z">
        <w:r w:rsidR="00996098">
          <w:t xml:space="preserve"> </w:t>
        </w:r>
      </w:ins>
      <w:ins w:id="41" w:author="Beath, Hamish R" w:date="2025-09-03T16:18:00Z" w16du:dateUtc="2025-09-03T15:18:00Z">
        <w:r w:rsidR="00256C4D">
          <w:t>demonstrat</w:t>
        </w:r>
      </w:ins>
      <w:ins w:id="42" w:author="Beath, Hamish R" w:date="2025-09-03T18:28:00Z" w16du:dateUtc="2025-09-03T17:28:00Z">
        <w:r w:rsidR="006A49FB">
          <w:t xml:space="preserve">es </w:t>
        </w:r>
      </w:ins>
      <w:ins w:id="43" w:author="Beath, Hamish R" w:date="2025-09-06T09:44:00Z" w16du:dateUtc="2025-09-06T08:44:00Z">
        <w:r w:rsidR="00996098">
          <w:t xml:space="preserve">a </w:t>
        </w:r>
      </w:ins>
      <w:ins w:id="44" w:author="Beath, Hamish R" w:date="2025-09-06T09:43:00Z" w16du:dateUtc="2025-09-06T08:43:00Z">
        <w:r w:rsidR="00996098">
          <w:t xml:space="preserve">reduction in </w:t>
        </w:r>
      </w:ins>
      <w:ins w:id="45" w:author="Beath, Hamish R" w:date="2025-09-03T16:18:00Z" w16du:dateUtc="2025-09-03T15:18:00Z">
        <w:r w:rsidR="00256C4D">
          <w:t xml:space="preserve">dominance of </w:t>
        </w:r>
      </w:ins>
      <w:ins w:id="46" w:author="Beath, Hamish R" w:date="2025-09-03T16:19:00Z" w16du:dateUtc="2025-09-03T15:19:00Z">
        <w:r w:rsidR="00256C4D">
          <w:t>highly represented models and</w:t>
        </w:r>
      </w:ins>
      <w:ins w:id="47" w:author="Beath, Hamish R" w:date="2025-09-03T16:20:00Z" w16du:dateUtc="2025-09-03T15:20:00Z">
        <w:r w:rsidR="00256C4D">
          <w:t xml:space="preserve"> studies</w:t>
        </w:r>
      </w:ins>
      <w:ins w:id="48" w:author="Beath, Hamish R" w:date="2025-09-03T18:28:00Z" w16du:dateUtc="2025-09-03T17:28:00Z">
        <w:r w:rsidR="006A49FB">
          <w:t>, and</w:t>
        </w:r>
      </w:ins>
      <w:del w:id="49" w:author="Beath, Hamish R" w:date="2025-09-03T18:28:00Z" w16du:dateUtc="2025-09-03T17:28:00Z">
        <w:r w:rsidR="00C10A92" w:rsidRPr="001851EA" w:rsidDel="006A49FB">
          <w:delText xml:space="preserve"> </w:delText>
        </w:r>
      </w:del>
      <w:del w:id="50" w:author="Beath, Hamish R" w:date="2025-08-18T18:24:00Z" w16du:dateUtc="2025-08-18T17:24:00Z">
        <w:r w:rsidR="00C10A92" w:rsidRPr="001851EA" w:rsidDel="00D7036A">
          <w:delText xml:space="preserve">we </w:delText>
        </w:r>
        <w:r w:rsidR="00AF7492" w:rsidRPr="001851EA" w:rsidDel="00D7036A">
          <w:delText>show</w:delText>
        </w:r>
        <w:r w:rsidR="00C10A92" w:rsidRPr="001851EA" w:rsidDel="00D7036A">
          <w:delText xml:space="preserve"> </w:delText>
        </w:r>
        <w:r w:rsidR="00C33D0A" w:rsidRPr="001851EA" w:rsidDel="00D7036A">
          <w:delText xml:space="preserve">that </w:delText>
        </w:r>
        <w:r w:rsidR="00CE3C68" w:rsidRPr="001851EA" w:rsidDel="00D7036A">
          <w:delText>a</w:delText>
        </w:r>
      </w:del>
      <w:del w:id="51" w:author="Beath, Hamish R" w:date="2025-08-18T18:26:00Z" w16du:dateUtc="2025-08-18T17:26:00Z">
        <w:r w:rsidR="00CE3C68" w:rsidRPr="001851EA" w:rsidDel="00D7036A">
          <w:delText xml:space="preserve"> </w:delText>
        </w:r>
        <w:r w:rsidR="00C33D0A" w:rsidRPr="001851EA" w:rsidDel="00D7036A">
          <w:delText xml:space="preserve">bias-corrected </w:delText>
        </w:r>
        <w:r w:rsidR="00AF7492" w:rsidRPr="001851EA" w:rsidDel="00D7036A">
          <w:delText>scenario</w:delText>
        </w:r>
      </w:del>
      <w:del w:id="52" w:author="Beath, Hamish R" w:date="2025-09-03T18:28:00Z" w16du:dateUtc="2025-09-03T17:28:00Z">
        <w:r w:rsidR="00AF7492" w:rsidRPr="001851EA" w:rsidDel="006A49FB">
          <w:delText xml:space="preserve"> </w:delText>
        </w:r>
      </w:del>
      <w:del w:id="53" w:author="Beath, Hamish R" w:date="2025-09-03T16:46:00Z" w16du:dateUtc="2025-09-03T15:46:00Z">
        <w:r w:rsidR="00C33D0A" w:rsidRPr="001851EA" w:rsidDel="00750A2F">
          <w:delText>analys</w:delText>
        </w:r>
        <w:r w:rsidR="00CE3C68" w:rsidRPr="001851EA" w:rsidDel="00750A2F">
          <w:delText>is</w:delText>
        </w:r>
        <w:r w:rsidR="00434ECF" w:rsidRPr="001851EA" w:rsidDel="00750A2F">
          <w:delText xml:space="preserve"> </w:delText>
        </w:r>
      </w:del>
      <w:ins w:id="54" w:author="Beath, Hamish R" w:date="2025-09-03T16:46:00Z" w16du:dateUtc="2025-09-03T15:46:00Z">
        <w:r w:rsidR="00750A2F" w:rsidRPr="001851EA">
          <w:t xml:space="preserve"> </w:t>
        </w:r>
      </w:ins>
      <w:ins w:id="55" w:author="Beath, Hamish R" w:date="2025-09-03T18:29:00Z" w16du:dateUtc="2025-09-03T17:29:00Z">
        <w:r w:rsidR="006A49FB">
          <w:t xml:space="preserve">may </w:t>
        </w:r>
      </w:ins>
      <w:del w:id="56" w:author="Beath, Hamish R" w:date="2025-08-18T18:26:00Z" w16du:dateUtc="2025-08-18T17:26:00Z">
        <w:r w:rsidR="00C33D0A" w:rsidRPr="001851EA" w:rsidDel="00D7036A">
          <w:delText>reveal</w:delText>
        </w:r>
        <w:r w:rsidR="00CE3C68" w:rsidRPr="001851EA" w:rsidDel="00D7036A">
          <w:delText>s</w:delText>
        </w:r>
        <w:r w:rsidR="00C33D0A" w:rsidRPr="001851EA" w:rsidDel="00D7036A">
          <w:delText xml:space="preserve"> more</w:delText>
        </w:r>
      </w:del>
      <w:ins w:id="57" w:author="Beath, Hamish R" w:date="2025-08-18T18:26:00Z" w16du:dateUtc="2025-08-18T17:26:00Z">
        <w:r w:rsidR="00D7036A">
          <w:t>indicat</w:t>
        </w:r>
      </w:ins>
      <w:ins w:id="58" w:author="Beath, Hamish R" w:date="2025-09-03T18:29:00Z" w16du:dateUtc="2025-09-03T17:29:00Z">
        <w:r w:rsidR="006A49FB">
          <w:t>e</w:t>
        </w:r>
      </w:ins>
      <w:ins w:id="59" w:author="Beath, Hamish R" w:date="2025-08-18T18:26:00Z" w16du:dateUtc="2025-08-18T17:26:00Z">
        <w:r w:rsidR="00D7036A">
          <w:t xml:space="preserve"> </w:t>
        </w:r>
      </w:ins>
      <w:ins w:id="60" w:author="Beath, Hamish R" w:date="2025-08-18T18:27:00Z" w16du:dateUtc="2025-08-18T17:27:00Z">
        <w:r w:rsidR="00D7036A">
          <w:t>more</w:t>
        </w:r>
      </w:ins>
      <w:r w:rsidR="00C33D0A" w:rsidRPr="001851EA">
        <w:t xml:space="preserve"> </w:t>
      </w:r>
      <w:commentRangeStart w:id="61"/>
      <w:r w:rsidR="00C33D0A" w:rsidRPr="001851EA">
        <w:t xml:space="preserve">stringent </w:t>
      </w:r>
      <w:ins w:id="62" w:author="Beath, Hamish R" w:date="2025-09-03T16:44:00Z" w16du:dateUtc="2025-09-03T15:44:00Z">
        <w:r w:rsidR="00750A2F">
          <w:t xml:space="preserve">net-zero </w:t>
        </w:r>
      </w:ins>
      <w:r w:rsidR="00C33D0A" w:rsidRPr="001851EA">
        <w:t>emission milestones</w:t>
      </w:r>
      <w:r w:rsidR="00434ECF" w:rsidRPr="001851EA">
        <w:t xml:space="preserve"> </w:t>
      </w:r>
      <w:del w:id="63" w:author="Beath, Hamish R" w:date="2025-09-03T16:44:00Z" w16du:dateUtc="2025-09-03T15:44:00Z">
        <w:r w:rsidR="00CE3C68" w:rsidRPr="001851EA" w:rsidDel="00750A2F">
          <w:delText xml:space="preserve">for net-zero </w:delText>
        </w:r>
      </w:del>
      <w:del w:id="64" w:author="Beath, Hamish R" w:date="2025-09-03T16:17:00Z" w16du:dateUtc="2025-09-03T15:17:00Z">
        <w:r w:rsidR="00CE3C68" w:rsidRPr="001851EA" w:rsidDel="00256C4D">
          <w:delText xml:space="preserve">and </w:delText>
        </w:r>
        <w:r w:rsidR="0088747F" w:rsidRPr="001851EA" w:rsidDel="00256C4D">
          <w:delText>fossil-fuel phase-out targets</w:delText>
        </w:r>
        <w:r w:rsidR="00AF7492" w:rsidRPr="001851EA" w:rsidDel="00256C4D">
          <w:delText xml:space="preserve"> </w:delText>
        </w:r>
      </w:del>
      <w:r w:rsidR="00AF7492" w:rsidRPr="001851EA">
        <w:t>than originally reported</w:t>
      </w:r>
      <w:r w:rsidR="00434ECF" w:rsidRPr="001851EA">
        <w:t>.</w:t>
      </w:r>
      <w:commentRangeEnd w:id="61"/>
      <w:r w:rsidR="00BE2302">
        <w:rPr>
          <w:rStyle w:val="CommentReference"/>
        </w:rPr>
        <w:commentReference w:id="61"/>
      </w:r>
      <w:r w:rsidR="00434ECF" w:rsidRPr="001851EA">
        <w:t xml:space="preserve"> </w:t>
      </w:r>
      <w:ins w:id="65" w:author="Beath, Hamish R" w:date="2025-09-03T16:17:00Z" w16du:dateUtc="2025-09-03T15:17:00Z">
        <w:del w:id="66" w:author="Rogelj, Joeri" w:date="2025-09-16T16:36:00Z" w16du:dateUtc="2025-09-16T15:36:00Z">
          <w:r w:rsidR="00256C4D">
            <w:delText xml:space="preserve">However, </w:delText>
          </w:r>
        </w:del>
      </w:ins>
      <w:ins w:id="67" w:author="Beath, Hamish R" w:date="2025-09-03T16:20:00Z" w16du:dateUtc="2025-09-03T15:20:00Z">
        <w:del w:id="68" w:author="Rogelj, Joeri" w:date="2025-09-16T16:36:00Z" w16du:dateUtc="2025-09-16T15:36:00Z">
          <w:r w:rsidR="00256C4D" w:rsidDel="00646C43">
            <w:delText>o</w:delText>
          </w:r>
        </w:del>
      </w:ins>
      <w:ins w:id="69" w:author="Rogelj, Joeri" w:date="2025-09-16T16:36:00Z" w16du:dateUtc="2025-09-16T15:36:00Z">
        <w:r w:rsidR="00646C43">
          <w:t>O</w:t>
        </w:r>
      </w:ins>
      <w:del w:id="70" w:author="Beath, Hamish R" w:date="2025-09-03T16:20:00Z" w16du:dateUtc="2025-09-03T15:20:00Z">
        <w:r w:rsidR="004139E6" w:rsidRPr="001851EA" w:rsidDel="00256C4D">
          <w:delText>O</w:delText>
        </w:r>
      </w:del>
      <w:r w:rsidR="004139E6" w:rsidRPr="001851EA">
        <w:t>ur framework</w:t>
      </w:r>
      <w:ins w:id="71" w:author="Beath, Hamish R" w:date="2025-09-03T16:20:00Z" w16du:dateUtc="2025-09-03T15:20:00Z">
        <w:r w:rsidR="00256C4D">
          <w:t xml:space="preserve"> </w:t>
        </w:r>
      </w:ins>
      <w:ins w:id="72" w:author="Rogelj, Joeri" w:date="2025-09-16T16:36:00Z" w16du:dateUtc="2025-09-16T15:36:00Z">
        <w:r w:rsidR="00646C43">
          <w:t>formali</w:t>
        </w:r>
      </w:ins>
      <w:ins w:id="73" w:author="Beath, Hamish R" w:date="2025-09-23T11:48:00Z" w16du:dateUtc="2025-09-23T10:48:00Z">
        <w:r w:rsidR="00F20C40">
          <w:t>s</w:t>
        </w:r>
      </w:ins>
      <w:ins w:id="74" w:author="Rogelj, Joeri" w:date="2025-09-16T16:36:00Z" w16du:dateUtc="2025-09-16T15:36:00Z">
        <w:del w:id="75" w:author="Beath, Hamish R" w:date="2025-09-23T11:48:00Z" w16du:dateUtc="2025-09-23T10:48:00Z">
          <w:r w:rsidR="00646C43" w:rsidDel="00F20C40">
            <w:delText>z</w:delText>
          </w:r>
        </w:del>
        <w:r w:rsidR="00646C43">
          <w:t xml:space="preserve">es </w:t>
        </w:r>
      </w:ins>
      <w:ins w:id="76" w:author="Rogelj, Joeri" w:date="2025-09-16T16:37:00Z" w16du:dateUtc="2025-09-16T15:37:00Z">
        <w:r w:rsidR="00BA6F7D">
          <w:t xml:space="preserve">decisions </w:t>
        </w:r>
      </w:ins>
      <w:ins w:id="77" w:author="Rogelj, Joeri" w:date="2025-09-17T00:07:00Z" w16du:dateUtc="2025-09-16T23:07:00Z">
        <w:r w:rsidR="00A37778">
          <w:t>otherwise</w:t>
        </w:r>
      </w:ins>
      <w:ins w:id="78" w:author="Rogelj, Joeri" w:date="2025-09-16T16:37:00Z" w16du:dateUtc="2025-09-16T15:37:00Z">
        <w:r w:rsidR="00BA6F7D">
          <w:t xml:space="preserve"> </w:t>
        </w:r>
      </w:ins>
      <w:ins w:id="79" w:author="Rogelj, Joeri" w:date="2025-09-16T16:39:00Z" w16du:dateUtc="2025-09-16T15:39:00Z">
        <w:r w:rsidR="00F135B8">
          <w:t>made</w:t>
        </w:r>
      </w:ins>
      <w:ins w:id="80" w:author="Rogelj, Joeri" w:date="2025-09-16T16:37:00Z" w16du:dateUtc="2025-09-16T15:37:00Z">
        <w:r w:rsidR="00BA6F7D">
          <w:t xml:space="preserve"> in a</w:t>
        </w:r>
      </w:ins>
      <w:ins w:id="81" w:author="Rogelj, Joeri" w:date="2025-09-16T16:38:00Z" w16du:dateUtc="2025-09-16T15:38:00Z">
        <w:r w:rsidR="00BA6F7D">
          <w:t>n ad hoc manner</w:t>
        </w:r>
      </w:ins>
      <w:ins w:id="82" w:author="Rogelj, Joeri" w:date="2025-09-16T16:41:00Z" w16du:dateUtc="2025-09-16T15:41:00Z">
        <w:r w:rsidR="00CB74D9">
          <w:t>,</w:t>
        </w:r>
      </w:ins>
      <w:ins w:id="83" w:author="Rogelj, Joeri" w:date="2025-09-16T16:36:00Z" w16du:dateUtc="2025-09-16T15:36:00Z">
        <w:r w:rsidR="00646C43">
          <w:t xml:space="preserve"> </w:t>
        </w:r>
      </w:ins>
      <w:ins w:id="84" w:author="Beath, Hamish R" w:date="2025-09-03T16:20:00Z" w16du:dateUtc="2025-09-03T15:20:00Z">
        <w:del w:id="85" w:author="Rogelj, Joeri" w:date="2025-09-16T16:41:00Z" w16du:dateUtc="2025-09-16T15:41:00Z">
          <w:r w:rsidR="00256C4D">
            <w:delText>only</w:delText>
          </w:r>
        </w:del>
      </w:ins>
      <w:del w:id="86" w:author="Rogelj, Joeri" w:date="2025-09-16T16:41:00Z" w16du:dateUtc="2025-09-16T15:41:00Z">
        <w:r w:rsidR="004139E6" w:rsidRPr="001851EA">
          <w:delText xml:space="preserve"> </w:delText>
        </w:r>
      </w:del>
      <w:r w:rsidR="00606AF7" w:rsidRPr="001851EA">
        <w:t>provid</w:t>
      </w:r>
      <w:del w:id="87" w:author="Rogelj, Joeri" w:date="2025-09-16T16:41:00Z" w16du:dateUtc="2025-09-16T15:41:00Z">
        <w:r w:rsidR="00606AF7" w:rsidRPr="001851EA">
          <w:delText>es</w:delText>
        </w:r>
      </w:del>
      <w:ins w:id="88" w:author="Rogelj, Joeri" w:date="2025-09-16T16:41:00Z" w16du:dateUtc="2025-09-16T15:41:00Z">
        <w:r w:rsidR="00CB74D9">
          <w:t>ing</w:t>
        </w:r>
      </w:ins>
      <w:r w:rsidR="00606AF7" w:rsidRPr="001851EA">
        <w:t xml:space="preserve"> </w:t>
      </w:r>
      <w:ins w:id="89" w:author="Rogelj, Joeri" w:date="2025-09-16T16:39:00Z" w16du:dateUtc="2025-09-16T15:39:00Z">
        <w:r w:rsidR="001B74EB">
          <w:t>a</w:t>
        </w:r>
        <w:r w:rsidR="00606AF7" w:rsidRPr="001851EA">
          <w:t xml:space="preserve"> </w:t>
        </w:r>
      </w:ins>
      <w:del w:id="90" w:author="Rogelj, Joeri" w:date="2025-09-16T16:32:00Z" w16du:dateUtc="2025-09-16T15:32:00Z">
        <w:r w:rsidR="00606AF7" w:rsidRPr="001851EA">
          <w:delText xml:space="preserve">a </w:delText>
        </w:r>
        <w:r w:rsidR="00606AF7" w:rsidRPr="001851EA" w:rsidDel="00D7036A">
          <w:delText xml:space="preserve">blueprint </w:delText>
        </w:r>
      </w:del>
      <w:ins w:id="91" w:author="Beath, Hamish R" w:date="2025-08-18T18:25:00Z" w16du:dateUtc="2025-08-18T17:25:00Z">
        <w:del w:id="92" w:author="Rogelj, Joeri" w:date="2025-09-16T16:32:00Z" w16du:dateUtc="2025-09-16T15:32:00Z">
          <w:r w:rsidR="00D7036A">
            <w:delText>starting point</w:delText>
          </w:r>
          <w:r w:rsidR="00D7036A" w:rsidRPr="001851EA">
            <w:delText xml:space="preserve"> </w:delText>
          </w:r>
        </w:del>
      </w:ins>
      <w:del w:id="93" w:author="Rogelj, Joeri" w:date="2025-09-16T16:32:00Z" w16du:dateUtc="2025-09-16T15:32:00Z">
        <w:r w:rsidR="00E87133" w:rsidRPr="001851EA" w:rsidDel="00FD21DF">
          <w:delText>to</w:delText>
        </w:r>
        <w:r w:rsidR="003B6EFC" w:rsidRPr="001851EA" w:rsidDel="00FD21DF">
          <w:delText xml:space="preserve"> </w:delText>
        </w:r>
        <w:r w:rsidR="003416B1" w:rsidRPr="001851EA" w:rsidDel="00FD21DF">
          <w:delText xml:space="preserve">further </w:delText>
        </w:r>
        <w:r w:rsidR="003B6EFC" w:rsidRPr="001851EA" w:rsidDel="00FD21DF">
          <w:delText>improve</w:delText>
        </w:r>
      </w:del>
      <w:ins w:id="94" w:author="Beath, Hamish R" w:date="2025-09-03T18:06:00Z" w16du:dateUtc="2025-09-03T17:06:00Z">
        <w:del w:id="95" w:author="Rogelj, Joeri" w:date="2025-09-16T16:32:00Z" w16du:dateUtc="2025-09-16T15:32:00Z">
          <w:r w:rsidR="00FD21DF">
            <w:delText>for</w:delText>
          </w:r>
        </w:del>
      </w:ins>
      <w:ins w:id="96" w:author="Rogelj, Joeri" w:date="2025-09-17T00:07:00Z" w16du:dateUtc="2025-09-16T23:07:00Z">
        <w:r w:rsidR="0048388B">
          <w:t>tool contr</w:t>
        </w:r>
      </w:ins>
      <w:ins w:id="97" w:author="Rogelj, Joeri" w:date="2025-09-17T00:08:00Z" w16du:dateUtc="2025-09-16T23:08:00Z">
        <w:r w:rsidR="0048388B">
          <w:t>ibuting to</w:t>
        </w:r>
      </w:ins>
      <w:ins w:id="98" w:author="Rogelj, Joeri" w:date="2025-09-16T16:39:00Z" w16du:dateUtc="2025-09-16T15:39:00Z">
        <w:r w:rsidR="001B74EB">
          <w:t xml:space="preserve"> the</w:t>
        </w:r>
      </w:ins>
      <w:ins w:id="99" w:author="Rogelj, Joeri" w:date="2025-09-16T16:41:00Z" w16du:dateUtc="2025-09-16T15:41:00Z">
        <w:r w:rsidR="00CB74D9">
          <w:t xml:space="preserve"> broader</w:t>
        </w:r>
      </w:ins>
      <w:ins w:id="100" w:author="Rogelj, Joeri" w:date="2025-09-16T16:39:00Z" w16du:dateUtc="2025-09-16T15:39:00Z">
        <w:r w:rsidR="001B74EB">
          <w:t xml:space="preserve"> challenge of</w:t>
        </w:r>
      </w:ins>
      <w:ins w:id="101" w:author="Beath, Hamish R" w:date="2025-09-03T18:06:00Z" w16du:dateUtc="2025-09-03T17:06:00Z">
        <w:del w:id="102" w:author="Rogelj, Joeri" w:date="2025-09-16T16:36:00Z" w16du:dateUtc="2025-09-16T15:36:00Z">
          <w:r w:rsidR="00FD21DF">
            <w:delText xml:space="preserve"> improving</w:delText>
          </w:r>
        </w:del>
      </w:ins>
      <w:r w:rsidR="003B6EFC" w:rsidRPr="001851EA">
        <w:t xml:space="preserve"> </w:t>
      </w:r>
      <w:del w:id="103" w:author="Rogelj, Joeri" w:date="2025-09-16T16:32:00Z" w16du:dateUtc="2025-09-16T15:32:00Z">
        <w:r w:rsidR="003416B1" w:rsidRPr="001851EA">
          <w:delText xml:space="preserve">scenario-based climate </w:delText>
        </w:r>
      </w:del>
      <w:r w:rsidR="003416B1" w:rsidRPr="001851EA">
        <w:t>assess</w:t>
      </w:r>
      <w:del w:id="104" w:author="Rogelj, Joeri" w:date="2025-09-16T16:37:00Z" w16du:dateUtc="2025-09-16T15:37:00Z">
        <w:r w:rsidR="003416B1" w:rsidRPr="001851EA">
          <w:delText>ments</w:delText>
        </w:r>
      </w:del>
      <w:ins w:id="105" w:author="Rogelj, Joeri" w:date="2025-09-16T16:37:00Z" w16du:dateUtc="2025-09-16T15:37:00Z">
        <w:r w:rsidR="00842244">
          <w:t>ing</w:t>
        </w:r>
      </w:ins>
      <w:ins w:id="106" w:author="Rogelj, Joeri" w:date="2025-09-16T16:33:00Z" w16du:dateUtc="2025-09-16T15:33:00Z">
        <w:r w:rsidR="00614FF9">
          <w:t xml:space="preserve"> </w:t>
        </w:r>
      </w:ins>
      <w:ins w:id="107" w:author="Rogelj, Joeri" w:date="2025-09-16T16:37:00Z" w16du:dateUtc="2025-09-16T15:37:00Z">
        <w:r w:rsidR="00842244">
          <w:t>ensembles of opportunity</w:t>
        </w:r>
      </w:ins>
      <w:r w:rsidR="003D4732" w:rsidRPr="001851EA">
        <w:t xml:space="preserve">. </w:t>
      </w:r>
    </w:p>
    <w:p w14:paraId="47B69565" w14:textId="77777777" w:rsidR="005D0D4B" w:rsidRPr="001851EA" w:rsidRDefault="005D0D4B" w:rsidP="0035413F"/>
    <w:p w14:paraId="47B69566" w14:textId="77777777" w:rsidR="005D0D4B" w:rsidRPr="001851EA" w:rsidRDefault="00965654" w:rsidP="00AE21F5">
      <w:pPr>
        <w:pStyle w:val="Heading1"/>
      </w:pPr>
      <w:r w:rsidRPr="001851EA">
        <w:t xml:space="preserve">Keywords: </w:t>
      </w:r>
    </w:p>
    <w:p w14:paraId="47B69567" w14:textId="77777777" w:rsidR="005D0D4B" w:rsidRPr="001851EA" w:rsidRDefault="00965654" w:rsidP="0035413F">
      <w:r w:rsidRPr="001851EA">
        <w:t>Integrated Assessment Modelling, climate change, socioeconomics, mitigation, scenarios, bia</w:t>
      </w:r>
      <w:r w:rsidR="00434ECF" w:rsidRPr="001851EA">
        <w:t>s correction</w:t>
      </w:r>
    </w:p>
    <w:p w14:paraId="47B69568" w14:textId="77777777" w:rsidR="0035413F" w:rsidRPr="001851EA" w:rsidRDefault="00965654">
      <w:r w:rsidRPr="001851EA">
        <w:br w:type="page"/>
      </w:r>
    </w:p>
    <w:p w14:paraId="47B69569" w14:textId="77777777" w:rsidR="00224BB4" w:rsidRPr="001851EA" w:rsidRDefault="00965654" w:rsidP="00AE21F5">
      <w:pPr>
        <w:pStyle w:val="Heading1"/>
      </w:pPr>
      <w:r w:rsidRPr="001851EA">
        <w:lastRenderedPageBreak/>
        <w:t>Main text:</w:t>
      </w:r>
    </w:p>
    <w:p w14:paraId="47B6956A" w14:textId="1B5D9B33" w:rsidR="00D17B83" w:rsidRPr="001851EA" w:rsidRDefault="00965654" w:rsidP="0015307C">
      <w:r w:rsidRPr="001851EA">
        <w:t>Since</w:t>
      </w:r>
      <w:r w:rsidR="006E3614" w:rsidRPr="001851EA">
        <w:t xml:space="preserve"> the </w:t>
      </w:r>
      <w:r w:rsidR="00A1057C" w:rsidRPr="001851EA">
        <w:t xml:space="preserve">publication of the </w:t>
      </w:r>
      <w:r w:rsidR="007C7FC5" w:rsidRPr="001851EA">
        <w:t xml:space="preserve">IPCC </w:t>
      </w:r>
      <w:r w:rsidR="006E3614" w:rsidRPr="001851EA">
        <w:t>Special Report on Emissions Scenarios</w:t>
      </w:r>
      <w:r w:rsidRPr="001851EA">
        <w:fldChar w:fldCharType="begin"/>
      </w:r>
      <w:r w:rsidR="00272F7F">
        <w:instrText xml:space="preserve"> ADDIN ZOTERO_ITEM CSL_CITATION {"citationID":"ZHgEoYmj","properties":{"formattedCitation":"\\super 1\\nosupersub{}","plainCitation":"1","noteIndex":0},"citationItems":[{"id":"qxj3Nevv/oEKrGboA","uris":["http://zotero.org/users/7044370/items/L7A8X2SB"],"itemData":{"id":5112,"type":"book","event-place":"Cambridge,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Scenarios","author":[{"family":"Nakicenovic","given":"Nebojsa"},{"family":"Swart","given":"Rob"}],"issued":{"date-parts":[["2000"]]}}}],"schema":"https://github.com/citation-style-language/schema/raw/master/csl-citation.json"} </w:instrText>
      </w:r>
      <w:r w:rsidRPr="001851EA">
        <w:fldChar w:fldCharType="separate"/>
      </w:r>
      <w:r w:rsidR="003C77F5" w:rsidRPr="001851EA">
        <w:rPr>
          <w:rFonts w:ascii="Calibri" w:hAnsi="Calibri" w:cs="Calibri"/>
          <w:sz w:val="22"/>
          <w:vertAlign w:val="superscript"/>
        </w:rPr>
        <w:t>1</w:t>
      </w:r>
      <w:r w:rsidRPr="001851EA">
        <w:fldChar w:fldCharType="end"/>
      </w:r>
      <w:r w:rsidR="001C4086" w:rsidRPr="001851EA">
        <w:t xml:space="preserve"> </w:t>
      </w:r>
      <w:r w:rsidR="00A1057C" w:rsidRPr="001851EA">
        <w:t>in 2000</w:t>
      </w:r>
      <w:r w:rsidR="006E3614" w:rsidRPr="001851EA">
        <w:t xml:space="preserve">, integrated assessment models (IAM) </w:t>
      </w:r>
      <w:r w:rsidR="002A40C8" w:rsidRPr="001851EA">
        <w:t xml:space="preserve">have become </w:t>
      </w:r>
      <w:r w:rsidR="005604BC" w:rsidRPr="001851EA">
        <w:t>central</w:t>
      </w:r>
      <w:r w:rsidR="006E3614" w:rsidRPr="001851EA">
        <w:t xml:space="preserve"> tools for exploring emissions and climate futures in </w:t>
      </w:r>
      <w:r w:rsidR="005604BC" w:rsidRPr="001851EA">
        <w:t>climate research.</w:t>
      </w:r>
      <w:r w:rsidR="006E3614" w:rsidRPr="001851EA">
        <w:t xml:space="preserve"> </w:t>
      </w:r>
      <w:r w:rsidR="00C63887" w:rsidRPr="001851EA">
        <w:t xml:space="preserve">Despite already being </w:t>
      </w:r>
      <w:r w:rsidR="00A7761A" w:rsidRPr="001851EA">
        <w:t xml:space="preserve">part of the </w:t>
      </w:r>
      <w:r w:rsidR="007C7FC5" w:rsidRPr="001851EA">
        <w:t xml:space="preserve">IPCC </w:t>
      </w:r>
      <w:r w:rsidR="00EA2124" w:rsidRPr="001851EA">
        <w:t>Third</w:t>
      </w:r>
      <w:r w:rsidR="00364517" w:rsidRPr="001851EA">
        <w:fldChar w:fldCharType="begin"/>
      </w:r>
      <w:r w:rsidR="00272F7F">
        <w:instrText xml:space="preserve"> ADDIN ZOTERO_ITEM CSL_CITATION {"citationID":"hSfqK337","properties":{"formattedCitation":"\\super 2\\nosupersub{}","plainCitation":"2","noteIndex":0},"citationItems":[{"id":"qxj3Nevv/wnf5I4hy","uris":["http://zotero.org/users/7044370/items/AZN795B5"],"itemData":{"id":19168,"type":"chapter","container-title":"Climate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K."}],"issued":{"date-parts":[["2001"]]}}}],"schema":"https://github.com/citation-style-language/schema/raw/master/csl-citation.json"} </w:instrText>
      </w:r>
      <w:r w:rsidR="00364517" w:rsidRPr="001851EA">
        <w:fldChar w:fldCharType="separate"/>
      </w:r>
      <w:r w:rsidR="003C77F5" w:rsidRPr="001851EA">
        <w:rPr>
          <w:rFonts w:ascii="Calibri" w:hAnsi="Calibri" w:cs="Calibri"/>
          <w:sz w:val="22"/>
          <w:vertAlign w:val="superscript"/>
        </w:rPr>
        <w:t>2</w:t>
      </w:r>
      <w:r w:rsidR="00364517" w:rsidRPr="001851EA">
        <w:fldChar w:fldCharType="end"/>
      </w:r>
      <w:r w:rsidR="00EA2124" w:rsidRPr="001851EA">
        <w:t xml:space="preserve"> and </w:t>
      </w:r>
      <w:r w:rsidR="00A7761A" w:rsidRPr="001851EA">
        <w:t>Fourth</w:t>
      </w:r>
      <w:r w:rsidR="008F7A04" w:rsidRPr="001851EA">
        <w:fldChar w:fldCharType="begin"/>
      </w:r>
      <w:r w:rsidR="00272F7F">
        <w:instrText xml:space="preserve"> ADDIN ZOTERO_ITEM CSL_CITATION {"citationID":"Q2aJSlBU","properties":{"formattedCitation":"\\super 3\\nosupersub{}","plainCitation":"3","noteIndex":0},"citationItems":[{"id":"qxj3Nevv/DCVgPGnq","uris":["http://zotero.org/users/7044370/items/CW9W8266"],"itemData":{"id":2235,"type":"chapter","container-title":"Climate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schema":"https://github.com/citation-style-language/schema/raw/master/csl-citation.json"} </w:instrText>
      </w:r>
      <w:r w:rsidR="008F7A04" w:rsidRPr="001851EA">
        <w:fldChar w:fldCharType="separate"/>
      </w:r>
      <w:r w:rsidR="003C77F5" w:rsidRPr="001851EA">
        <w:rPr>
          <w:rFonts w:ascii="Calibri" w:hAnsi="Calibri" w:cs="Calibri"/>
          <w:sz w:val="22"/>
          <w:vertAlign w:val="superscript"/>
        </w:rPr>
        <w:t>3</w:t>
      </w:r>
      <w:r w:rsidR="008F7A04" w:rsidRPr="001851EA">
        <w:fldChar w:fldCharType="end"/>
      </w:r>
      <w:r w:rsidR="00A7761A" w:rsidRPr="001851EA">
        <w:t xml:space="preserve"> Assessment</w:t>
      </w:r>
      <w:r w:rsidR="00EA2124" w:rsidRPr="001851EA">
        <w:t>s</w:t>
      </w:r>
      <w:r w:rsidR="00A7761A" w:rsidRPr="001851EA">
        <w:t xml:space="preserve"> in </w:t>
      </w:r>
      <w:r w:rsidR="008F7A04" w:rsidRPr="001851EA">
        <w:t xml:space="preserve">2001 and </w:t>
      </w:r>
      <w:r w:rsidR="00A7761A" w:rsidRPr="001851EA">
        <w:t xml:space="preserve">2007, </w:t>
      </w:r>
      <w:r w:rsidR="00C63887" w:rsidRPr="001851EA">
        <w:t xml:space="preserve">it </w:t>
      </w:r>
      <w:r w:rsidR="00557D1D" w:rsidRPr="001851EA">
        <w:t>was</w:t>
      </w:r>
      <w:r w:rsidR="00C63887" w:rsidRPr="001851EA">
        <w:t xml:space="preserve"> </w:t>
      </w:r>
      <w:r w:rsidR="008F7A04" w:rsidRPr="001851EA">
        <w:t>the IPCC</w:t>
      </w:r>
      <w:r w:rsidR="00464035" w:rsidRPr="001851EA">
        <w:t>’s</w:t>
      </w:r>
      <w:r w:rsidR="008F7A04" w:rsidRPr="001851EA">
        <w:t xml:space="preserve"> </w:t>
      </w:r>
      <w:r w:rsidR="00F7016B" w:rsidRPr="001851EA">
        <w:t xml:space="preserve">Fifth </w:t>
      </w:r>
      <w:r w:rsidR="007825C0" w:rsidRPr="001851EA">
        <w:t>Assessment</w:t>
      </w:r>
      <w:r w:rsidR="00F83A96" w:rsidRPr="001851EA">
        <w:fldChar w:fldCharType="begin"/>
      </w:r>
      <w:r w:rsidR="00272F7F">
        <w:instrText xml:space="preserve"> ADDIN ZOTERO_ITEM CSL_CITATION {"citationID":"yBJnmlw7","properties":{"formattedCitation":"\\super 4\\nosupersub{}","plainCitation":"4","noteIndex":0},"citationItems":[{"id":"qxj3Nevv/za2xg0yS","uris":["http://zotero.org/users/7044370/items/G5LFXMNE"],"itemData":{"id":1427,"type":"chapter","container-title":"Climate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schema":"https://github.com/citation-style-language/schema/raw/master/csl-citation.json"} </w:instrText>
      </w:r>
      <w:r w:rsidR="00F83A96" w:rsidRPr="001851EA">
        <w:fldChar w:fldCharType="separate"/>
      </w:r>
      <w:r w:rsidR="00ED2131" w:rsidRPr="001851EA">
        <w:rPr>
          <w:rFonts w:ascii="Calibri" w:hAnsi="Calibri" w:cs="Calibri"/>
          <w:sz w:val="22"/>
          <w:vertAlign w:val="superscript"/>
        </w:rPr>
        <w:t>4</w:t>
      </w:r>
      <w:r w:rsidR="00F83A96" w:rsidRPr="001851EA">
        <w:fldChar w:fldCharType="end"/>
      </w:r>
      <w:r w:rsidR="007825C0" w:rsidRPr="001851EA">
        <w:t xml:space="preserve">, </w:t>
      </w:r>
      <w:r w:rsidR="00E86F20" w:rsidRPr="001851EA">
        <w:t>the</w:t>
      </w:r>
      <w:r w:rsidR="00F83A96" w:rsidRPr="001851EA">
        <w:t xml:space="preserve"> </w:t>
      </w:r>
      <w:r w:rsidR="007825C0" w:rsidRPr="001851EA">
        <w:t>Special Report on Global Warming of 1.5°C</w:t>
      </w:r>
      <w:r w:rsidR="007825C0" w:rsidRPr="001851EA">
        <w:fldChar w:fldCharType="begin"/>
      </w:r>
      <w:r w:rsidR="00272F7F">
        <w:instrText xml:space="preserve"> ADDIN ZOTERO_ITEM CSL_CITATION {"citationID":"CkBhMri7","properties":{"formattedCitation":"\\super 5\\nosupersub{}","plainCitation":"5","noteIndex":0},"citationItems":[{"id":"qxj3Nevv/u7XQ0QXo","uris":["http://zotero.org/users/7044370/items/IEZ6U2J6"],"itemData":{"id":6065,"type":"chapter","container-title":"Global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7825C0" w:rsidRPr="001851EA">
        <w:fldChar w:fldCharType="separate"/>
      </w:r>
      <w:r w:rsidR="00ED2131" w:rsidRPr="001851EA">
        <w:rPr>
          <w:rFonts w:ascii="Calibri" w:hAnsi="Calibri" w:cs="Calibri"/>
          <w:sz w:val="22"/>
          <w:vertAlign w:val="superscript"/>
        </w:rPr>
        <w:t>5</w:t>
      </w:r>
      <w:r w:rsidR="007825C0" w:rsidRPr="001851EA">
        <w:fldChar w:fldCharType="end"/>
      </w:r>
      <w:r w:rsidR="007825C0" w:rsidRPr="001851EA">
        <w:t xml:space="preserve"> (SR1.5) </w:t>
      </w:r>
      <w:r w:rsidR="00F7016B" w:rsidRPr="001851EA">
        <w:t xml:space="preserve">and </w:t>
      </w:r>
      <w:r w:rsidR="00F83A96" w:rsidRPr="001851EA">
        <w:t xml:space="preserve">the IPCC </w:t>
      </w:r>
      <w:r w:rsidR="00F7016B" w:rsidRPr="001851EA">
        <w:t>Sixth</w:t>
      </w:r>
      <w:r w:rsidR="007C7FC5" w:rsidRPr="001851EA">
        <w:t xml:space="preserve"> </w:t>
      </w:r>
      <w:r w:rsidR="00F7016B" w:rsidRPr="001851EA">
        <w:t>Assessment</w:t>
      </w:r>
      <w:r w:rsidR="00F83A96" w:rsidRPr="001851EA">
        <w:fldChar w:fldCharType="begin"/>
      </w:r>
      <w:r w:rsidR="00272F7F">
        <w:instrText xml:space="preserve"> ADDIN ZOTERO_ITEM CSL_CITATION {"citationID":"TQaGpE1a","properties":{"formattedCitation":"\\super 6\\nosupersub{}","plainCitation":"6","noteIndex":0},"citationItems":[{"id":"qxj3Nevv/xGJSDXJh","uris":["http://zotero.org/users/7044370/items/MTQNXLQ9"],"itemData":{"id":9200,"type":"chapter","container-title":"IPCC,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F83A96" w:rsidRPr="001851EA">
        <w:fldChar w:fldCharType="separate"/>
      </w:r>
      <w:r w:rsidR="00F83A96" w:rsidRPr="001851EA">
        <w:rPr>
          <w:rFonts w:ascii="Calibri" w:hAnsi="Calibri" w:cs="Calibri"/>
          <w:sz w:val="22"/>
          <w:vertAlign w:val="superscript"/>
        </w:rPr>
        <w:t>6</w:t>
      </w:r>
      <w:r w:rsidR="00F83A96" w:rsidRPr="001851EA">
        <w:fldChar w:fldCharType="end"/>
      </w:r>
      <w:r w:rsidR="006E3614" w:rsidRPr="001851EA">
        <w:t xml:space="preserve"> </w:t>
      </w:r>
      <w:r w:rsidR="00F83A96" w:rsidRPr="001851EA">
        <w:t xml:space="preserve">(AR6) </w:t>
      </w:r>
      <w:r w:rsidR="00C65AC5" w:rsidRPr="001851EA">
        <w:t xml:space="preserve">that </w:t>
      </w:r>
      <w:r w:rsidR="00F5198B" w:rsidRPr="001851EA">
        <w:t xml:space="preserve">solidified </w:t>
      </w:r>
      <w:r w:rsidR="007C7FC5" w:rsidRPr="001851EA">
        <w:t xml:space="preserve">the </w:t>
      </w:r>
      <w:r w:rsidR="00C236C6" w:rsidRPr="001851EA">
        <w:t xml:space="preserve">use </w:t>
      </w:r>
      <w:r w:rsidR="006E3614" w:rsidRPr="001851EA">
        <w:t xml:space="preserve">of </w:t>
      </w:r>
      <w:r w:rsidR="00C236C6" w:rsidRPr="001851EA">
        <w:t xml:space="preserve">large </w:t>
      </w:r>
      <w:r w:rsidR="00E86F20" w:rsidRPr="001851EA">
        <w:t xml:space="preserve">scenario </w:t>
      </w:r>
      <w:r w:rsidR="00C236C6" w:rsidRPr="001851EA">
        <w:t xml:space="preserve">ensembles </w:t>
      </w:r>
      <w:r w:rsidR="00C65AC5" w:rsidRPr="001851EA">
        <w:t>for the assessment of global mitigation strategies</w:t>
      </w:r>
      <w:r w:rsidR="006E3614" w:rsidRPr="001851EA">
        <w:t xml:space="preserve">. </w:t>
      </w:r>
      <w:r w:rsidR="003A72C5" w:rsidRPr="001851EA">
        <w:t xml:space="preserve">With their expanded use </w:t>
      </w:r>
      <w:r w:rsidR="00C30401" w:rsidRPr="001851EA">
        <w:t xml:space="preserve">also </w:t>
      </w:r>
      <w:r w:rsidR="003A72C5" w:rsidRPr="001851EA">
        <w:t xml:space="preserve">came </w:t>
      </w:r>
      <w:r w:rsidR="00B20B71" w:rsidRPr="001851EA">
        <w:t>an</w:t>
      </w:r>
      <w:r w:rsidR="00C30401" w:rsidRPr="001851EA">
        <w:t xml:space="preserve"> </w:t>
      </w:r>
      <w:r w:rsidR="00E56F75" w:rsidRPr="001851EA">
        <w:t xml:space="preserve">improved </w:t>
      </w:r>
      <w:r w:rsidR="00343534" w:rsidRPr="001851EA">
        <w:t xml:space="preserve">understanding </w:t>
      </w:r>
      <w:r w:rsidR="00E56F75" w:rsidRPr="001851EA">
        <w:t xml:space="preserve">and communication </w:t>
      </w:r>
      <w:r w:rsidR="00343534" w:rsidRPr="001851EA">
        <w:t>of the</w:t>
      </w:r>
      <w:r w:rsidR="00CC3E09" w:rsidRPr="001851EA">
        <w:t>ir</w:t>
      </w:r>
      <w:r w:rsidR="00343534" w:rsidRPr="001851EA">
        <w:t xml:space="preserve"> limitations</w:t>
      </w:r>
      <w:r w:rsidR="00DC4712" w:rsidRPr="001851EA">
        <w:fldChar w:fldCharType="begin"/>
      </w:r>
      <w:r w:rsidR="00272F7F">
        <w:instrText xml:space="preserve"> ADDIN ZOTERO_ITEM CSL_CITATION {"citationID":"qaqcx9CT","properties":{"formattedCitation":"\\super 7,8\\nosupersub{}","plainCitation":"7,8","noteIndex":0},"citationItems":[{"id":"qxj3Nevv/z5QmEPJ2","uris":["http://zotero.org/users/7044370/items/DMAXGCU8"],"itemData":{"id":3234,"type":"article-journal","container-title":"Nature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qxj3Nevv/5YDLDLCO","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DC4712" w:rsidRPr="001851EA">
        <w:fldChar w:fldCharType="separate"/>
      </w:r>
      <w:r w:rsidR="00364517" w:rsidRPr="001851EA">
        <w:rPr>
          <w:rFonts w:ascii="Calibri" w:hAnsi="Calibri" w:cs="Calibri"/>
          <w:sz w:val="22"/>
          <w:vertAlign w:val="superscript"/>
        </w:rPr>
        <w:t>7,8</w:t>
      </w:r>
      <w:r w:rsidR="00DC4712" w:rsidRPr="001851EA">
        <w:fldChar w:fldCharType="end"/>
      </w:r>
      <w:r w:rsidR="00DC4712" w:rsidRPr="001851EA">
        <w:t xml:space="preserve">. </w:t>
      </w:r>
    </w:p>
    <w:p w14:paraId="47B6956B" w14:textId="69FC039A" w:rsidR="007B3F47" w:rsidRPr="001851EA" w:rsidRDefault="00965654" w:rsidP="0015307C">
      <w:r w:rsidRPr="001851EA">
        <w:t>Scenarios that are collected as part of IPCC or other exercises</w:t>
      </w:r>
      <w:r w:rsidRPr="001851EA">
        <w:fldChar w:fldCharType="begin"/>
      </w:r>
      <w:r w:rsidR="00272F7F">
        <w:instrText xml:space="preserve"> ADDIN ZOTERO_ITEM CSL_CITATION {"citationID":"i61ryP0g","properties":{"formattedCitation":"\\super 9\\uc0\\u8211{}11\\nosupersub{}","plainCitation":"9–11","noteIndex":0},"citationItems":[{"id":"qxj3Nevv/WJ3UlUJ8","uris":["http://zotero.org/users/7044370/items/8ELNKB63"],"itemData":{"id":3233,"type":"book","ISBN":"DOI: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qxj3Nevv/C9juhwNc","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id":"qxj3Nevv/O0BYjAhJ","uris":["http://zotero.org/users/7044370/items/F47EDC86"],"itemData":{"id":5113,"type":"article-journal","container-title":"Mitigation and Adaptation Strategies for Global Change","page":"95-120","title":"Emissions Scenarios Database and Review of Scenarios","volume":"3","author":[{"family":"Nakicenovic","given":"N."},{"family":"Victor","given":"Nadejda"},{"family":"Morita","given":"T."}],"issued":{"date-parts":[["1998"]]}}}],"schema":"https://github.com/citation-style-language/schema/raw/master/csl-citation.json"} </w:instrText>
      </w:r>
      <w:r w:rsidRPr="001851EA">
        <w:fldChar w:fldCharType="separate"/>
      </w:r>
      <w:r w:rsidR="00923E92" w:rsidRPr="001851EA">
        <w:rPr>
          <w:rFonts w:ascii="Calibri" w:hAnsi="Calibri" w:cs="Calibri"/>
          <w:sz w:val="22"/>
          <w:vertAlign w:val="superscript"/>
        </w:rPr>
        <w:t>9–11</w:t>
      </w:r>
      <w:r w:rsidRPr="001851EA">
        <w:fldChar w:fldCharType="end"/>
      </w:r>
      <w:r w:rsidRPr="001851EA">
        <w:t xml:space="preserve"> represent ensembles of opportunity</w:t>
      </w:r>
      <w:r w:rsidR="00850316" w:rsidRPr="001851EA">
        <w:t>:</w:t>
      </w:r>
      <w:r w:rsidRPr="001851EA">
        <w:t xml:space="preserve"> a serendipitous collection of scenario data that is unstructured</w:t>
      </w:r>
      <w:r w:rsidRPr="001851EA">
        <w:fldChar w:fldCharType="begin"/>
      </w:r>
      <w:r w:rsidR="00272F7F">
        <w:instrText xml:space="preserve"> ADDIN ZOTERO_ITEM CSL_CITATION {"citationID":"5xxKDOuE","properties":{"formattedCitation":"\\super 7\\nosupersub{}","plainCitation":"7","noteIndex":0},"citationItems":[{"id":"qxj3Nevv/z5QmEPJ2","uris":["http://zotero.org/users/7044370/items/DMAXGCU8"],"itemData":{"id":3234,"type":"article-journal","container-title":"Nature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schema":"https://github.com/citation-style-language/schema/raw/master/csl-citation.json"} </w:instrText>
      </w:r>
      <w:r w:rsidRPr="001851EA">
        <w:fldChar w:fldCharType="separate"/>
      </w:r>
      <w:r w:rsidRPr="001851EA">
        <w:rPr>
          <w:rFonts w:ascii="Calibri" w:hAnsi="Calibri" w:cs="Calibri"/>
          <w:sz w:val="22"/>
          <w:vertAlign w:val="superscript"/>
        </w:rPr>
        <w:t>7</w:t>
      </w:r>
      <w:r w:rsidRPr="001851EA">
        <w:fldChar w:fldCharType="end"/>
      </w:r>
      <w:r w:rsidRPr="001851EA">
        <w:t xml:space="preserve"> and in which the scenarios that are ultimately included vary in their purpose, design, comprehensiveness</w:t>
      </w:r>
      <w:r w:rsidR="00104BA3" w:rsidRPr="001851EA">
        <w:t>,</w:t>
      </w:r>
      <w:r w:rsidRPr="001851EA">
        <w:t xml:space="preserve"> coverage, quality and </w:t>
      </w:r>
      <w:r w:rsidR="00104BA3" w:rsidRPr="001851EA">
        <w:t xml:space="preserve">other </w:t>
      </w:r>
      <w:r w:rsidRPr="001851EA">
        <w:t>characteristics.</w:t>
      </w:r>
      <w:r w:rsidR="00320755" w:rsidRPr="001851EA">
        <w:t xml:space="preserve"> </w:t>
      </w:r>
      <w:r w:rsidR="00B20B71" w:rsidRPr="001851EA">
        <w:t xml:space="preserve">One key </w:t>
      </w:r>
      <w:r w:rsidR="00F56E0B" w:rsidRPr="001851EA">
        <w:t xml:space="preserve">limitation </w:t>
      </w:r>
      <w:r w:rsidR="00F5602E" w:rsidRPr="001851EA">
        <w:t>of the</w:t>
      </w:r>
      <w:ins w:id="108" w:author="Beath, Hamish R" w:date="2025-09-23T10:27:00Z" w16du:dateUtc="2025-09-23T09:27:00Z">
        <w:r w:rsidR="001F3767">
          <w:t>ir</w:t>
        </w:r>
      </w:ins>
      <w:r w:rsidR="00F5602E" w:rsidRPr="001851EA">
        <w:t xml:space="preserve"> use </w:t>
      </w:r>
      <w:del w:id="109" w:author="Beath, Hamish R" w:date="2025-09-23T10:27:00Z" w16du:dateUtc="2025-09-23T09:27:00Z">
        <w:r w:rsidR="00F5602E" w:rsidRPr="001851EA" w:rsidDel="001F3767">
          <w:delText xml:space="preserve">of large emission scenario ensembles </w:delText>
        </w:r>
      </w:del>
      <w:r w:rsidR="00944B2D" w:rsidRPr="001851EA">
        <w:t>is that</w:t>
      </w:r>
      <w:r w:rsidR="00F5602E" w:rsidRPr="001851EA">
        <w:t xml:space="preserve"> </w:t>
      </w:r>
      <w:r w:rsidR="00AA6516" w:rsidRPr="001851EA">
        <w:t xml:space="preserve">shortcomings or </w:t>
      </w:r>
      <w:r w:rsidR="00944B2D" w:rsidRPr="001851EA">
        <w:t xml:space="preserve">biases </w:t>
      </w:r>
      <w:r w:rsidR="00E27782" w:rsidRPr="001851EA">
        <w:t xml:space="preserve">present in the collected ensemble </w:t>
      </w:r>
      <w:r w:rsidR="00C24917" w:rsidRPr="001851EA">
        <w:t>can be</w:t>
      </w:r>
      <w:r w:rsidR="00E27782" w:rsidRPr="001851EA">
        <w:t xml:space="preserve"> propagated </w:t>
      </w:r>
      <w:r w:rsidR="002068B1" w:rsidRPr="001851EA">
        <w:t>by</w:t>
      </w:r>
      <w:r w:rsidR="00E27782" w:rsidRPr="001851EA">
        <w:t xml:space="preserve"> </w:t>
      </w:r>
      <w:r w:rsidR="00C75A42" w:rsidRPr="001851EA">
        <w:t xml:space="preserve">subsequent </w:t>
      </w:r>
      <w:r w:rsidR="00C51B49" w:rsidRPr="001851EA">
        <w:t xml:space="preserve">secondary </w:t>
      </w:r>
      <w:r w:rsidR="00C75A42" w:rsidRPr="001851EA">
        <w:t>analysis</w:t>
      </w:r>
      <w:r w:rsidR="00C75A42" w:rsidRPr="001851EA">
        <w:fldChar w:fldCharType="begin"/>
      </w:r>
      <w:r w:rsidR="00272F7F">
        <w:instrText xml:space="preserve"> ADDIN ZOTERO_ITEM CSL_CITATION {"citationID":"kllitihQ","properties":{"formattedCitation":"\\super 7,8\\nosupersub{}","plainCitation":"7,8","noteIndex":0},"citationItems":[{"id":"qxj3Nevv/z5QmEPJ2","uris":["http://zotero.org/users/7044370/items/DMAXGCU8"],"itemData":{"id":3234,"type":"article-journal","container-title":"Nature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qxj3Nevv/5YDLDLCO","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75A42" w:rsidRPr="001851EA">
        <w:fldChar w:fldCharType="separate"/>
      </w:r>
      <w:r w:rsidR="00364517" w:rsidRPr="001851EA">
        <w:rPr>
          <w:rFonts w:ascii="Calibri" w:hAnsi="Calibri" w:cs="Calibri"/>
          <w:sz w:val="22"/>
          <w:vertAlign w:val="superscript"/>
        </w:rPr>
        <w:t>7,8</w:t>
      </w:r>
      <w:r w:rsidR="00C75A42" w:rsidRPr="001851EA">
        <w:fldChar w:fldCharType="end"/>
      </w:r>
      <w:r w:rsidR="00F27E68" w:rsidRPr="001851EA">
        <w:t xml:space="preserve">. </w:t>
      </w:r>
      <w:ins w:id="110" w:author="Beath, Hamish R" w:date="2025-09-06T13:05:00Z" w16du:dateUtc="2025-09-06T12:05:00Z">
        <w:r w:rsidR="00224677">
          <w:t xml:space="preserve"> </w:t>
        </w:r>
      </w:ins>
      <w:ins w:id="111" w:author="Beath, Hamish R" w:date="2025-09-23T10:27:00Z" w16du:dateUtc="2025-09-23T09:27:00Z">
        <w:r w:rsidR="000259C0">
          <w:t>B</w:t>
        </w:r>
      </w:ins>
      <w:ins w:id="112" w:author="Beath, Hamish R" w:date="2025-09-06T13:05:00Z" w16du:dateUtc="2025-09-06T12:05:00Z">
        <w:r w:rsidR="00224677">
          <w:t xml:space="preserve">iases include dominance of specific models and intercomparison projects, which </w:t>
        </w:r>
        <w:del w:id="113" w:author="Rogelj, Joeri" w:date="2025-09-16T16:44:00Z" w16du:dateUtc="2025-09-16T15:44:00Z">
          <w:r w:rsidR="00224677" w:rsidDel="00923906">
            <w:delText>in turn gr</w:delText>
          </w:r>
        </w:del>
      </w:ins>
      <w:ins w:id="114" w:author="Beath, Hamish R" w:date="2025-09-06T13:06:00Z" w16du:dateUtc="2025-09-06T12:06:00Z">
        <w:del w:id="115" w:author="Rogelj, Joeri" w:date="2025-09-16T16:44:00Z" w16du:dateUtc="2025-09-16T15:44:00Z">
          <w:r w:rsidR="00224677" w:rsidDel="00923906">
            <w:delText xml:space="preserve">ouped together </w:delText>
          </w:r>
        </w:del>
      </w:ins>
      <w:ins w:id="116" w:author="Beath, Hamish R" w:date="2025-09-06T13:10:00Z" w16du:dateUtc="2025-09-06T12:10:00Z">
        <w:r w:rsidR="00340130">
          <w:t>can</w:t>
        </w:r>
      </w:ins>
      <w:ins w:id="117" w:author="Beath, Hamish R" w:date="2025-09-06T13:06:00Z" w16du:dateUtc="2025-09-06T12:06:00Z">
        <w:r w:rsidR="00224677">
          <w:t xml:space="preserve"> represent a lack of diversity in organisational</w:t>
        </w:r>
      </w:ins>
      <w:ins w:id="118" w:author="Rogelj, Joeri" w:date="2025-09-16T16:45:00Z" w16du:dateUtc="2025-09-16T15:45:00Z">
        <w:del w:id="119" w:author="Beath, Hamish R" w:date="2025-10-09T12:24:00Z" w16du:dateUtc="2025-10-09T11:24:00Z">
          <w:r w:rsidR="00295D7B" w:rsidDel="006D69B7">
            <w:delText>model</w:delText>
          </w:r>
        </w:del>
      </w:ins>
      <w:ins w:id="120" w:author="Beath, Hamish R" w:date="2025-09-06T13:06:00Z" w16du:dateUtc="2025-09-06T12:06:00Z">
        <w:r w:rsidR="00340130">
          <w:t xml:space="preserve">, </w:t>
        </w:r>
        <w:r w:rsidR="00224677">
          <w:t>or regional composition</w:t>
        </w:r>
      </w:ins>
      <w:r w:rsidR="001E0035">
        <w:fldChar w:fldCharType="begin"/>
      </w:r>
      <w:r w:rsidR="003D4094">
        <w:instrText xml:space="preserve"> ADDIN ZOTERO_ITEM CSL_CITATION {"citationID":"a1o2nuimt92","properties":{"formattedCitation":"\\super 12\\uc0\\u8211{}14\\nosupersub{}","plainCitation":"12–14","noteIndex":0},"citationItems":[{"id":13,"uris":["http://zotero.org/users/18111444/items/AF8PBVRH"],"itemData":{"id":13,"type":"article-journal","abstract":"Abstract\n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M."}],"issued":{"date-parts":[["2023",9,7]]}}},{"id":16,"uris":["http://zotero.org/users/18111444/items/5CD67WP6"],"itemData":{"id":16,"type":"article-journal","container-title":"Nature Climate Change","DOI":"10.1038/s41558-021-00998-8","ISSN":"1758-678X, 1758-6798","issue":"3","journalAbbreviation":"Nat. Clim. Chang.","language":"en","page":"266-273","source":"DOI.org (Crossref)","title":"Sources of uncertainty in long-term global scenarios of solar photovoltaic technology","volume":"11","author":[{"family":"Jaxa-Rozen","given":"Marc"},{"family":"Trutnevyte","given":"Evelina"}],"issued":{"date-parts":[["2021",3]]}}},{"id":15,"uris":["http://zotero.org/users/18111444/items/EMVFCTHG"],"itemData":{"id":15,"type":"article-journal","container-title":"Nature Climate Change","DOI":"10.1038/s41558-024-02198-6","ISSN":"1758-678X, 1758-6798","issue":"2","journalAbbreviation":"Nat. Clim. Chang.","language":"en","page":"218-226","source":"DOI.org (Crossref)","title":"Energy and socioeconomic system transformation through a decade of IPCC-assessed scenarios","volume":"15","author":[{"family":"Van De Ven","given":"D. J."},{"family":"Mittal","given":"S."},{"family":"Nikas","given":"A."},{"family":"Xexakis","given":"G."},{"family":"Gambhir","given":"A."},{"family":"Hermwille","given":"L."},{"family":"Fragkos","given":"P."},{"family":"Obergassel","given":"W."},{"family":"Gonzalez-Eguino","given":"M."},{"family":"Filippidou","given":"F."},{"family":"Sognnaes","given":"I."},{"family":"Clarke","given":"L."},{"family":"Peters","given":"G. P."}],"issued":{"date-parts":[["2025",2]]}}}],"schema":"https://github.com/citation-style-language/schema/raw/master/csl-citation.json"} </w:instrText>
      </w:r>
      <w:r w:rsidR="001E0035">
        <w:fldChar w:fldCharType="separate"/>
      </w:r>
      <w:r w:rsidR="003D4094" w:rsidRPr="003D4094">
        <w:rPr>
          <w:rFonts w:ascii="Calibri" w:cs="Calibri"/>
          <w:szCs w:val="24"/>
          <w:vertAlign w:val="superscript"/>
        </w:rPr>
        <w:t>12–14</w:t>
      </w:r>
      <w:r w:rsidR="001E0035">
        <w:fldChar w:fldCharType="end"/>
      </w:r>
      <w:r w:rsidR="007E495B">
        <w:t>.</w:t>
      </w:r>
      <w:ins w:id="121" w:author="Beath, Hamish R" w:date="2025-09-18T16:28:00Z" w16du:dateUtc="2025-09-18T15:28:00Z">
        <w:r w:rsidR="004A3AAA">
          <w:t xml:space="preserve"> </w:t>
        </w:r>
      </w:ins>
      <w:r w:rsidR="00F27E68" w:rsidRPr="001851EA">
        <w:t>U</w:t>
      </w:r>
      <w:r w:rsidR="00F5602E" w:rsidRPr="001851EA">
        <w:t xml:space="preserve">nless </w:t>
      </w:r>
      <w:del w:id="122" w:author="Beath, Hamish R" w:date="2025-09-23T10:28:00Z" w16du:dateUtc="2025-09-23T09:28:00Z">
        <w:r w:rsidR="00F5602E" w:rsidRPr="001851EA" w:rsidDel="00CE0A66">
          <w:delText xml:space="preserve">adequately </w:delText>
        </w:r>
      </w:del>
      <w:r w:rsidR="00F5602E" w:rsidRPr="001851EA">
        <w:t>corrected f</w:t>
      </w:r>
      <w:r w:rsidR="00C51B49" w:rsidRPr="001851EA">
        <w:t>or</w:t>
      </w:r>
      <w:r w:rsidR="00F27E68" w:rsidRPr="001851EA">
        <w:t xml:space="preserve">, </w:t>
      </w:r>
      <w:r w:rsidR="002068B1" w:rsidRPr="001851EA">
        <w:t xml:space="preserve">this </w:t>
      </w:r>
      <w:del w:id="123" w:author="Beath, Hamish R" w:date="2025-09-06T13:09:00Z" w16du:dateUtc="2025-09-06T12:09:00Z">
        <w:r w:rsidR="002068B1" w:rsidRPr="001851EA" w:rsidDel="00340130">
          <w:delText>w</w:delText>
        </w:r>
      </w:del>
      <w:ins w:id="124" w:author="Beath, Hamish R" w:date="2025-09-06T13:09:00Z" w16du:dateUtc="2025-09-06T12:09:00Z">
        <w:r w:rsidR="00340130">
          <w:t>c</w:t>
        </w:r>
      </w:ins>
      <w:r w:rsidR="002068B1" w:rsidRPr="001851EA">
        <w:t>ould</w:t>
      </w:r>
      <w:r w:rsidR="00F27E68" w:rsidRPr="001851EA">
        <w:t xml:space="preserve"> lead to spurious or </w:t>
      </w:r>
      <w:r w:rsidRPr="001851EA">
        <w:t>biased results</w:t>
      </w:r>
      <w:r w:rsidR="00C75A42" w:rsidRPr="001851EA">
        <w:t xml:space="preserve">. </w:t>
      </w:r>
    </w:p>
    <w:p w14:paraId="47B6956C" w14:textId="2FFC181F" w:rsidR="004F2EB5" w:rsidRPr="001851EA" w:rsidRDefault="00965654" w:rsidP="007B3F47">
      <w:r w:rsidRPr="001851EA">
        <w:t>T</w:t>
      </w:r>
      <w:r w:rsidR="00653A4F" w:rsidRPr="001851EA">
        <w:t xml:space="preserve">ypical </w:t>
      </w:r>
      <w:r w:rsidR="00AA6516" w:rsidRPr="001851EA">
        <w:t xml:space="preserve">shortcomings or </w:t>
      </w:r>
      <w:r w:rsidR="00653A4F" w:rsidRPr="001851EA">
        <w:t xml:space="preserve">biases </w:t>
      </w:r>
      <w:del w:id="125" w:author="Beath, Hamish R" w:date="2025-09-22T16:53:00Z" w16du:dateUtc="2025-09-22T15:53:00Z">
        <w:r w:rsidR="00653A4F" w:rsidRPr="001851EA" w:rsidDel="00C579B9">
          <w:delText>in scenario ensembles of opportunity</w:delText>
        </w:r>
        <w:r w:rsidR="00AA6516" w:rsidRPr="001851EA" w:rsidDel="00C579B9">
          <w:delText xml:space="preserve"> </w:delText>
        </w:r>
      </w:del>
      <w:r w:rsidR="002B5677" w:rsidRPr="001851EA">
        <w:t>relate</w:t>
      </w:r>
      <w:r w:rsidRPr="001851EA">
        <w:t xml:space="preserve"> </w:t>
      </w:r>
      <w:r w:rsidR="004C0B1D" w:rsidRPr="001851EA">
        <w:t>to t</w:t>
      </w:r>
      <w:r w:rsidRPr="001851EA">
        <w:t xml:space="preserve">hree main </w:t>
      </w:r>
      <w:r w:rsidR="004C0B1D" w:rsidRPr="001851EA">
        <w:t>issues</w:t>
      </w:r>
      <w:r w:rsidRPr="001851EA">
        <w:t>:</w:t>
      </w:r>
      <w:r w:rsidR="00AA6516" w:rsidRPr="001851EA">
        <w:t xml:space="preserve"> scenario </w:t>
      </w:r>
      <w:r w:rsidR="00425FCD" w:rsidRPr="001851EA">
        <w:t>relevance</w:t>
      </w:r>
      <w:r w:rsidR="00696673" w:rsidRPr="001851EA">
        <w:t xml:space="preserve">, quality, and diversity. </w:t>
      </w:r>
      <w:r w:rsidR="00425FCD" w:rsidRPr="001851EA">
        <w:t>Relevance</w:t>
      </w:r>
      <w:r w:rsidR="00696673" w:rsidRPr="001851EA">
        <w:t xml:space="preserve"> refers to whether </w:t>
      </w:r>
      <w:r w:rsidR="000E2076" w:rsidRPr="001851EA">
        <w:t>a</w:t>
      </w:r>
      <w:r w:rsidR="00696673" w:rsidRPr="001851EA">
        <w:t xml:space="preserve"> scenario</w:t>
      </w:r>
      <w:r w:rsidR="000E2076" w:rsidRPr="001851EA">
        <w:t xml:space="preserve">, through </w:t>
      </w:r>
      <w:r w:rsidR="008C5A44" w:rsidRPr="001851EA">
        <w:t xml:space="preserve">the </w:t>
      </w:r>
      <w:r w:rsidR="000D6937" w:rsidRPr="001851EA">
        <w:t>structural properties</w:t>
      </w:r>
      <w:r w:rsidR="00696673" w:rsidRPr="001851EA">
        <w:t xml:space="preserve"> </w:t>
      </w:r>
      <w:r w:rsidR="008C5A44" w:rsidRPr="001851EA">
        <w:t>of the underlying model</w:t>
      </w:r>
      <w:r w:rsidR="003576A1" w:rsidRPr="001851EA">
        <w:t xml:space="preserve">, its design, and </w:t>
      </w:r>
      <w:r w:rsidR="00D14D71" w:rsidRPr="001851EA">
        <w:t>outcome characteristics</w:t>
      </w:r>
      <w:r w:rsidR="008C5A44" w:rsidRPr="001851EA">
        <w:t xml:space="preserve"> </w:t>
      </w:r>
      <w:r w:rsidR="00696673" w:rsidRPr="001851EA">
        <w:t xml:space="preserve">is </w:t>
      </w:r>
      <w:r w:rsidR="000D6937" w:rsidRPr="001851EA">
        <w:t>relevant to the question that is being investigated by the secondary analysis</w:t>
      </w:r>
      <w:r w:rsidR="00696673" w:rsidRPr="001851EA">
        <w:t xml:space="preserve">. </w:t>
      </w:r>
      <w:r w:rsidR="00425FCD" w:rsidRPr="001851EA">
        <w:t xml:space="preserve">This can include </w:t>
      </w:r>
      <w:r w:rsidR="00B95159" w:rsidRPr="001851EA">
        <w:t>the estimated level of global warming avoided by the scenario</w:t>
      </w:r>
      <w:r w:rsidR="00D73C92" w:rsidRPr="001851EA">
        <w:fldChar w:fldCharType="begin"/>
      </w:r>
      <w:r w:rsidR="00272F7F">
        <w:instrText xml:space="preserve"> ADDIN ZOTERO_ITEM CSL_CITATION {"citationID":"NHzGukBL","properties":{"formattedCitation":"\\super 15\\nosupersub{}","plainCitation":"15","noteIndex":0},"citationItems":[{"id":"qxj3Nevv/kWA1saxx","uris":["http://zotero.org/users/7044370/items/VDPTJNI6"],"itemData":{"id":6038,"type":"article-journal","container-title":"Nature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73C92" w:rsidRPr="001851EA">
        <w:fldChar w:fldCharType="separate"/>
      </w:r>
      <w:r w:rsidR="003D4094" w:rsidRPr="003D4094">
        <w:rPr>
          <w:rFonts w:ascii="Calibri" w:hAnsi="Calibri" w:cs="Calibri"/>
          <w:szCs w:val="24"/>
          <w:vertAlign w:val="superscript"/>
        </w:rPr>
        <w:t>15</w:t>
      </w:r>
      <w:r w:rsidR="00D73C92" w:rsidRPr="001851EA">
        <w:fldChar w:fldCharType="end"/>
      </w:r>
      <w:r w:rsidR="00B95159" w:rsidRPr="001851EA">
        <w:t>, assessments of the feasibility of its described transitions</w:t>
      </w:r>
      <w:r w:rsidR="00201D50" w:rsidRPr="001851EA">
        <w:fldChar w:fldCharType="begin"/>
      </w:r>
      <w:r w:rsidR="00272F7F">
        <w:instrText xml:space="preserve"> ADDIN ZOTERO_ITEM CSL_CITATION {"citationID":"yhZFnfS4","properties":{"formattedCitation":"\\super 16\\nosupersub{}","plainCitation":"16","noteIndex":0},"citationItems":[{"id":"qxj3Nevv/3kQWRADy","uris":["http://zotero.org/users/7044370/items/T6MJM4GE"],"itemData":{"id":8731,"type":"article-journal","abstract":"Long-term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J.","dropping-particle":"van"}],"issued":{"date-parts":[["2021",6]]}}}],"schema":"https://github.com/citation-style-language/schema/raw/master/csl-citation.json"} </w:instrText>
      </w:r>
      <w:r w:rsidR="00201D50" w:rsidRPr="001851EA">
        <w:fldChar w:fldCharType="separate"/>
      </w:r>
      <w:r w:rsidR="003D4094" w:rsidRPr="003D4094">
        <w:rPr>
          <w:rFonts w:ascii="Calibri" w:hAnsi="Calibri" w:cs="Calibri"/>
          <w:szCs w:val="24"/>
          <w:vertAlign w:val="superscript"/>
        </w:rPr>
        <w:t>16</w:t>
      </w:r>
      <w:r w:rsidR="00201D50" w:rsidRPr="001851EA">
        <w:fldChar w:fldCharType="end"/>
      </w:r>
      <w:r w:rsidR="00B95159" w:rsidRPr="001851EA">
        <w:t xml:space="preserve">, or even </w:t>
      </w:r>
      <w:r w:rsidR="00201D50" w:rsidRPr="001851EA">
        <w:t>subjective</w:t>
      </w:r>
      <w:r w:rsidR="00511310" w:rsidRPr="001851EA">
        <w:t xml:space="preserve"> – </w:t>
      </w:r>
      <w:r w:rsidR="00201D50" w:rsidRPr="001851EA">
        <w:t>but transparently communicated</w:t>
      </w:r>
      <w:r w:rsidR="00511310" w:rsidRPr="001851EA">
        <w:t xml:space="preserve"> – </w:t>
      </w:r>
      <w:r w:rsidR="00201D50" w:rsidRPr="001851EA">
        <w:t>preferences</w:t>
      </w:r>
      <w:r w:rsidR="00A76613" w:rsidRPr="001851EA">
        <w:t xml:space="preserve"> about technologies or strategies</w:t>
      </w:r>
      <w:r w:rsidR="00201D50" w:rsidRPr="001851EA">
        <w:t xml:space="preserve">. </w:t>
      </w:r>
      <w:r w:rsidR="00696673" w:rsidRPr="001851EA">
        <w:t xml:space="preserve">Quality refers </w:t>
      </w:r>
      <w:r w:rsidR="000D6937" w:rsidRPr="001851EA">
        <w:t xml:space="preserve">to whether the </w:t>
      </w:r>
      <w:r w:rsidR="00A76613" w:rsidRPr="001851EA">
        <w:t xml:space="preserve">implementation and </w:t>
      </w:r>
      <w:r w:rsidR="000D6937" w:rsidRPr="001851EA">
        <w:t xml:space="preserve">execution of the modelling </w:t>
      </w:r>
      <w:proofErr w:type="gramStart"/>
      <w:r w:rsidR="000D6937" w:rsidRPr="001851EA">
        <w:t>lives</w:t>
      </w:r>
      <w:proofErr w:type="gramEnd"/>
      <w:r w:rsidR="000D6937" w:rsidRPr="001851EA">
        <w:t xml:space="preserve"> up to </w:t>
      </w:r>
      <w:r w:rsidR="00F05DB6" w:rsidRPr="001851EA">
        <w:t>pre-</w:t>
      </w:r>
      <w:r w:rsidR="00C87821" w:rsidRPr="001851EA">
        <w:t xml:space="preserve">defined </w:t>
      </w:r>
      <w:del w:id="126" w:author="Beath, Hamish R" w:date="2025-10-09T12:27:00Z" w16du:dateUtc="2025-10-09T11:27:00Z">
        <w:r w:rsidR="00C87821" w:rsidRPr="001851EA" w:rsidDel="00D000AE">
          <w:delText xml:space="preserve">quality </w:delText>
        </w:r>
      </w:del>
      <w:r w:rsidR="00C87821" w:rsidRPr="001851EA">
        <w:t xml:space="preserve">standards set </w:t>
      </w:r>
      <w:r w:rsidR="00F05DB6" w:rsidRPr="001851EA">
        <w:t>out by</w:t>
      </w:r>
      <w:r w:rsidR="00C87821" w:rsidRPr="001851EA">
        <w:t xml:space="preserve"> the secondary analysis. </w:t>
      </w:r>
      <w:r w:rsidR="00224B32" w:rsidRPr="001851EA">
        <w:t>These</w:t>
      </w:r>
      <w:r w:rsidR="008C5A44" w:rsidRPr="001851EA">
        <w:t xml:space="preserve"> standards </w:t>
      </w:r>
      <w:r w:rsidR="00D14D71" w:rsidRPr="001851EA">
        <w:t>typically</w:t>
      </w:r>
      <w:r w:rsidR="008C5A44" w:rsidRPr="001851EA">
        <w:t xml:space="preserve"> refer to </w:t>
      </w:r>
      <w:r w:rsidR="00B65E78" w:rsidRPr="001851EA">
        <w:t>technical modelling aspects such as the accuracy of historical data</w:t>
      </w:r>
      <w:r w:rsidR="003525C1">
        <w:t>, time resolution</w:t>
      </w:r>
      <w:r w:rsidR="00542FEE">
        <w:t>,</w:t>
      </w:r>
      <w:r w:rsidR="00D14D71" w:rsidRPr="001851EA">
        <w:t xml:space="preserve"> or </w:t>
      </w:r>
      <w:r w:rsidR="003F56E1" w:rsidRPr="001851EA">
        <w:t>plausibility of near-term trends</w:t>
      </w:r>
      <w:commentRangeStart w:id="127"/>
      <w:commentRangeStart w:id="128"/>
      <w:commentRangeEnd w:id="127"/>
      <w:r w:rsidR="009A0ED2">
        <w:rPr>
          <w:rStyle w:val="CommentReference"/>
        </w:rPr>
        <w:commentReference w:id="127"/>
      </w:r>
      <w:commentRangeEnd w:id="128"/>
      <w:r w:rsidR="003525C1">
        <w:rPr>
          <w:rStyle w:val="CommentReference"/>
        </w:rPr>
        <w:commentReference w:id="128"/>
      </w:r>
      <w:r w:rsidR="008A7CDA">
        <w:t xml:space="preserve"> and resource use</w:t>
      </w:r>
      <w:r w:rsidR="00A32E75" w:rsidRPr="001851EA">
        <w:t>.</w:t>
      </w:r>
      <w:r w:rsidR="008C5A44" w:rsidRPr="001851EA">
        <w:t xml:space="preserve"> </w:t>
      </w:r>
      <w:commentRangeStart w:id="129"/>
      <w:commentRangeStart w:id="130"/>
      <w:commentRangeStart w:id="131"/>
      <w:r w:rsidR="00A32E75" w:rsidRPr="001851EA">
        <w:t>D</w:t>
      </w:r>
      <w:r w:rsidR="00C87821" w:rsidRPr="001851EA">
        <w:t>iversity</w:t>
      </w:r>
      <w:ins w:id="132" w:author="Beath, Hamish R" w:date="2025-09-22T16:54:00Z" w16du:dateUtc="2025-09-22T15:54:00Z">
        <w:r w:rsidR="0064241A">
          <w:t xml:space="preserve"> </w:t>
        </w:r>
      </w:ins>
      <w:del w:id="133" w:author="Beath, Hamish R" w:date="2025-09-22T16:54:00Z" w16du:dateUtc="2025-09-22T15:54:00Z">
        <w:r w:rsidR="00A32E75" w:rsidRPr="001851EA">
          <w:delText>, finally,</w:delText>
        </w:r>
        <w:r w:rsidR="00C87821" w:rsidRPr="001851EA">
          <w:delText xml:space="preserve"> </w:delText>
        </w:r>
      </w:del>
      <w:r w:rsidR="00C87821" w:rsidRPr="001851EA">
        <w:t xml:space="preserve">refers to </w:t>
      </w:r>
      <w:r w:rsidR="009143F2" w:rsidRPr="001851EA">
        <w:t xml:space="preserve">the degree of additional information a scenario communicates compared to other </w:t>
      </w:r>
      <w:r w:rsidR="00224B32" w:rsidRPr="001851EA">
        <w:t xml:space="preserve">members </w:t>
      </w:r>
      <w:r w:rsidR="00632714" w:rsidRPr="001851EA">
        <w:t>in</w:t>
      </w:r>
      <w:r w:rsidR="00224B32" w:rsidRPr="001851EA">
        <w:t xml:space="preserve"> the ensemble of opportunity. </w:t>
      </w:r>
      <w:r w:rsidR="008F68EF" w:rsidRPr="001851EA">
        <w:t xml:space="preserve">Not accounting for the latter can </w:t>
      </w:r>
      <w:r w:rsidR="00653A4F" w:rsidRPr="001851EA">
        <w:t>result in statistics across a scenario ensemble being too narrow or overconfident</w:t>
      </w:r>
      <w:r w:rsidR="008F68EF" w:rsidRPr="001851EA">
        <w:t xml:space="preserve"> towards the results of a single model</w:t>
      </w:r>
      <w:r w:rsidR="00885822">
        <w:t>,</w:t>
      </w:r>
      <w:r w:rsidR="008F68EF" w:rsidRPr="001851EA">
        <w:t xml:space="preserve"> modellin</w:t>
      </w:r>
      <w:r w:rsidR="007A6AED" w:rsidRPr="001851EA">
        <w:t>g team</w:t>
      </w:r>
      <w:r w:rsidR="00885822">
        <w:t xml:space="preserve"> or modelling exercise</w:t>
      </w:r>
      <w:r w:rsidR="007A6AED" w:rsidRPr="001851EA">
        <w:t xml:space="preserve">. </w:t>
      </w:r>
      <w:commentRangeEnd w:id="129"/>
      <w:r w:rsidR="003F682E" w:rsidRPr="001851EA">
        <w:rPr>
          <w:rStyle w:val="CommentReference"/>
        </w:rPr>
        <w:commentReference w:id="129"/>
      </w:r>
      <w:commentRangeEnd w:id="130"/>
      <w:commentRangeEnd w:id="131"/>
      <w:r w:rsidR="009C5044">
        <w:rPr>
          <w:rStyle w:val="CommentReference"/>
        </w:rPr>
        <w:commentReference w:id="130"/>
      </w:r>
      <w:r w:rsidR="0071229B">
        <w:rPr>
          <w:rStyle w:val="CommentReference"/>
        </w:rPr>
        <w:commentReference w:id="131"/>
      </w:r>
    </w:p>
    <w:p w14:paraId="47B6956D" w14:textId="1C4A0456" w:rsidR="007B3F47" w:rsidRPr="001851EA" w:rsidRDefault="00965654" w:rsidP="007B3F47">
      <w:r w:rsidRPr="001851EA">
        <w:t>In the past, such issues have been dealt with on an ad-hoc basis. For example</w:t>
      </w:r>
      <w:r w:rsidR="000E7418" w:rsidRPr="001851EA">
        <w:t xml:space="preserve">, </w:t>
      </w:r>
      <w:r w:rsidR="00D94CF5" w:rsidRPr="001851EA">
        <w:t xml:space="preserve">the IPCC </w:t>
      </w:r>
      <w:r w:rsidR="00D255C0" w:rsidRPr="001851EA">
        <w:t>SR1.5</w:t>
      </w:r>
      <w:r w:rsidR="00D94CF5" w:rsidRPr="001851EA">
        <w:fldChar w:fldCharType="begin"/>
      </w:r>
      <w:r w:rsidR="00272F7F">
        <w:instrText xml:space="preserve"> ADDIN ZOTERO_ITEM CSL_CITATION {"citationID":"RQLMgn8Z","properties":{"formattedCitation":"\\super 5\\nosupersub{}","plainCitation":"5","noteIndex":0},"citationItems":[{"id":"qxj3Nevv/u7XQ0QXo","uris":["http://zotero.org/users/7044370/items/IEZ6U2J6"],"itemData":{"id":6065,"type":"chapter","container-title":"Global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D94CF5" w:rsidRPr="001851EA">
        <w:fldChar w:fldCharType="separate"/>
      </w:r>
      <w:r w:rsidR="00ED2131" w:rsidRPr="001851EA">
        <w:rPr>
          <w:rFonts w:ascii="Calibri" w:hAnsi="Calibri" w:cs="Calibri"/>
          <w:sz w:val="22"/>
          <w:vertAlign w:val="superscript"/>
        </w:rPr>
        <w:t>5</w:t>
      </w:r>
      <w:r w:rsidR="00D94CF5" w:rsidRPr="001851EA">
        <w:fldChar w:fldCharType="end"/>
      </w:r>
      <w:r w:rsidRPr="001851EA">
        <w:t xml:space="preserve"> </w:t>
      </w:r>
      <w:r w:rsidR="004D3C93" w:rsidRPr="001851EA">
        <w:t xml:space="preserve">checked for the completeness of variables available </w:t>
      </w:r>
      <w:r w:rsidR="004C5BB3" w:rsidRPr="001851EA">
        <w:t>in</w:t>
      </w:r>
      <w:r w:rsidR="004D3C93" w:rsidRPr="001851EA">
        <w:t xml:space="preserve"> scenarios, whether data is reported until 2100, or whether reported historical- or near-future data is consistent with observations</w:t>
      </w:r>
      <w:r w:rsidR="004D3C93" w:rsidRPr="001851EA">
        <w:fldChar w:fldCharType="begin"/>
      </w:r>
      <w:r w:rsidR="00272F7F">
        <w:instrText xml:space="preserve"> ADDIN ZOTERO_ITEM CSL_CITATION {"citationID":"Jh97ndtd","properties":{"formattedCitation":"\\super 9,17\\nosupersub{}","plainCitation":"9,17","noteIndex":0},"citationItems":[{"id":"qxj3Nevv/WJ3UlUJ8","uris":["http://zotero.org/users/7044370/items/8ELNKB63"],"itemData":{"id":3233,"type":"book","ISBN":"DOI: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qxj3Nevv/LviDy9C2","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004D3C93" w:rsidRPr="001851EA">
        <w:fldChar w:fldCharType="separate"/>
      </w:r>
      <w:r w:rsidR="003D4094" w:rsidRPr="003D4094">
        <w:rPr>
          <w:rFonts w:ascii="Calibri" w:hAnsi="Calibri" w:cs="Calibri"/>
          <w:sz w:val="22"/>
          <w:szCs w:val="24"/>
          <w:vertAlign w:val="superscript"/>
        </w:rPr>
        <w:t>9,17</w:t>
      </w:r>
      <w:r w:rsidR="004D3C93" w:rsidRPr="001851EA">
        <w:fldChar w:fldCharType="end"/>
      </w:r>
      <w:r w:rsidR="004D3C93" w:rsidRPr="001851EA">
        <w:t xml:space="preserve">. </w:t>
      </w:r>
      <w:r w:rsidR="000E7418" w:rsidRPr="001851EA">
        <w:t>For the assessment of global emission characteristics of pathways aligned with 1.5°C</w:t>
      </w:r>
      <w:r w:rsidR="00B7758E" w:rsidRPr="001851EA">
        <w:t>, SR1.5</w:t>
      </w:r>
      <w:r w:rsidR="004D3C93" w:rsidRPr="001851EA">
        <w:t xml:space="preserve"> also </w:t>
      </w:r>
      <w:r w:rsidRPr="001851EA">
        <w:t xml:space="preserve">excluded 13 scenarios </w:t>
      </w:r>
      <w:del w:id="134" w:author="Beath, Hamish R" w:date="2025-09-22T16:56:00Z" w16du:dateUtc="2025-09-22T15:56:00Z">
        <w:r w:rsidRPr="001851EA" w:rsidDel="00833016">
          <w:delText>submitted by</w:delText>
        </w:r>
      </w:del>
      <w:ins w:id="135" w:author="Beath, Hamish R" w:date="2025-09-22T16:56:00Z" w16du:dateUtc="2025-09-22T15:56:00Z">
        <w:r w:rsidR="00833016">
          <w:t>from</w:t>
        </w:r>
      </w:ins>
      <w:r w:rsidRPr="001851EA">
        <w:t xml:space="preserve"> </w:t>
      </w:r>
      <w:r w:rsidR="001B5F4A" w:rsidRPr="001851EA">
        <w:t>a single modelling</w:t>
      </w:r>
      <w:r w:rsidRPr="001851EA">
        <w:t xml:space="preserve"> group</w:t>
      </w:r>
      <w:r w:rsidR="00D94CF5" w:rsidRPr="001851EA">
        <w:fldChar w:fldCharType="begin"/>
      </w:r>
      <w:r w:rsidR="00272F7F">
        <w:instrText xml:space="preserve"> ADDIN ZOTERO_ITEM CSL_CITATION {"citationID":"KRwEKq4J","properties":{"formattedCitation":"\\super 18\\nosupersub{}","plainCitation":"18","noteIndex":0},"citationItems":[{"id":"qxj3Nevv/V4fY8DBk","uris":["http://zotero.org/users/7044370/items/6UBY9TN4"],"itemData":{"id":4307,"type":"article-journal","container-title":"Carbon Management","DOI":"10.1080/17583004.2018.1477374","ISSN":"1758-3004","page":"1-11","title":"Socioeconomic factors and future challenges of the goal of limiting the increase in global average temperature to 1.5°C","author":[{"family":"Liu","given":"Jing-Yu"},{"family":"Fujimori","given":"Shinichiro"},{"family":"Takahashi","given":"Kiyoshi"},{"family":"Hasegawa","given":"Tomoko"},{"family":"Su","given":"Xuanming"},{"family":"Masui","given":"Toshihiko"}],"issued":{"date-parts":[["2018"]]}}}],"schema":"https://github.com/citation-style-language/schema/raw/master/csl-citation.json"} </w:instrText>
      </w:r>
      <w:r w:rsidR="00D94CF5" w:rsidRPr="001851EA">
        <w:fldChar w:fldCharType="separate"/>
      </w:r>
      <w:r w:rsidR="003D4094" w:rsidRPr="003D4094">
        <w:rPr>
          <w:rFonts w:ascii="Calibri" w:hAnsi="Calibri" w:cs="Calibri"/>
          <w:sz w:val="22"/>
          <w:szCs w:val="24"/>
          <w:vertAlign w:val="superscript"/>
        </w:rPr>
        <w:t>18</w:t>
      </w:r>
      <w:r w:rsidR="00D94CF5" w:rsidRPr="001851EA">
        <w:fldChar w:fldCharType="end"/>
      </w:r>
      <w:r w:rsidRPr="001851EA">
        <w:t xml:space="preserve"> </w:t>
      </w:r>
      <w:r w:rsidR="00D71889" w:rsidRPr="001851EA">
        <w:t>because</w:t>
      </w:r>
      <w:r w:rsidR="001B5F4A" w:rsidRPr="001851EA">
        <w:t xml:space="preserve"> </w:t>
      </w:r>
      <w:r w:rsidR="00D71889" w:rsidRPr="001851EA">
        <w:t xml:space="preserve">they </w:t>
      </w:r>
      <w:r w:rsidR="00D255C0" w:rsidRPr="001851EA">
        <w:t>included</w:t>
      </w:r>
      <w:r w:rsidR="00D71889" w:rsidRPr="001851EA">
        <w:t xml:space="preserve"> </w:t>
      </w:r>
      <w:r w:rsidR="00DA55D8" w:rsidRPr="001851EA">
        <w:t>virtually no variation in emissions</w:t>
      </w:r>
      <w:r w:rsidR="001B5F4A" w:rsidRPr="001851EA">
        <w:t xml:space="preserve"> and t</w:t>
      </w:r>
      <w:r w:rsidR="009D6814" w:rsidRPr="001851EA">
        <w:t xml:space="preserve">heir inclusion would have biased descriptive </w:t>
      </w:r>
      <w:r w:rsidR="00D255C0" w:rsidRPr="001851EA">
        <w:t xml:space="preserve">emission </w:t>
      </w:r>
      <w:r w:rsidR="009D6814" w:rsidRPr="001851EA">
        <w:t>statistics</w:t>
      </w:r>
      <w:r w:rsidR="00D255C0" w:rsidRPr="001851EA">
        <w:t xml:space="preserve">. </w:t>
      </w:r>
      <w:r w:rsidRPr="001851EA">
        <w:t xml:space="preserve">Criteria for including or excluding scenarios depend on context, which explains why these 13 scenarios were still </w:t>
      </w:r>
      <w:r w:rsidR="00C0144A" w:rsidRPr="001851EA">
        <w:t>included in the analysis</w:t>
      </w:r>
      <w:r w:rsidRPr="001851EA">
        <w:t xml:space="preserve"> </w:t>
      </w:r>
      <w:r w:rsidR="00C0144A" w:rsidRPr="001851EA">
        <w:t>of aspects other than the evolution of emissions in the SR1.5 report</w:t>
      </w:r>
      <w:r w:rsidRPr="001851EA">
        <w:t xml:space="preserve">. </w:t>
      </w:r>
      <w:r w:rsidR="00836BD2" w:rsidRPr="001851EA">
        <w:t xml:space="preserve">Similar </w:t>
      </w:r>
      <w:del w:id="136" w:author="Beath, Hamish R" w:date="2025-09-23T10:32:00Z" w16du:dateUtc="2025-09-23T09:32:00Z">
        <w:r w:rsidR="00C0144A" w:rsidRPr="001851EA" w:rsidDel="00DD3EF7">
          <w:delText xml:space="preserve">well-informed, but </w:delText>
        </w:r>
      </w:del>
      <w:r w:rsidR="00923E92" w:rsidRPr="001851EA">
        <w:t xml:space="preserve">ad-hoc considerations were applied in the </w:t>
      </w:r>
      <w:del w:id="137" w:author="Beath, Hamish R" w:date="2025-09-22T16:57:00Z" w16du:dateUtc="2025-09-22T15:57:00Z">
        <w:r w:rsidR="00923E92" w:rsidRPr="001851EA" w:rsidDel="006D44D8">
          <w:delText xml:space="preserve">latest </w:delText>
        </w:r>
      </w:del>
      <w:r w:rsidR="002102CF" w:rsidRPr="001851EA">
        <w:t xml:space="preserve">AR6 </w:t>
      </w:r>
      <w:r w:rsidR="00923E92" w:rsidRPr="001851EA">
        <w:t>mitigation assessment of the IPCC</w:t>
      </w:r>
      <w:r w:rsidR="00923E92" w:rsidRPr="001851EA">
        <w:fldChar w:fldCharType="begin"/>
      </w:r>
      <w:r w:rsidR="00272F7F">
        <w:instrText xml:space="preserve"> ADDIN ZOTERO_ITEM CSL_CITATION {"citationID":"S7x3YuQU","properties":{"formattedCitation":"\\super 6,8\\nosupersub{}","plainCitation":"6,8","noteIndex":0},"citationItems":[{"id":"qxj3Nevv/xGJSDXJh","uris":["http://zotero.org/users/7044370/items/MTQNXLQ9"],"itemData":{"id":9200,"type":"chapter","container-title":"IPCC,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id":"qxj3Nevv/5YDLDLCO","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923E92" w:rsidRPr="001851EA">
        <w:fldChar w:fldCharType="separate"/>
      </w:r>
      <w:r w:rsidR="00923E92" w:rsidRPr="001851EA">
        <w:rPr>
          <w:rFonts w:ascii="Calibri" w:hAnsi="Calibri" w:cs="Calibri"/>
          <w:sz w:val="22"/>
          <w:vertAlign w:val="superscript"/>
        </w:rPr>
        <w:t>6,8</w:t>
      </w:r>
      <w:r w:rsidR="00923E92" w:rsidRPr="001851EA">
        <w:fldChar w:fldCharType="end"/>
      </w:r>
      <w:r w:rsidR="00923E92" w:rsidRPr="001851EA">
        <w:t xml:space="preserve">. </w:t>
      </w:r>
    </w:p>
    <w:p w14:paraId="47B6956E" w14:textId="1CD81ED1" w:rsidR="008C5E73" w:rsidRPr="001851EA" w:rsidRDefault="00965654" w:rsidP="00CB1958">
      <w:r w:rsidRPr="001851EA">
        <w:t>Other climate research communities have also grappled with similar issues</w:t>
      </w:r>
      <w:ins w:id="138" w:author="Beath, Hamish R" w:date="2025-09-23T10:32:00Z" w16du:dateUtc="2025-09-23T09:32:00Z">
        <w:r w:rsidR="00C70DC1">
          <w:t>.</w:t>
        </w:r>
      </w:ins>
      <w:del w:id="139" w:author="Beath, Hamish R" w:date="2025-09-23T10:32:00Z" w16du:dateUtc="2025-09-23T09:32:00Z">
        <w:r w:rsidRPr="001851EA" w:rsidDel="00C70DC1">
          <w:delText>,</w:delText>
        </w:r>
      </w:del>
      <w:r w:rsidRPr="001851EA">
        <w:t xml:space="preserve"> </w:t>
      </w:r>
      <w:del w:id="140" w:author="Beath, Hamish R" w:date="2025-09-23T10:32:00Z" w16du:dateUtc="2025-09-23T09:32:00Z">
        <w:r w:rsidR="00DF0079" w:rsidRPr="001851EA" w:rsidDel="00C70DC1">
          <w:delText>and t</w:delText>
        </w:r>
      </w:del>
      <w:ins w:id="141" w:author="Beath, Hamish R" w:date="2025-09-23T10:32:00Z" w16du:dateUtc="2025-09-23T09:32:00Z">
        <w:r w:rsidR="00C70DC1">
          <w:t>T</w:t>
        </w:r>
      </w:ins>
      <w:r w:rsidR="00DF0079" w:rsidRPr="001851EA">
        <w:t xml:space="preserve">he Earth System </w:t>
      </w:r>
      <w:r w:rsidR="004531B3" w:rsidRPr="001851EA">
        <w:t>M</w:t>
      </w:r>
      <w:r w:rsidR="00DF0079" w:rsidRPr="001851EA">
        <w:t xml:space="preserve">odelling community has </w:t>
      </w:r>
      <w:r w:rsidRPr="001851EA">
        <w:t>established methods to down-weigh</w:t>
      </w:r>
      <w:r w:rsidR="005A4259">
        <w:t>t</w:t>
      </w:r>
      <w:r w:rsidRPr="001851EA">
        <w:t xml:space="preserve"> models based on their similarity to other models</w:t>
      </w:r>
      <w:bookmarkStart w:id="142" w:name="_Hlk172632894"/>
      <w:r w:rsidR="00C37586" w:rsidRPr="001851EA">
        <w:fldChar w:fldCharType="begin"/>
      </w:r>
      <w:r w:rsidR="00272F7F">
        <w:instrText xml:space="preserve"> ADDIN ZOTERO_ITEM CSL_CITATION {"citationID":"CcSJz3pX","properties":{"formattedCitation":"\\super 19\\uc0\\u8211{}21\\nosupersub{}","plainCitation":"19–21","noteIndex":0},"citationItems":[{"id":"qxj3Nevv/RZm6KddQ","uris":["http://zotero.org/users/7044370/items/NIC7IWXI"],"itemData":{"id":3851,"type":"article-journal","container-title":"Geophysical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M."},{"family":"Eyring","given":"Veronika"}],"issued":{"date-parts":[["2017"]]}}},{"id":"qxj3Nevv/yvtsw24W","uris":["http://zotero.org/users/7044370/items/GV52JQ7N"],"itemData":{"id":19173,"type":"article-journal","container-title":"Journal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qxj3Nevv/huoj0Im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L."},{"family":"Lorenz","given":"Ruth"},{"family":"Knutti","given":"Reto"}],"issued":{"date-parts":[["2020",4,28]]}}}],"schema":"https://github.com/citation-style-language/schema/raw/master/csl-citation.json"} </w:instrText>
      </w:r>
      <w:r w:rsidR="00C37586" w:rsidRPr="001851EA">
        <w:fldChar w:fldCharType="separate"/>
      </w:r>
      <w:r w:rsidR="003D4094" w:rsidRPr="003D4094">
        <w:rPr>
          <w:rFonts w:ascii="Calibri" w:hAnsi="Calibri" w:cs="Calibri"/>
          <w:sz w:val="22"/>
          <w:szCs w:val="24"/>
          <w:vertAlign w:val="superscript"/>
        </w:rPr>
        <w:t>19–21</w:t>
      </w:r>
      <w:r w:rsidR="00C37586" w:rsidRPr="001851EA">
        <w:fldChar w:fldCharType="end"/>
      </w:r>
      <w:bookmarkEnd w:id="142"/>
      <w:r w:rsidRPr="001851EA">
        <w:t>, as well as for model quality measured as performance relative to historical observations</w:t>
      </w:r>
      <w:r w:rsidR="002C0816" w:rsidRPr="001851EA">
        <w:fldChar w:fldCharType="begin"/>
      </w:r>
      <w:r w:rsidR="00272F7F">
        <w:instrText xml:space="preserve"> ADDIN ZOTERO_ITEM CSL_CITATION {"citationID":"atpUt8aW","properties":{"formattedCitation":"\\super 21,22\\nosupersub{}","plainCitation":"21,22","noteIndex":0},"citationItems":[{"id":"qxj3Nevv/huoj0Imp","uris":["http://zotero.org/users/7044370/items/ECVF6SWF"],"itemData":{"id":8101,"type":"article-journal","abstract":"&lt;p&gt;&lt;strong&gt;Abstract.&lt;/strong&gt;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L."},{"family":"Lorenz","given":"Ruth"},{"family":"Knutti","given":"Reto"}],"issued":{"date-parts":[["2020",4,28]]}}},{"id":"qxj3Nevv/JAFQ8aLf","uris":["http://zotero.org/users/7044370/items/LRTX5VXB"],"itemData":{"id":8184,"type":"article-journal","abstract":"Future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C0816" w:rsidRPr="001851EA">
        <w:fldChar w:fldCharType="separate"/>
      </w:r>
      <w:r w:rsidR="003D4094" w:rsidRPr="003D4094">
        <w:rPr>
          <w:rFonts w:ascii="Calibri" w:hAnsi="Calibri" w:cs="Calibri"/>
          <w:sz w:val="22"/>
          <w:szCs w:val="24"/>
          <w:vertAlign w:val="superscript"/>
        </w:rPr>
        <w:t>21,22</w:t>
      </w:r>
      <w:r w:rsidR="002C0816" w:rsidRPr="001851EA">
        <w:fldChar w:fldCharType="end"/>
      </w:r>
      <w:r w:rsidRPr="001851EA">
        <w:t xml:space="preserve">. In </w:t>
      </w:r>
      <w:r w:rsidR="00147093" w:rsidRPr="001851EA">
        <w:t>emission</w:t>
      </w:r>
      <w:r w:rsidRPr="001851EA">
        <w:t xml:space="preserve"> scenario </w:t>
      </w:r>
      <w:r w:rsidR="00147093" w:rsidRPr="001851EA">
        <w:t>ensemble analysis</w:t>
      </w:r>
      <w:r w:rsidRPr="001851EA">
        <w:t>, issues of scenario similarity have been considered</w:t>
      </w:r>
      <w:r w:rsidR="002778B0" w:rsidRPr="001851EA">
        <w:fldChar w:fldCharType="begin"/>
      </w:r>
      <w:r w:rsidR="00272F7F">
        <w:instrText xml:space="preserve"> ADDIN ZOTERO_ITEM CSL_CITATION {"citationID":"l8e3N4aG","properties":{"formattedCitation":"\\super 23\\nosupersub{}","plainCitation":"23","noteIndex":0},"citationItems":[{"id":"qxj3Nevv/qRdlCZP5","uris":["http://zotero.org/users/7044370/items/8TFDPWLP"],"itemData":{"id":8581,"type":"article-journal","abstract":"In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Louise"},{"family":"Schaeffer","given":"Michiel"},{"family":"Hare","given":"Bill"}],"issued":{"date-parts":[["2018"]]}}}],"schema":"https://github.com/citation-style-language/schema/raw/master/csl-citation.json"} </w:instrText>
      </w:r>
      <w:r w:rsidR="002778B0" w:rsidRPr="001851EA">
        <w:fldChar w:fldCharType="separate"/>
      </w:r>
      <w:r w:rsidR="003D4094" w:rsidRPr="003D4094">
        <w:rPr>
          <w:rFonts w:ascii="Calibri" w:hAnsi="Calibri" w:cs="Calibri"/>
          <w:sz w:val="22"/>
          <w:szCs w:val="24"/>
          <w:vertAlign w:val="superscript"/>
        </w:rPr>
        <w:t>23</w:t>
      </w:r>
      <w:r w:rsidR="002778B0" w:rsidRPr="001851EA">
        <w:fldChar w:fldCharType="end"/>
      </w:r>
      <w:r w:rsidRPr="001851EA">
        <w:t xml:space="preserve">, but as of yet not systematically addressed. </w:t>
      </w:r>
    </w:p>
    <w:p w14:paraId="47B6956F" w14:textId="0654B76A" w:rsidR="00D679C3" w:rsidRPr="001851EA" w:rsidRDefault="00965654" w:rsidP="008C5E73">
      <w:del w:id="143" w:author="Beath, Hamish R" w:date="2025-09-23T10:33:00Z" w16du:dateUtc="2025-09-23T09:33:00Z">
        <w:r w:rsidRPr="001851EA" w:rsidDel="00CD29AA">
          <w:delText>In this paper</w:delText>
        </w:r>
      </w:del>
      <w:ins w:id="144" w:author="Beath, Hamish R" w:date="2025-09-23T10:33:00Z" w16du:dateUtc="2025-09-23T09:33:00Z">
        <w:r w:rsidR="00CD29AA">
          <w:t>Here</w:t>
        </w:r>
      </w:ins>
      <w:r w:rsidRPr="001851EA">
        <w:t xml:space="preserve">, we </w:t>
      </w:r>
      <w:r w:rsidR="00231813" w:rsidRPr="001851EA">
        <w:t xml:space="preserve">use efforts </w:t>
      </w:r>
      <w:r w:rsidR="00646A1A">
        <w:t>from</w:t>
      </w:r>
      <w:r w:rsidR="00231813" w:rsidRPr="001851EA">
        <w:t xml:space="preserve"> various communities</w:t>
      </w:r>
      <w:r w:rsidR="00231813" w:rsidRPr="001851EA">
        <w:fldChar w:fldCharType="begin"/>
      </w:r>
      <w:r w:rsidR="00272F7F">
        <w:instrText xml:space="preserve"> ADDIN ZOTERO_ITEM CSL_CITATION {"citationID":"ko9T5Axd","properties":{"formattedCitation":"\\super 19\\uc0\\u8211{}23\\nosupersub{}","plainCitation":"19–23","noteIndex":0},"citationItems":[{"id":"qxj3Nevv/qRdlCZP5","uris":["http://zotero.org/users/7044370/items/8TFDPWLP"],"itemData":{"id":8581,"type":"article-journal","abstract":"In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id":"qxj3Nevv/RZm6Kdd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M."},{"family":"Eyring","given":"Veronika"}],"issued":{"date-parts":[["2017"]]}}},{"id":"qxj3Nevv/yvtsw24W","uris":["http://zotero.org/users/7044370/items/GV52JQ7N"],"itemData":{"id":19173,"type":"article-journal","container-title":"Journal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qxj3Nevv/huoj0Im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L."},{"family":"Lorenz","given":"Ruth"},{"family":"Knutti","given":"Reto"}],"issued":{"date-parts":[["2020",4,28]]}}},{"id":"qxj3Nevv/JAFQ8aLf","uris":["http://zotero.org/users/7044370/items/LRTX5VXB"],"itemData":{"id":8184,"type":"article-journal","abstract":"Future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31813" w:rsidRPr="001851EA">
        <w:fldChar w:fldCharType="separate"/>
      </w:r>
      <w:r w:rsidR="003D4094" w:rsidRPr="003D4094">
        <w:rPr>
          <w:rFonts w:ascii="Calibri" w:hAnsi="Calibri" w:cs="Calibri"/>
          <w:sz w:val="22"/>
          <w:szCs w:val="24"/>
          <w:vertAlign w:val="superscript"/>
        </w:rPr>
        <w:t>19–23</w:t>
      </w:r>
      <w:r w:rsidR="00231813" w:rsidRPr="001851EA">
        <w:fldChar w:fldCharType="end"/>
      </w:r>
      <w:r w:rsidR="00231813" w:rsidRPr="001851EA">
        <w:t xml:space="preserve"> as </w:t>
      </w:r>
      <w:r w:rsidR="00FF08A2">
        <w:t xml:space="preserve">a </w:t>
      </w:r>
      <w:r w:rsidR="00D91013">
        <w:t>starting point</w:t>
      </w:r>
      <w:r w:rsidR="00231813" w:rsidRPr="001851EA">
        <w:t xml:space="preserve"> to develop and present </w:t>
      </w:r>
      <w:r w:rsidRPr="001851EA">
        <w:t>a scenario-weighting method</w:t>
      </w:r>
      <w:ins w:id="145" w:author="Beath, Hamish R" w:date="2025-09-23T13:06:00Z" w16du:dateUtc="2025-09-23T12:06:00Z">
        <w:r w:rsidR="00377895">
          <w:t>, applicable to scenarios from IAMs or energy-economic models</w:t>
        </w:r>
        <w:r w:rsidR="00D37BDE">
          <w:t>.</w:t>
        </w:r>
      </w:ins>
      <w:r w:rsidRPr="001851EA">
        <w:t xml:space="preserve"> </w:t>
      </w:r>
      <w:ins w:id="146" w:author="Beath, Hamish R" w:date="2025-09-23T13:06:00Z" w16du:dateUtc="2025-09-23T12:06:00Z">
        <w:r w:rsidR="00D37BDE">
          <w:t xml:space="preserve">Our method </w:t>
        </w:r>
      </w:ins>
      <w:del w:id="147" w:author="Beath, Hamish R" w:date="2025-09-23T13:06:00Z" w16du:dateUtc="2025-09-23T12:06:00Z">
        <w:r w:rsidR="0009378F" w:rsidRPr="001851EA" w:rsidDel="00D37BDE">
          <w:delText>that</w:delText>
        </w:r>
        <w:r w:rsidRPr="001851EA" w:rsidDel="00D37BDE">
          <w:delText xml:space="preserve"> </w:delText>
        </w:r>
      </w:del>
      <w:r w:rsidRPr="001851EA">
        <w:t>address</w:t>
      </w:r>
      <w:r w:rsidR="0009378F" w:rsidRPr="001851EA">
        <w:t>es</w:t>
      </w:r>
      <w:r w:rsidRPr="001851EA">
        <w:t xml:space="preserve"> issues of </w:t>
      </w:r>
      <w:del w:id="148" w:author="Beath, Hamish R" w:date="2025-09-22T16:59:00Z" w16du:dateUtc="2025-09-22T15:59:00Z">
        <w:r w:rsidRPr="001851EA" w:rsidDel="00480EC7">
          <w:delText xml:space="preserve">scenario </w:delText>
        </w:r>
      </w:del>
      <w:r w:rsidR="00BF5967" w:rsidRPr="001851EA">
        <w:t>relevance</w:t>
      </w:r>
      <w:r w:rsidRPr="001851EA">
        <w:t xml:space="preserve">, quality and diversity, and provide a systematic approach that unifies and expands on </w:t>
      </w:r>
      <w:ins w:id="149" w:author="Beath, Hamish R" w:date="2025-09-22T16:59:00Z" w16du:dateUtc="2025-09-22T15:59:00Z">
        <w:r w:rsidR="00480EC7">
          <w:t xml:space="preserve">previous </w:t>
        </w:r>
      </w:ins>
      <w:r w:rsidRPr="001851EA">
        <w:t>ad-hoc scenario assessment decisions</w:t>
      </w:r>
      <w:del w:id="150" w:author="Beath, Hamish R" w:date="2025-09-22T17:00:00Z" w16du:dateUtc="2025-09-22T16:00:00Z">
        <w:r w:rsidRPr="001851EA" w:rsidDel="00480EC7">
          <w:delText xml:space="preserve"> that were </w:delText>
        </w:r>
        <w:r w:rsidR="0009378F" w:rsidRPr="001851EA" w:rsidDel="00480EC7">
          <w:delText>made</w:delText>
        </w:r>
        <w:r w:rsidRPr="001851EA" w:rsidDel="00480EC7">
          <w:delText xml:space="preserve"> in the past</w:delText>
        </w:r>
      </w:del>
      <w:r w:rsidRPr="001851EA">
        <w:fldChar w:fldCharType="begin"/>
      </w:r>
      <w:r w:rsidR="00272F7F">
        <w:instrText xml:space="preserve"> ADDIN ZOTERO_ITEM CSL_CITATION {"citationID":"HGYmwWFE","properties":{"formattedCitation":"\\super 1\\uc0\\u8211{}6\\nosupersub{}","plainCitation":"1–6","noteIndex":0},"citationItems":[{"id":"qxj3Nevv/oEKrGboA","uris":["http://zotero.org/users/7044370/items/L7A8X2SB"],"itemData":{"id":5112,"type":"book","event-place":"Cambridge,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id":"qxj3Nevv/wnf5I4hy","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K."}],"issued":{"date-parts":[["2001"]]}}},{"id":"qxj3Nevv/DCVgPGnq","uris":["http://zotero.org/users/7044370/items/CW9W8266"],"itemData":{"id":2235,"type":"chapter","container-title":"Climate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id":"qxj3Nevv/za2xg0yS","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id":"qxj3Nevv/u7XQ0QXo","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qxj3Nevv/xGJSDXJh","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Pr="001851EA">
        <w:fldChar w:fldCharType="separate"/>
      </w:r>
      <w:r w:rsidR="005967F5" w:rsidRPr="005967F5">
        <w:rPr>
          <w:rFonts w:ascii="Calibri" w:hAnsi="Calibri" w:cs="Calibri"/>
          <w:sz w:val="22"/>
          <w:szCs w:val="24"/>
          <w:vertAlign w:val="superscript"/>
        </w:rPr>
        <w:t>1–6</w:t>
      </w:r>
      <w:r w:rsidRPr="001851EA">
        <w:fldChar w:fldCharType="end"/>
      </w:r>
      <w:r w:rsidRPr="001851EA">
        <w:t>.</w:t>
      </w:r>
      <w:ins w:id="151" w:author="Beath, Hamish R" w:date="2025-10-09T19:12:00Z" w16du:dateUtc="2025-10-09T18:12:00Z">
        <w:r w:rsidR="00783EDD">
          <w:t xml:space="preserve"> Further, it </w:t>
        </w:r>
      </w:ins>
      <w:ins w:id="152" w:author="Beath, Hamish R" w:date="2025-10-09T19:14:00Z" w16du:dateUtc="2025-10-09T18:14:00Z">
        <w:r w:rsidR="00CA30E8">
          <w:t>presents an alternative to</w:t>
        </w:r>
      </w:ins>
      <w:ins w:id="153" w:author="Beath, Hamish R" w:date="2025-10-09T19:12:00Z" w16du:dateUtc="2025-10-09T18:12:00Z">
        <w:r w:rsidR="00783EDD">
          <w:t xml:space="preserve"> </w:t>
        </w:r>
      </w:ins>
      <w:ins w:id="154" w:author="Beath, Hamish R" w:date="2025-10-09T19:13:00Z" w16du:dateUtc="2025-10-09T18:13:00Z">
        <w:r w:rsidR="00DE297A">
          <w:t xml:space="preserve">other approaches that </w:t>
        </w:r>
      </w:ins>
      <w:ins w:id="155" w:author="Beath, Hamish R" w:date="2025-10-09T19:16:00Z" w16du:dateUtc="2025-10-09T18:16:00Z">
        <w:r w:rsidR="00F738DB">
          <w:t>reweight</w:t>
        </w:r>
      </w:ins>
      <w:ins w:id="156" w:author="Beath, Hamish R" w:date="2025-10-09T19:36:00Z" w16du:dateUtc="2025-10-09T18:36:00Z">
        <w:r w:rsidR="0005226B">
          <w:t xml:space="preserve"> or present summary statistics accounting for</w:t>
        </w:r>
      </w:ins>
      <w:ins w:id="157" w:author="Beath, Hamish R" w:date="2025-10-09T19:16:00Z" w16du:dateUtc="2025-10-09T18:16:00Z">
        <w:r w:rsidR="00D11ECA">
          <w:t xml:space="preserve"> common model or intercomparison study</w:t>
        </w:r>
      </w:ins>
      <w:r w:rsidR="00D11ECA">
        <w:fldChar w:fldCharType="begin"/>
      </w:r>
      <w:r w:rsidR="007127F6">
        <w:instrText xml:space="preserve"> ADDIN ZOTERO_ITEM CSL_CITATION {"citationID":"a1gtfv1cp10","properties":{"formattedCitation":"\\super 14,24\\nosupersub{}","plainCitation":"14,24","noteIndex":0},"citationItems":[{"id":26,"uris":["http://zotero.org/users/18111444/items/9HMT8PC3"],"itemData":{"id":26,"type":"article-journal","abstract":"Quantitative mitigation findings based on emissions scenarios submitted to the Intergovernmental Panel on Climate Change (IPCC) play an authoritative role in climate policy and decision making. We analyse the impact of the uneven representation of models and modelling studies in the IPCC Sixth Assessment Report (AR6) on statistical values that are used to present quantitative mitigation findings. We find that several key AR6 findings are influenced considerably by the model with the most scenarios, including emissions reductions by 2030 and the decline in fossil fuels consistent with 1.5 °C, and we find that the year of net-zero greenhouse gas emissions is influenced considerably by both the model and the study with the most scenarios. We find that weighting by model- or study does not provide a straightforward solution and discuss three issues related to the use of database statistics to present emissions scenarios findings. Informed by the purpose of the IPCC and the kinds of insights that can be obtained from emissions scenarios, we suggest improvements to the assessment of emissions scenarios.","container-title":"Nature Communications","DOI":"10.1038/s41467-025-64091-w","ISSN":"2041-1723","issue":"1","journalAbbreviation":"Nat Commun","language":"en","license":"2025 The Author(s)","note":"publisher: Nature Publishing Group","page":"8343","source":"www.nature.com","title":"Influence of individual models and studies on quantitative mitigation findings in the IPCC Sixth Assessment Report","volume":"16","author":[{"family":"Sognnaes","given":"Ida"},{"family":"Peters","given":"Glen P."}],"issued":{"date-parts":[["2025",10,2]]}},"label":"page"},{"id":15,"uris":["http://zotero.org/users/18111444/items/EMVFCTHG"],"itemData":{"id":15,"type":"article-journal","container-title":"Nature Climate Change","DOI":"10.1038/s41558-024-02198-6","ISSN":"1758-678X, 1758-6798","issue":"2","journalAbbreviation":"Nat. Clim. Chang.","language":"en","page":"218-226","source":"DOI.org (Crossref)","title":"Energy and socioeconomic system transformation through a decade of IPCC-assessed scenarios","volume":"15","author":[{"family":"Van De Ven","given":"D. J."},{"family":"Mittal","given":"S."},{"family":"Nikas","given":"A."},{"family":"Xexakis","given":"G."},{"family":"Gambhir","given":"A."},{"family":"Hermwille","given":"L."},{"family":"Fragkos","given":"P."},{"family":"Obergassel","given":"W."},{"family":"Gonzalez-Eguino","given":"M."},{"family":"Filippidou","given":"F."},{"family":"Sognnaes","given":"I."},{"family":"Clarke","given":"L."},{"family":"Peters","given":"G. P."}],"issued":{"date-parts":[["2025",2]]}},"label":"page"}],"schema":"https://github.com/citation-style-language/schema/raw/master/csl-citation.json"} </w:instrText>
      </w:r>
      <w:r w:rsidR="00D11ECA">
        <w:fldChar w:fldCharType="separate"/>
      </w:r>
      <w:r w:rsidR="007127F6" w:rsidRPr="007127F6">
        <w:rPr>
          <w:rFonts w:ascii="Calibri" w:cs="Calibri"/>
          <w:szCs w:val="24"/>
          <w:vertAlign w:val="superscript"/>
        </w:rPr>
        <w:t>14,24</w:t>
      </w:r>
      <w:r w:rsidR="00D11ECA">
        <w:fldChar w:fldCharType="end"/>
      </w:r>
      <w:ins w:id="158" w:author="Beath, Hamish R" w:date="2025-10-09T19:19:00Z" w16du:dateUtc="2025-10-09T18:19:00Z">
        <w:r w:rsidR="003C0424">
          <w:t>.</w:t>
        </w:r>
      </w:ins>
      <w:ins w:id="159" w:author="Beath, Hamish R" w:date="2025-10-09T19:14:00Z" w16du:dateUtc="2025-10-09T18:14:00Z">
        <w:r w:rsidR="00CA30E8">
          <w:t xml:space="preserve"> </w:t>
        </w:r>
      </w:ins>
      <w:del w:id="160" w:author="Beath, Hamish R" w:date="2025-10-09T19:13:00Z" w16du:dateUtc="2025-10-09T18:13:00Z">
        <w:r w:rsidRPr="001851EA" w:rsidDel="00DE297A">
          <w:delText xml:space="preserve"> </w:delText>
        </w:r>
        <w:commentRangeStart w:id="161"/>
        <w:commentRangeEnd w:id="161"/>
        <w:r w:rsidR="006253D0" w:rsidDel="00DE297A">
          <w:rPr>
            <w:rStyle w:val="CommentReference"/>
          </w:rPr>
          <w:commentReference w:id="161"/>
        </w:r>
      </w:del>
      <w:r w:rsidR="00B20291" w:rsidRPr="001851EA">
        <w:t xml:space="preserve">We apply it to the latest </w:t>
      </w:r>
      <w:r w:rsidR="00CB1958" w:rsidRPr="001851EA">
        <w:lastRenderedPageBreak/>
        <w:t xml:space="preserve">available IPCC </w:t>
      </w:r>
      <w:r w:rsidR="00AA3E52" w:rsidRPr="001851EA">
        <w:t xml:space="preserve">AR6 </w:t>
      </w:r>
      <w:r w:rsidR="00CB1958" w:rsidRPr="001851EA">
        <w:t>scenario ensemble</w:t>
      </w:r>
      <w:del w:id="162" w:author="Beath, Hamish R" w:date="2025-09-22T17:00:00Z" w16du:dateUtc="2025-09-22T16:00:00Z">
        <w:r w:rsidR="00CB1958" w:rsidRPr="001851EA" w:rsidDel="00480EC7">
          <w:delText xml:space="preserve"> of opportunity</w:delText>
        </w:r>
      </w:del>
      <w:r w:rsidR="00CB1958" w:rsidRPr="001851EA">
        <w:fldChar w:fldCharType="begin"/>
      </w:r>
      <w:r w:rsidR="00272F7F">
        <w:instrText xml:space="preserve"> ADDIN ZOTERO_ITEM CSL_CITATION {"citationID":"pRdTfuXz","properties":{"formattedCitation":"\\super 10\\nosupersub{}","plainCitation":"10","noteIndex":0},"citationItems":[{"id":"qxj3Nevv/C9juhwNc","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CB1958" w:rsidRPr="001851EA">
        <w:fldChar w:fldCharType="separate"/>
      </w:r>
      <w:r w:rsidR="00CB1958" w:rsidRPr="001851EA">
        <w:rPr>
          <w:rFonts w:ascii="Calibri" w:hAnsi="Calibri" w:cs="Calibri"/>
          <w:sz w:val="22"/>
          <w:vertAlign w:val="superscript"/>
        </w:rPr>
        <w:t>10</w:t>
      </w:r>
      <w:r w:rsidR="00CB1958" w:rsidRPr="001851EA">
        <w:fldChar w:fldCharType="end"/>
      </w:r>
      <w:r w:rsidR="00CB1958" w:rsidRPr="001851EA">
        <w:t xml:space="preserve"> to illustrate </w:t>
      </w:r>
      <w:del w:id="163" w:author="Beath, Hamish R" w:date="2025-08-28T09:47:00Z" w16du:dateUtc="2025-08-28T08:47:00Z">
        <w:r w:rsidR="00CB1958" w:rsidRPr="001851EA" w:rsidDel="001211F4">
          <w:delText>its potential impact</w:delText>
        </w:r>
      </w:del>
      <w:ins w:id="164" w:author="Beath, Hamish R" w:date="2025-08-28T09:47:00Z" w16du:dateUtc="2025-08-28T08:47:00Z">
        <w:r w:rsidR="001211F4">
          <w:t>its use in practice</w:t>
        </w:r>
        <w:r w:rsidR="001E2AEF">
          <w:t>. We</w:t>
        </w:r>
      </w:ins>
      <w:ins w:id="165" w:author="Beath, Hamish R" w:date="2025-08-18T18:33:00Z" w16du:dateUtc="2025-08-18T17:33:00Z">
        <w:r w:rsidR="00D7036A">
          <w:t xml:space="preserve"> discuss the strengths and weaknesses of such an approach, with a view to </w:t>
        </w:r>
        <w:del w:id="166" w:author="Rogelj, Joeri" w:date="2025-09-16T16:48:00Z" w16du:dateUtc="2025-09-16T15:48:00Z">
          <w:r w:rsidR="00D7036A" w:rsidDel="00732AD1">
            <w:delText xml:space="preserve">further </w:delText>
          </w:r>
        </w:del>
      </w:ins>
      <w:ins w:id="167" w:author="Beath, Hamish R" w:date="2025-08-28T09:47:00Z" w16du:dateUtc="2025-08-28T08:47:00Z">
        <w:del w:id="168" w:author="Rogelj, Joeri" w:date="2025-09-16T16:48:00Z" w16du:dateUtc="2025-09-16T15:48:00Z">
          <w:r w:rsidR="001E2AEF" w:rsidDel="00732AD1">
            <w:delText xml:space="preserve">research and </w:delText>
          </w:r>
        </w:del>
      </w:ins>
      <w:ins w:id="169" w:author="Beath, Hamish R" w:date="2025-08-18T18:34:00Z" w16du:dateUtc="2025-08-18T17:34:00Z">
        <w:del w:id="170" w:author="Rogelj, Joeri" w:date="2025-09-16T16:48:00Z" w16du:dateUtc="2025-09-16T15:48:00Z">
          <w:r w:rsidR="00D7036A" w:rsidDel="00732AD1">
            <w:delText xml:space="preserve">refinement </w:delText>
          </w:r>
        </w:del>
      </w:ins>
      <w:ins w:id="171" w:author="Beath, Hamish R" w:date="2025-08-28T09:51:00Z" w16du:dateUtc="2025-08-28T08:51:00Z">
        <w:del w:id="172" w:author="Rogelj, Joeri" w:date="2025-09-16T16:48:00Z" w16du:dateUtc="2025-09-16T15:48:00Z">
          <w:r w:rsidR="004B5D47" w:rsidDel="00732AD1">
            <w:delText>of the approach</w:delText>
          </w:r>
        </w:del>
      </w:ins>
      <w:ins w:id="173" w:author="Rogelj, Joeri" w:date="2025-09-16T16:48:00Z" w16du:dateUtc="2025-09-16T15:48:00Z">
        <w:r w:rsidR="00732AD1">
          <w:t xml:space="preserve">understand </w:t>
        </w:r>
      </w:ins>
      <w:ins w:id="174" w:author="Rogelj, Joeri" w:date="2025-09-16T16:49:00Z" w16du:dateUtc="2025-09-16T15:49:00Z">
        <w:r w:rsidR="00AB1D89">
          <w:t>the limits to its current applicability</w:t>
        </w:r>
      </w:ins>
      <w:ins w:id="175" w:author="Beath, Hamish R" w:date="2025-09-06T09:45:00Z" w16du:dateUtc="2025-09-06T08:45:00Z">
        <w:r w:rsidR="00996098">
          <w:t>.</w:t>
        </w:r>
      </w:ins>
      <w:del w:id="176" w:author="Beath, Hamish R" w:date="2025-08-18T18:33:00Z" w16du:dateUtc="2025-08-18T17:33:00Z">
        <w:r w:rsidR="00CB1958" w:rsidRPr="001851EA" w:rsidDel="00D7036A">
          <w:delText>.</w:delText>
        </w:r>
      </w:del>
    </w:p>
    <w:p w14:paraId="47B69570" w14:textId="63BF4DE4" w:rsidR="00373719" w:rsidRPr="001851EA" w:rsidRDefault="00965654" w:rsidP="00843949">
      <w:pPr>
        <w:pStyle w:val="Heading2"/>
        <w:keepNext/>
      </w:pPr>
      <w:r w:rsidRPr="001851EA">
        <w:t>A generalised scenario weighting framework</w:t>
      </w:r>
    </w:p>
    <w:p w14:paraId="47B69571" w14:textId="0B8862C9" w:rsidR="00373719" w:rsidRPr="001851EA" w:rsidRDefault="00965654" w:rsidP="00B61B8B">
      <w:r w:rsidRPr="001851EA">
        <w:t xml:space="preserve">Our starting point </w:t>
      </w:r>
      <w:r w:rsidR="009F30E0" w:rsidRPr="001851EA">
        <w:t xml:space="preserve">takes a generalised </w:t>
      </w:r>
      <w:r w:rsidR="00A55D2E" w:rsidRPr="001851EA">
        <w:t>view tha</w:t>
      </w:r>
      <w:r w:rsidR="008040A9" w:rsidRPr="001851EA">
        <w:t>t</w:t>
      </w:r>
      <w:r w:rsidR="00A55D2E" w:rsidRPr="001851EA">
        <w:t xml:space="preserve"> </w:t>
      </w:r>
      <w:r w:rsidR="008244A0" w:rsidRPr="001851EA">
        <w:t xml:space="preserve">each scenario in </w:t>
      </w:r>
      <w:r w:rsidR="00466D3B" w:rsidRPr="001851EA">
        <w:t xml:space="preserve">an ensemble of opportunity </w:t>
      </w:r>
      <w:r w:rsidR="00943C2A" w:rsidRPr="001851EA">
        <w:t>must be</w:t>
      </w:r>
      <w:r w:rsidR="00466D3B" w:rsidRPr="001851EA">
        <w:t xml:space="preserve"> assigned a weight </w:t>
      </w:r>
      <w:r w:rsidR="00134FC1" w:rsidRPr="001851EA">
        <w:t xml:space="preserve">for </w:t>
      </w:r>
      <w:r w:rsidR="00466D3B" w:rsidRPr="001851EA">
        <w:t xml:space="preserve">subsequent analysis. In the past, </w:t>
      </w:r>
      <w:r w:rsidR="00E429DF" w:rsidRPr="001851EA">
        <w:t>re</w:t>
      </w:r>
      <w:r w:rsidR="008040A9" w:rsidRPr="001851EA">
        <w:t>-analysis of scenario ensembles</w:t>
      </w:r>
      <w:r w:rsidR="00466D3B" w:rsidRPr="001851EA">
        <w:t xml:space="preserve"> </w:t>
      </w:r>
      <w:r w:rsidR="00134FC1" w:rsidRPr="001851EA">
        <w:t>would decide to</w:t>
      </w:r>
      <w:r w:rsidR="00945972" w:rsidRPr="001851EA">
        <w:t xml:space="preserve"> in</w:t>
      </w:r>
      <w:r w:rsidR="003D1E97" w:rsidRPr="001851EA">
        <w:t xml:space="preserve">clude </w:t>
      </w:r>
      <w:r w:rsidR="00945972" w:rsidRPr="001851EA">
        <w:t xml:space="preserve">or exclude </w:t>
      </w:r>
      <w:r w:rsidR="00400A1C" w:rsidRPr="001851EA">
        <w:t xml:space="preserve">scenarios </w:t>
      </w:r>
      <w:r w:rsidR="00945972" w:rsidRPr="001851EA">
        <w:t xml:space="preserve">from </w:t>
      </w:r>
      <w:r w:rsidR="00BC51AE">
        <w:t>the</w:t>
      </w:r>
      <w:r w:rsidR="00892045">
        <w:t>ir</w:t>
      </w:r>
      <w:r w:rsidR="00945972" w:rsidRPr="001851EA">
        <w:t xml:space="preserve"> analysis</w:t>
      </w:r>
      <w:r w:rsidR="00134FC1" w:rsidRPr="001851EA">
        <w:t>, effectively assigning weights of 1 or 0</w:t>
      </w:r>
      <w:r w:rsidRPr="001851EA">
        <w:t xml:space="preserve">. </w:t>
      </w:r>
      <w:r w:rsidR="00945972" w:rsidRPr="001851EA">
        <w:t xml:space="preserve">Here we formalise this step. </w:t>
      </w:r>
      <w:r w:rsidRPr="001851EA">
        <w:t xml:space="preserve">Each scenario </w:t>
      </w:r>
      <w:proofErr w:type="spellStart"/>
      <w:r w:rsidRPr="001851EA">
        <w:rPr>
          <w:i/>
          <w:iCs/>
        </w:rPr>
        <w:t>i</w:t>
      </w:r>
      <w:proofErr w:type="spellEnd"/>
      <w:r w:rsidRPr="001851EA">
        <w:t xml:space="preserve"> contributing to the assessment </w:t>
      </w:r>
      <w:r w:rsidR="00B00448" w:rsidRPr="001851EA">
        <w:t xml:space="preserve">and member of </w:t>
      </w:r>
      <w:r w:rsidR="00EF6613" w:rsidRPr="001851EA">
        <w:t xml:space="preserve">the </w:t>
      </w:r>
      <w:r w:rsidR="00B00448" w:rsidRPr="001851EA">
        <w:t xml:space="preserve">ensemble of opportunity </w:t>
      </w:r>
      <w:r w:rsidR="00B00448" w:rsidRPr="001851EA">
        <w:rPr>
          <w:i/>
          <w:iCs/>
        </w:rPr>
        <w:t xml:space="preserve">E </w:t>
      </w:r>
      <w:r w:rsidRPr="001851EA">
        <w:t xml:space="preserve">is assigned a generalized weight </w:t>
      </w:r>
      <w:proofErr w:type="spellStart"/>
      <w:r w:rsidRPr="001851EA">
        <w:rPr>
          <w:i/>
          <w:iCs/>
        </w:rPr>
        <w:t>gw</w:t>
      </w:r>
      <w:r w:rsidRPr="001851EA">
        <w:rPr>
          <w:i/>
          <w:iCs/>
          <w:vertAlign w:val="subscript"/>
        </w:rPr>
        <w:t>i</w:t>
      </w:r>
      <w:proofErr w:type="spellEnd"/>
      <w:r w:rsidRPr="001851EA">
        <w:t>:</w:t>
      </w:r>
    </w:p>
    <w:p w14:paraId="47B69572" w14:textId="77777777" w:rsidR="00745D18" w:rsidRPr="001851EA" w:rsidRDefault="00000000" w:rsidP="00B61B8B">
      <m:oMathPara>
        <m:oMath>
          <m:eqArr>
            <m:eqArrPr>
              <m:maxDist m:val="1"/>
              <m:ctrlPr>
                <w:ins w:id="177" w:author="Beath, Hamish R" w:date="2025-05-22T19:43:00Z" w16du:dateUtc="2025-05-22T18:43:00Z">
                  <w:rPr>
                    <w:rFonts w:ascii="Cambria Math" w:hAnsi="Cambria Math"/>
                    <w:i/>
                  </w:rPr>
                </w:ins>
              </m:ctrlPr>
            </m:eqArrPr>
            <m:e>
              <m:r>
                <w:rPr>
                  <w:rFonts w:ascii="Cambria Math" w:hAnsi="Cambria Math"/>
                </w:rPr>
                <m:t>g</m:t>
              </m:r>
              <m:sSub>
                <m:sSubPr>
                  <m:ctrlPr>
                    <w:ins w:id="178"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179" w:author="Beath, Hamish R" w:date="2025-05-22T19:43:00Z" w16du:dateUtc="2025-05-22T18:43:00Z">
                      <w:rPr>
                        <w:rFonts w:ascii="Cambria Math" w:hAnsi="Cambria Math"/>
                        <w:i/>
                        <w:iCs/>
                      </w:rPr>
                    </w:ins>
                  </m:ctrlPr>
                </m:fPr>
                <m:num>
                  <m:r>
                    <w:rPr>
                      <w:rFonts w:ascii="Cambria Math" w:hAnsi="Cambria Math"/>
                    </w:rPr>
                    <m:t>R</m:t>
                  </m:r>
                  <m:d>
                    <m:dPr>
                      <m:ctrlPr>
                        <w:ins w:id="180"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.Q</m:t>
                  </m:r>
                  <m:d>
                    <m:dPr>
                      <m:ctrlPr>
                        <w:ins w:id="181" w:author="Beath, Hamish R" w:date="2025-05-22T19:43:00Z" w16du:dateUtc="2025-05-22T18:43:00Z">
                          <w:rPr>
                            <w:rFonts w:ascii="Cambria Math" w:hAnsi="Cambria Math"/>
                            <w:i/>
                            <w:iCs/>
                          </w:rPr>
                        </w:ins>
                      </m:ctrlPr>
                    </m:dPr>
                    <m:e>
                      <m:r>
                        <w:rPr>
                          <w:rFonts w:ascii="Cambria Math" w:hAnsi="Cambria Math"/>
                        </w:rPr>
                        <m:t>i</m:t>
                      </m:r>
                    </m:e>
                  </m:d>
                </m:num>
                <m:den>
                  <m:r>
                    <w:rPr>
                      <w:rFonts w:ascii="Cambria Math" w:hAnsi="Cambria Math"/>
                    </w:rPr>
                    <m:t>D</m:t>
                  </m:r>
                  <m:d>
                    <m:dPr>
                      <m:ctrlPr>
                        <w:ins w:id="182" w:author="Beath, Hamish R" w:date="2025-05-22T19:43:00Z" w16du:dateUtc="2025-05-22T18:43:00Z">
                          <w:rPr>
                            <w:rFonts w:ascii="Cambria Math" w:hAnsi="Cambria Math"/>
                            <w:i/>
                            <w:iCs/>
                          </w:rPr>
                        </w:ins>
                      </m:ctrlPr>
                    </m:dPr>
                    <m:e>
                      <m:r>
                        <w:rPr>
                          <w:rFonts w:ascii="Cambria Math" w:hAnsi="Cambria Math"/>
                        </w:rPr>
                        <m:t>i</m:t>
                      </m:r>
                    </m:e>
                  </m:d>
                </m:den>
              </m:f>
              <m:r>
                <w:rPr>
                  <w:rFonts w:ascii="Cambria Math" w:hAnsi="Cambria Math"/>
                </w:rPr>
                <m:t>#</m:t>
              </m:r>
              <m:d>
                <m:dPr>
                  <m:ctrlPr>
                    <w:ins w:id="183" w:author="Beath, Hamish R" w:date="2025-05-22T19:43:00Z" w16du:dateUtc="2025-05-22T18:43:00Z">
                      <w:rPr>
                        <w:rFonts w:ascii="Cambria Math" w:hAnsi="Cambria Math"/>
                        <w:i/>
                      </w:rPr>
                    </w:ins>
                  </m:ctrlPr>
                </m:dPr>
                <m:e>
                  <m:r>
                    <w:rPr>
                      <w:rFonts w:ascii="Cambria Math" w:hAnsi="Cambria Math"/>
                    </w:rPr>
                    <m:t>1</m:t>
                  </m:r>
                </m:e>
              </m:d>
            </m:e>
          </m:eqArr>
        </m:oMath>
      </m:oMathPara>
    </w:p>
    <w:p w14:paraId="47B69573" w14:textId="1393774C" w:rsidR="00745D18" w:rsidRPr="001851EA" w:rsidRDefault="00965654" w:rsidP="00745D18">
      <w:pPr>
        <w:rPr>
          <w:del w:id="184" w:author="Beath, Hamish R" w:date="2025-09-22T17:03:00Z" w16du:dateUtc="2025-09-22T16:03:00Z"/>
        </w:rPr>
      </w:pPr>
      <w:r w:rsidRPr="001851EA">
        <w:t xml:space="preserve">where </w:t>
      </w:r>
      <w:r w:rsidRPr="001851EA">
        <w:rPr>
          <w:i/>
          <w:iCs/>
        </w:rPr>
        <w:t>0</w:t>
      </w:r>
      <w:r w:rsidR="00683EA7" w:rsidRPr="001851EA">
        <w:rPr>
          <w:i/>
          <w:iCs/>
        </w:rPr>
        <w:t xml:space="preserve"> </w:t>
      </w:r>
      <w:r w:rsidRPr="001851EA">
        <w:rPr>
          <w:i/>
          <w:iCs/>
        </w:rPr>
        <w:t>≤</w:t>
      </w:r>
      <w:r w:rsidR="00683EA7" w:rsidRPr="001851EA">
        <w:rPr>
          <w:i/>
          <w:iCs/>
        </w:rPr>
        <w:t xml:space="preserve"> </w:t>
      </w:r>
      <w:r w:rsidR="00FA3B81" w:rsidRPr="001851EA">
        <w:rPr>
          <w:i/>
          <w:iCs/>
        </w:rPr>
        <w:t>R</w:t>
      </w:r>
      <w:r w:rsidRPr="001851EA">
        <w:rPr>
          <w:i/>
          <w:iCs/>
        </w:rPr>
        <w:t>(</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measure of how </w:t>
      </w:r>
      <w:r w:rsidR="009E5F8E" w:rsidRPr="001851EA">
        <w:t>relevant</w:t>
      </w:r>
      <w:r w:rsidRPr="001851EA">
        <w:t xml:space="preserve"> a scenario is to answer a specific question</w:t>
      </w:r>
      <w:r w:rsidR="004130D4" w:rsidRPr="001851EA">
        <w:t xml:space="preserve"> (relevance weighting)</w:t>
      </w:r>
      <w:r w:rsidRPr="001851EA">
        <w:t xml:space="preserve">, </w:t>
      </w:r>
      <w:r w:rsidRPr="001851EA">
        <w:rPr>
          <w:i/>
          <w:iCs/>
        </w:rPr>
        <w:t>0</w:t>
      </w:r>
      <w:r w:rsidR="00683EA7" w:rsidRPr="001851EA">
        <w:rPr>
          <w:i/>
          <w:iCs/>
        </w:rPr>
        <w:t xml:space="preserve"> </w:t>
      </w:r>
      <w:r w:rsidRPr="001851EA">
        <w:rPr>
          <w:i/>
          <w:iCs/>
        </w:rPr>
        <w:t>≤</w:t>
      </w:r>
      <w:r w:rsidR="00683EA7" w:rsidRPr="001851EA">
        <w:rPr>
          <w:i/>
          <w:iCs/>
        </w:rPr>
        <w:t xml:space="preserve"> </w:t>
      </w:r>
      <w:r w:rsidRPr="001851EA">
        <w:rPr>
          <w:i/>
          <w:iCs/>
        </w:rPr>
        <w:t>Q(</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metric of scenario quality </w:t>
      </w:r>
      <w:r w:rsidR="004130D4" w:rsidRPr="001851EA">
        <w:t xml:space="preserve">(quality weighting) </w:t>
      </w:r>
      <w:r w:rsidRPr="001851EA">
        <w:t xml:space="preserve">and </w:t>
      </w:r>
      <w:r w:rsidR="007C412E" w:rsidRPr="001851EA">
        <w:rPr>
          <w:i/>
          <w:iCs/>
        </w:rPr>
        <w:t>D</w:t>
      </w:r>
      <w:r w:rsidRPr="001851EA">
        <w:rPr>
          <w:i/>
          <w:iCs/>
        </w:rPr>
        <w:t>(</w:t>
      </w:r>
      <w:proofErr w:type="spellStart"/>
      <w:r w:rsidR="00683EA7" w:rsidRPr="001851EA">
        <w:rPr>
          <w:i/>
          <w:iCs/>
        </w:rPr>
        <w:t>i</w:t>
      </w:r>
      <w:proofErr w:type="spellEnd"/>
      <w:r w:rsidRPr="001851EA">
        <w:rPr>
          <w:i/>
          <w:iCs/>
        </w:rPr>
        <w:t>) &gt;= 1</w:t>
      </w:r>
      <w:r w:rsidRPr="001851EA">
        <w:t xml:space="preserve"> is a metric of scenario </w:t>
      </w:r>
      <w:r w:rsidR="00596CE2" w:rsidRPr="001851EA">
        <w:t>uniqueness</w:t>
      </w:r>
      <w:r w:rsidR="004130D4" w:rsidRPr="001851EA">
        <w:t xml:space="preserve"> (diversity weighting)</w:t>
      </w:r>
      <w:r w:rsidRPr="001851EA">
        <w:t xml:space="preserve">. This ensures </w:t>
      </w:r>
      <w:proofErr w:type="spellStart"/>
      <w:r w:rsidR="00CD7EDD" w:rsidRPr="001851EA">
        <w:rPr>
          <w:i/>
          <w:iCs/>
        </w:rPr>
        <w:t>gw</w:t>
      </w:r>
      <w:r w:rsidR="00CD7EDD" w:rsidRPr="001851EA">
        <w:rPr>
          <w:i/>
          <w:iCs/>
          <w:vertAlign w:val="subscript"/>
        </w:rPr>
        <w:t>i</w:t>
      </w:r>
      <w:proofErr w:type="spellEnd"/>
      <w:r w:rsidR="00CD7EDD" w:rsidRPr="001851EA">
        <w:t xml:space="preserve"> </w:t>
      </w:r>
      <w:r w:rsidRPr="001851EA">
        <w:t xml:space="preserve">has a weight between 0 and 1. Scenarios with lower weights are </w:t>
      </w:r>
      <w:r w:rsidR="000213B5" w:rsidRPr="001851EA">
        <w:t xml:space="preserve">less </w:t>
      </w:r>
      <w:r w:rsidR="00B83722" w:rsidRPr="001851EA">
        <w:t xml:space="preserve">relevant, </w:t>
      </w:r>
      <w:r w:rsidRPr="001851EA">
        <w:t>of low</w:t>
      </w:r>
      <w:r w:rsidR="000213B5" w:rsidRPr="001851EA">
        <w:t>er</w:t>
      </w:r>
      <w:r w:rsidRPr="001851EA">
        <w:t xml:space="preserve"> quality</w:t>
      </w:r>
      <w:r w:rsidR="004130D4" w:rsidRPr="001851EA">
        <w:t xml:space="preserve">, </w:t>
      </w:r>
      <w:r w:rsidR="00D66A2C" w:rsidRPr="001851EA">
        <w:t xml:space="preserve">or very </w:t>
      </w:r>
      <w:r w:rsidRPr="001851EA">
        <w:t>similar to others, and hence co</w:t>
      </w:r>
      <w:r w:rsidR="008A5120" w:rsidRPr="001851EA">
        <w:t>ntribute</w:t>
      </w:r>
      <w:r w:rsidRPr="001851EA">
        <w:t xml:space="preserve"> less towards the </w:t>
      </w:r>
      <w:r w:rsidR="00D66A2C" w:rsidRPr="001851EA">
        <w:t xml:space="preserve">final statistics of the </w:t>
      </w:r>
      <w:r w:rsidRPr="001851EA">
        <w:t>ensemble.</w:t>
      </w:r>
      <w:r w:rsidR="00370100" w:rsidRPr="001851EA">
        <w:t xml:space="preserve"> Figure 1 </w:t>
      </w:r>
      <w:r w:rsidR="00F44A01" w:rsidRPr="001851EA">
        <w:t>provides a schematic of</w:t>
      </w:r>
      <w:r w:rsidR="00BF06EF" w:rsidRPr="001851EA">
        <w:t xml:space="preserve"> the </w:t>
      </w:r>
      <w:r w:rsidR="0086258C" w:rsidRPr="001851EA">
        <w:t xml:space="preserve">framework. </w:t>
      </w:r>
      <w:ins w:id="185" w:author="Beath, Hamish R" w:date="2025-10-09T16:23:00Z" w16du:dateUtc="2025-10-09T15:23:00Z">
        <w:r w:rsidR="00222BAD">
          <w:t>We provide a detailed explana</w:t>
        </w:r>
      </w:ins>
      <w:ins w:id="186" w:author="Beath, Hamish R" w:date="2025-10-09T16:24:00Z" w16du:dateUtc="2025-10-09T15:24:00Z">
        <w:r w:rsidR="00222BAD">
          <w:t xml:space="preserve">tion of each </w:t>
        </w:r>
        <w:r w:rsidR="008719E6">
          <w:t xml:space="preserve">part of our weighting framework in the Methods. </w:t>
        </w:r>
      </w:ins>
    </w:p>
    <w:p w14:paraId="47B69574" w14:textId="77777777" w:rsidR="00C50242" w:rsidRPr="001851EA" w:rsidRDefault="00C50242" w:rsidP="00745D18"/>
    <w:p w14:paraId="47B69575" w14:textId="380608D0" w:rsidR="00F016F4" w:rsidRPr="001851EA" w:rsidRDefault="00FA7D75" w:rsidP="00745D18">
      <w:ins w:id="187" w:author="Beath, Hamish R" w:date="2025-10-09T19:26:00Z" w16du:dateUtc="2025-10-09T18:26:00Z">
        <w:r>
          <w:rPr>
            <w:noProof/>
          </w:rPr>
          <w:drawing>
            <wp:inline distT="0" distB="0" distL="0" distR="0" wp14:anchorId="18707811" wp14:editId="1A6A72D1">
              <wp:extent cx="5731510" cy="2865755"/>
              <wp:effectExtent l="0" t="0" r="0" b="4445"/>
              <wp:docPr id="1142398172" name="Picture 1" descr="A diagram of weighting and quality weigh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8172" name="Picture 1" descr="A diagram of weighting and quality weighting&#10;&#10;AI-generated content may be incorrect."/>
                      <pic:cNvPicPr/>
                    </pic:nvPicPr>
                    <pic:blipFill>
                      <a:blip r:embed="rId12"/>
                      <a:stretch>
                        <a:fillRect/>
                      </a:stretch>
                    </pic:blipFill>
                    <pic:spPr>
                      <a:xfrm>
                        <a:off x="0" y="0"/>
                        <a:ext cx="5731510" cy="2865755"/>
                      </a:xfrm>
                      <a:prstGeom prst="rect">
                        <a:avLst/>
                      </a:prstGeom>
                    </pic:spPr>
                  </pic:pic>
                </a:graphicData>
              </a:graphic>
            </wp:inline>
          </w:drawing>
        </w:r>
      </w:ins>
    </w:p>
    <w:p w14:paraId="47B69576" w14:textId="77777777" w:rsidR="00F44A01" w:rsidRPr="001851EA" w:rsidRDefault="00965654" w:rsidP="00745D18">
      <w:r w:rsidRPr="001851EA">
        <w:rPr>
          <w:b/>
          <w:bCs/>
        </w:rPr>
        <w:t xml:space="preserve">Figure 1 | A </w:t>
      </w:r>
      <w:r w:rsidR="00BE5D14" w:rsidRPr="001851EA">
        <w:rPr>
          <w:b/>
          <w:bCs/>
        </w:rPr>
        <w:t xml:space="preserve">scenario weighting framework for the analysis of scenario </w:t>
      </w:r>
      <w:r w:rsidR="00A33FD6" w:rsidRPr="001851EA">
        <w:rPr>
          <w:b/>
          <w:bCs/>
        </w:rPr>
        <w:t>ensembles of opportunity</w:t>
      </w:r>
      <w:r w:rsidRPr="001851EA">
        <w:rPr>
          <w:b/>
          <w:bCs/>
        </w:rPr>
        <w:t>.</w:t>
      </w:r>
      <w:r w:rsidR="004D54FD" w:rsidRPr="001851EA">
        <w:t xml:space="preserve"> Schematic showing how the unstructured, serendipitous collection of evidence in a scenario ensemble of opportunity can be </w:t>
      </w:r>
      <w:r w:rsidR="006A4D23" w:rsidRPr="001851EA">
        <w:t xml:space="preserve">translated in a weighted ensemble, </w:t>
      </w:r>
      <w:r w:rsidR="002317D3" w:rsidRPr="001851EA">
        <w:t>accounting for a scenario’s relevance, quality and diversity</w:t>
      </w:r>
      <w:r w:rsidRPr="001851EA">
        <w:t>.</w:t>
      </w:r>
    </w:p>
    <w:p w14:paraId="47B69577" w14:textId="6E1D70A8" w:rsidR="00334E4F" w:rsidRPr="001851EA" w:rsidDel="00A011B5" w:rsidRDefault="00965654" w:rsidP="00843949">
      <w:pPr>
        <w:pStyle w:val="Heading2"/>
        <w:keepNext/>
        <w:rPr>
          <w:del w:id="188" w:author="Beath, Hamish R" w:date="2025-10-09T15:58:00Z" w16du:dateUtc="2025-10-09T14:58:00Z"/>
        </w:rPr>
      </w:pPr>
      <w:del w:id="189" w:author="Beath, Hamish R" w:date="2025-10-09T15:58:00Z" w16du:dateUtc="2025-10-09T14:58:00Z">
        <w:r w:rsidRPr="001851EA" w:rsidDel="00A011B5">
          <w:delText>Relevance weighting</w:delText>
        </w:r>
      </w:del>
    </w:p>
    <w:p w14:paraId="47B69578" w14:textId="5A1F6D09" w:rsidR="009C5A4D" w:rsidRPr="001851EA" w:rsidDel="00A011B5" w:rsidRDefault="00965654" w:rsidP="007B4084">
      <w:pPr>
        <w:rPr>
          <w:del w:id="190" w:author="Beath, Hamish R" w:date="2025-10-09T15:58:00Z" w16du:dateUtc="2025-10-09T14:58:00Z"/>
        </w:rPr>
      </w:pPr>
      <w:del w:id="191" w:author="Beath, Hamish R" w:date="2025-10-09T15:58:00Z" w16du:dateUtc="2025-10-09T14:58:00Z">
        <w:r w:rsidRPr="001851EA" w:rsidDel="00A011B5">
          <w:delText xml:space="preserve">Analysing and re-using scenario data is only sensible once </w:delText>
        </w:r>
        <w:r w:rsidR="00FD0552" w:rsidRPr="001851EA" w:rsidDel="00A011B5">
          <w:delText>a</w:delText>
        </w:r>
        <w:r w:rsidRPr="001851EA" w:rsidDel="00A011B5">
          <w:delText xml:space="preserve"> corresponding research question </w:delText>
        </w:r>
        <w:r w:rsidR="00FD0552" w:rsidRPr="001851EA" w:rsidDel="00A011B5">
          <w:delText>is</w:delText>
        </w:r>
        <w:r w:rsidRPr="001851EA" w:rsidDel="00A011B5">
          <w:delText xml:space="preserve"> defined. </w:delText>
        </w:r>
        <w:r w:rsidR="00334E4F" w:rsidRPr="001851EA" w:rsidDel="00A011B5">
          <w:delText xml:space="preserve">A key step in </w:delText>
        </w:r>
      </w:del>
      <w:del w:id="192" w:author="Beath, Hamish R" w:date="2025-09-22T17:12:00Z" w16du:dateUtc="2025-09-22T16:12:00Z">
        <w:r w:rsidR="00334E4F" w:rsidRPr="001851EA">
          <w:delText xml:space="preserve">generalized </w:delText>
        </w:r>
      </w:del>
      <w:del w:id="193" w:author="Beath, Hamish R" w:date="2025-10-09T15:58:00Z" w16du:dateUtc="2025-10-09T14:58:00Z">
        <w:r w:rsidR="00334E4F" w:rsidRPr="001851EA" w:rsidDel="00A011B5">
          <w:delText xml:space="preserve">scenario weighting is therefore to define question-specific </w:delText>
        </w:r>
        <w:r w:rsidR="00CD7EDD" w:rsidRPr="001851EA" w:rsidDel="00A011B5">
          <w:delText xml:space="preserve">relevance </w:delText>
        </w:r>
        <w:r w:rsidR="00334E4F" w:rsidRPr="001851EA" w:rsidDel="00A011B5">
          <w:delText xml:space="preserve">weights </w:delText>
        </w:r>
        <w:r w:rsidR="00FA3B81" w:rsidRPr="001851EA" w:rsidDel="00A011B5">
          <w:rPr>
            <w:i/>
            <w:iCs/>
          </w:rPr>
          <w:delText>R</w:delText>
        </w:r>
        <w:r w:rsidR="00CD7EDD" w:rsidRPr="001851EA" w:rsidDel="00A011B5">
          <w:rPr>
            <w:i/>
            <w:iCs/>
          </w:rPr>
          <w:delText>(i)</w:delText>
        </w:r>
        <w:r w:rsidR="00BC2805" w:rsidRPr="001851EA" w:rsidDel="00A011B5">
          <w:rPr>
            <w:i/>
            <w:iCs/>
          </w:rPr>
          <w:delText xml:space="preserve"> </w:delText>
        </w:r>
        <w:r w:rsidR="00BC2805" w:rsidRPr="001851EA" w:rsidDel="00A011B5">
          <w:delText>(Eq. 1)</w:delText>
        </w:r>
        <w:r w:rsidR="00334E4F" w:rsidRPr="001851EA" w:rsidDel="00A011B5">
          <w:delText>. Th</w:delText>
        </w:r>
        <w:r w:rsidR="00CD7EDD" w:rsidRPr="001851EA" w:rsidDel="00A011B5">
          <w:delText>is</w:delText>
        </w:r>
        <w:r w:rsidR="00334E4F" w:rsidRPr="001851EA" w:rsidDel="00A011B5">
          <w:delText xml:space="preserve"> </w:delText>
        </w:r>
        <w:r w:rsidR="00CD7EDD" w:rsidRPr="001851EA" w:rsidDel="00A011B5">
          <w:delText>relevance</w:delText>
        </w:r>
        <w:r w:rsidR="00334E4F" w:rsidRPr="001851EA" w:rsidDel="00A011B5">
          <w:delText xml:space="preserve">-weighting term </w:delText>
        </w:r>
        <w:r w:rsidR="00FA3B81" w:rsidRPr="001851EA" w:rsidDel="00A011B5">
          <w:rPr>
            <w:i/>
            <w:iCs/>
          </w:rPr>
          <w:delText>R</w:delText>
        </w:r>
        <w:r w:rsidR="00334E4F" w:rsidRPr="001851EA" w:rsidDel="00A011B5">
          <w:rPr>
            <w:i/>
            <w:iCs/>
          </w:rPr>
          <w:delText>(i)</w:delText>
        </w:r>
        <w:r w:rsidR="00334E4F" w:rsidRPr="001851EA" w:rsidDel="00A011B5">
          <w:delText xml:space="preserve"> can take multiple forms depending on the question</w:delText>
        </w:r>
      </w:del>
      <w:del w:id="194" w:author="Beath, Hamish R" w:date="2025-09-22T17:13:00Z" w16du:dateUtc="2025-09-22T16:13:00Z">
        <w:r w:rsidR="00334E4F" w:rsidRPr="001851EA">
          <w:delText xml:space="preserve"> being asked</w:delText>
        </w:r>
      </w:del>
      <w:del w:id="195" w:author="Beath, Hamish R" w:date="2025-10-09T15:58:00Z" w16du:dateUtc="2025-10-09T14:58:00Z">
        <w:r w:rsidR="00334E4F" w:rsidRPr="001851EA" w:rsidDel="00A011B5">
          <w:delText xml:space="preserve">. For example, it could be strictly binary </w:delText>
        </w:r>
      </w:del>
      <w:del w:id="196" w:author="Beath, Hamish R" w:date="2025-09-22T17:14:00Z" w16du:dateUtc="2025-09-22T16:14:00Z">
        <w:r w:rsidR="00334E4F" w:rsidRPr="001851EA">
          <w:delText xml:space="preserve">such that it is a weighting that </w:delText>
        </w:r>
      </w:del>
      <w:del w:id="197" w:author="Beath, Hamish R" w:date="2025-10-09T15:58:00Z" w16du:dateUtc="2025-10-09T14:58:00Z">
        <w:r w:rsidR="00334E4F" w:rsidRPr="001851EA" w:rsidDel="00A011B5">
          <w:delText>in</w:delText>
        </w:r>
        <w:r w:rsidR="00420EF3" w:rsidDel="00A011B5">
          <w:delText>clud</w:delText>
        </w:r>
      </w:del>
      <w:del w:id="198" w:author="Beath, Hamish R" w:date="2025-09-22T17:14:00Z" w16du:dateUtc="2025-09-22T16:14:00Z">
        <w:r w:rsidR="00420EF3" w:rsidDel="000C1ED6">
          <w:delText>es</w:delText>
        </w:r>
      </w:del>
      <w:del w:id="199" w:author="Beath, Hamish R" w:date="2025-10-09T15:58:00Z" w16du:dateUtc="2025-10-09T14:58:00Z">
        <w:r w:rsidR="00334E4F" w:rsidRPr="001851EA" w:rsidDel="00A011B5">
          <w:delText xml:space="preserve"> or exclud</w:delText>
        </w:r>
      </w:del>
      <w:del w:id="200" w:author="Beath, Hamish R" w:date="2025-09-22T17:14:00Z" w16du:dateUtc="2025-09-22T16:14:00Z">
        <w:r w:rsidR="00334E4F" w:rsidRPr="001851EA" w:rsidDel="000C1ED6">
          <w:delText>es</w:delText>
        </w:r>
      </w:del>
      <w:del w:id="201" w:author="Beath, Hamish R" w:date="2025-10-09T15:58:00Z" w16du:dateUtc="2025-10-09T14:58:00Z">
        <w:r w:rsidR="00334E4F" w:rsidRPr="001851EA" w:rsidDel="00A011B5">
          <w:delText xml:space="preserve"> scenario </w:delText>
        </w:r>
        <w:r w:rsidR="00334E4F" w:rsidRPr="001851EA" w:rsidDel="00A011B5">
          <w:rPr>
            <w:i/>
            <w:iCs/>
          </w:rPr>
          <w:delText>i</w:delText>
        </w:r>
        <w:r w:rsidR="00334E4F" w:rsidRPr="001851EA" w:rsidDel="00A011B5">
          <w:delText xml:space="preserve"> based on meeting the question-specific condition </w:delText>
        </w:r>
        <w:r w:rsidR="00334E4F" w:rsidRPr="001851EA" w:rsidDel="00A011B5">
          <w:rPr>
            <w:i/>
            <w:iCs/>
          </w:rPr>
          <w:delText>C</w:delText>
        </w:r>
        <w:r w:rsidR="00334E4F" w:rsidRPr="001851EA" w:rsidDel="00A011B5">
          <w:delText>:</w:delText>
        </w:r>
      </w:del>
    </w:p>
    <w:p w14:paraId="47B69579" w14:textId="5421FDA5" w:rsidR="00952FAE" w:rsidRPr="001851EA" w:rsidDel="00A011B5" w:rsidRDefault="00952FAE" w:rsidP="002F2632">
      <w:pPr>
        <w:rPr>
          <w:del w:id="202" w:author="Beath, Hamish R" w:date="2025-10-09T15:58:00Z" w16du:dateUtc="2025-10-09T14:58:00Z"/>
        </w:rPr>
      </w:pPr>
    </w:p>
    <w:p w14:paraId="47B6957A" w14:textId="0E4FC0CE" w:rsidR="006255B1" w:rsidRPr="001851EA" w:rsidDel="00A011B5" w:rsidRDefault="00965654" w:rsidP="002D09D8">
      <w:pPr>
        <w:rPr>
          <w:del w:id="203" w:author="Beath, Hamish R" w:date="2025-10-09T15:58:00Z" w16du:dateUtc="2025-10-09T14:58:00Z"/>
        </w:rPr>
      </w:pPr>
      <w:del w:id="204" w:author="Beath, Hamish R" w:date="2025-10-09T15:58:00Z" w16du:dateUtc="2025-10-09T14:58:00Z">
        <w:r w:rsidRPr="001851EA" w:rsidDel="00A011B5">
          <w:delText xml:space="preserve">A straightforward example </w:delText>
        </w:r>
      </w:del>
      <w:del w:id="205" w:author="Beath, Hamish R" w:date="2025-09-22T17:15:00Z" w16du:dateUtc="2025-09-22T16:15:00Z">
        <w:r w:rsidRPr="001851EA" w:rsidDel="006657C5">
          <w:delText xml:space="preserve">of such a condition </w:delText>
        </w:r>
      </w:del>
      <w:del w:id="206" w:author="Beath, Hamish R" w:date="2025-10-09T15:58:00Z" w16du:dateUtc="2025-10-09T14:58:00Z">
        <w:r w:rsidRPr="001851EA" w:rsidDel="00A011B5">
          <w:delText xml:space="preserve">is whether a scenario limits global warming to </w:delText>
        </w:r>
      </w:del>
      <w:del w:id="207" w:author="Beath, Hamish R" w:date="2025-09-22T17:15:00Z" w16du:dateUtc="2025-09-22T16:15:00Z">
        <w:r w:rsidRPr="001851EA" w:rsidDel="006657C5">
          <w:delText xml:space="preserve">between specific </w:delText>
        </w:r>
      </w:del>
      <w:del w:id="208" w:author="Beath, Hamish R" w:date="2025-10-09T15:58:00Z" w16du:dateUtc="2025-10-09T14:58:00Z">
        <w:r w:rsidRPr="001851EA" w:rsidDel="00A011B5">
          <w:delText>temperature bounds</w:delText>
        </w:r>
        <w:r w:rsidR="00D26094" w:rsidRPr="001851EA" w:rsidDel="00A011B5">
          <w:fldChar w:fldCharType="begin"/>
        </w:r>
        <w:r w:rsidR="003D4094" w:rsidDel="00A011B5">
          <w:delInstrText xml:space="preserve"> ADDIN ZOTERO_ITEM CSL_CITATION {"citationID":"PXMlplYw","properties":{"formattedCitation":"\\super 15\\nosupersub{}","plainCitation":"15","noteIndex":0},"citationItems":[{"id":"eUgVS2ql/D2u9p5Uy","uris":["http://zotero.org/users/7044370/items/VDPTJNI6"],"itemData":{"id":6038,"type":"article-journal","container-title":"Nature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delInstrText>
        </w:r>
        <w:r w:rsidR="00D26094" w:rsidRPr="001851EA" w:rsidDel="00A011B5">
          <w:fldChar w:fldCharType="separate"/>
        </w:r>
        <w:r w:rsidR="003D4094" w:rsidRPr="003D4094" w:rsidDel="00A011B5">
          <w:rPr>
            <w:rFonts w:ascii="Calibri" w:hAnsi="Calibri" w:cs="Calibri"/>
            <w:szCs w:val="24"/>
            <w:vertAlign w:val="superscript"/>
          </w:rPr>
          <w:delText>15</w:delText>
        </w:r>
        <w:r w:rsidR="00D26094" w:rsidRPr="001851EA" w:rsidDel="00A011B5">
          <w:fldChar w:fldCharType="end"/>
        </w:r>
        <w:r w:rsidRPr="001851EA" w:rsidDel="00A011B5">
          <w:delText xml:space="preserve">. This condition is critical if the intention is to explore characteristics </w:delText>
        </w:r>
      </w:del>
      <w:del w:id="209" w:author="Beath, Hamish R" w:date="2025-09-22T17:17:00Z" w16du:dateUtc="2025-09-22T16:17:00Z">
        <w:r w:rsidRPr="001851EA" w:rsidDel="006E25A2">
          <w:delText>in line</w:delText>
        </w:r>
      </w:del>
      <w:del w:id="210" w:author="Beath, Hamish R" w:date="2025-10-09T15:58:00Z" w16du:dateUtc="2025-10-09T14:58:00Z">
        <w:r w:rsidRPr="001851EA" w:rsidDel="00A011B5">
          <w:delText xml:space="preserve"> with keeping </w:delText>
        </w:r>
      </w:del>
      <w:del w:id="211" w:author="Beath, Hamish R" w:date="2025-09-22T17:17:00Z" w16du:dateUtc="2025-09-22T16:17:00Z">
        <w:r w:rsidRPr="001851EA" w:rsidDel="006E25A2">
          <w:delText xml:space="preserve">global </w:delText>
        </w:r>
      </w:del>
      <w:del w:id="212" w:author="Beath, Hamish R" w:date="2025-10-09T15:58:00Z" w16du:dateUtc="2025-10-09T14:58:00Z">
        <w:r w:rsidRPr="001851EA" w:rsidDel="00A011B5">
          <w:delText>warming well below 2°C or 1.5°C</w:delText>
        </w:r>
        <w:r w:rsidR="00A83951" w:rsidRPr="001851EA" w:rsidDel="00A011B5">
          <w:delText xml:space="preserve"> with a specific likelihood</w:delText>
        </w:r>
        <w:r w:rsidR="00D26094" w:rsidRPr="001851EA" w:rsidDel="00A011B5">
          <w:fldChar w:fldCharType="begin"/>
        </w:r>
        <w:r w:rsidR="003D4094" w:rsidDel="00A011B5">
          <w:delInstrText xml:space="preserve"> ADDIN ZOTERO_ITEM CSL_CITATION {"citationID":"0y7HsdzY","properties":{"formattedCitation":"\\super 15,24,25\\nosupersub{}","plainCitation":"15,24,25","noteIndex":0},"citationItems":[{"id":"eUgVS2ql/D2u9p5Uy","uris":["http://zotero.org/users/7044370/items/VDPTJNI6"],"itemData":{"id":6038,"type":"article-journal","container-title":"Nature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id":"eUgVS2ql/sfQrrNd9","uris":["http://zotero.org/users/7044370/items/6UQK43VZ"],"itemData":{"id":9219,"type":"article-journal","abstract":"&lt;p&gt;&lt;strong class=\"journal-contentHeaderColor\"&gt;Abstract.&lt;/strong&gt; While the Intergovernmental Panel on Climate Change (IPCC) physical science reports usually assess a handful of future scenarios, the Working Group III contribution on climate mitigation to the IPCC's Sixth Assessment Report (AR6 WGIII) assesses hundreds to thousands of future emissions scenarios. A key task in WGIII is to assess the global mean temperature outcomes of these scenarios in a consistent manner, given the challenge that the emissions scenarios from different integrated assessment models (IAMs) come with different sectoral and gas-to-gas coverage and cannot all be assessed consistently by complex Earth system models. In this work, we describe the “climate-assessment” workflow and its methods, including infilling of missing emissions and emissions harmonisation as applied to 1202 mitigation scenarios in AR6 WGIII. We evaluate the global mean temperature projections and effective radiative forcing (ERF) characteristics of climate emulators FaIRv1.6.2 and MAGICCv7.5.3 and use the CICERO simple climate model (CICERO-SCM) for sensitivity analysis. We discuss the implied overshoot severity of the mitigation pathways using overshoot degree years and look at emissions and temperature characteristics of scenarios compatible with one possible interpretation of the Paris Agreement. We find that the lowest class of emissions scenarios that limit global warming to “1.5 &lt;span class=\"inline-formula\"&gt;&lt;sup&gt;</w:delInstrText>
        </w:r>
        <w:r w:rsidR="003D4094" w:rsidDel="00A011B5">
          <w:rPr>
            <w:rFonts w:ascii="Cambria Math" w:hAnsi="Cambria Math" w:cs="Cambria Math"/>
          </w:rPr>
          <w:delInstrText>∘</w:delInstrText>
        </w:r>
        <w:r w:rsidR="003D4094" w:rsidDel="00A011B5">
          <w:delInstrText>&lt;/sup&gt;&lt;/span&gt;C (with a probability of greater than 50 %) with no or limited overshoot” includes 97 scenarios for MAGICCv7.5.3 and 203 for FaIRv1.6.2. For the MAGICCv7.5.3 results, “limited overshoot” typically implies exceedance of median temperature projections of up to about 0.1 &lt;span class=\"inline-formula\"&gt;&lt;sup&gt;</w:delInstrText>
        </w:r>
        <w:r w:rsidR="003D4094" w:rsidDel="00A011B5">
          <w:rPr>
            <w:rFonts w:ascii="Cambria Math" w:hAnsi="Cambria Math" w:cs="Cambria Math"/>
          </w:rPr>
          <w:delInstrText>∘</w:delInstrText>
        </w:r>
        <w:r w:rsidR="003D4094" w:rsidDel="00A011B5">
          <w:delInstrText>&lt;/sup&gt;&lt;/span&gt;C for up to a few decades before returning to below 1.5 &lt;span class=\"inline-formula\"&gt;&lt;sup&gt;</w:delInstrText>
        </w:r>
        <w:r w:rsidR="003D4094" w:rsidDel="00A011B5">
          <w:rPr>
            <w:rFonts w:ascii="Cambria Math" w:hAnsi="Cambria Math" w:cs="Cambria Math"/>
          </w:rPr>
          <w:delInstrText>∘</w:delInstrText>
        </w:r>
        <w:r w:rsidR="003D4094" w:rsidDel="00A011B5">
          <w:delInstrText>&lt;/sup&gt;&lt;/span&gt;C by or before the year 2100. For more than half of the scenarios in this category that comply with three criteria for being “Paris-compatible”, including net-zero or net-negative greenhouse gas (GHG) emissions, median temperatures decline by about 0.3–0.4 &lt;span class=\"inline-formula\"&gt;&lt;sup&gt;</w:delInstrText>
        </w:r>
        <w:r w:rsidR="003D4094" w:rsidDel="00A011B5">
          <w:rPr>
            <w:rFonts w:ascii="Cambria Math" w:hAnsi="Cambria Math" w:cs="Cambria Math"/>
          </w:rPr>
          <w:delInstrText>∘</w:delInstrText>
        </w:r>
        <w:r w:rsidR="003D4094" w:rsidDel="00A011B5">
          <w:delInstrText>&lt;/sup&gt;&lt;/span&gt;C after peaking at 1.5–1.6 &lt;span class=\"inline-formula\"&gt;&lt;sup&gt;</w:delInstrText>
        </w:r>
        <w:r w:rsidR="003D4094" w:rsidDel="00A011B5">
          <w:rPr>
            <w:rFonts w:ascii="Cambria Math" w:hAnsi="Cambria Math" w:cs="Cambria Math"/>
          </w:rPr>
          <w:delInstrText>∘</w:delInstrText>
        </w:r>
        <w:r w:rsidR="003D4094" w:rsidDel="00A011B5">
          <w:delInstrText xml:space="preserve">&lt;/sup&gt;&lt;/span&gt;C in 2035–2055. We compare the methods applied in AR6 with the methods used for SR1.5 and discuss their implications. This article also introduces a “climate-assessment” Python package which allows for fully reproducing the IPCC AR6 WGIII temperature assessment. This work provides a community tool for assessing the temperature outcomes of emissions pathways and provides a basis for further work such as extending the workflow to include downscaling of climate characteristics to a regional level and calculating impacts.&lt;/p&gt;","container-title":"Geoscientific Model Development","DOI":"10.5194/gmd-15-9075-2022","ISSN":"1991-959X","issue":"24","language":"English","note":"number: 24\npublisher: Copernicus GmbH","page":"9075-9109","source":"gmd.copernicus.org","title":"The IPCC Sixth Assessment Report WGIII climate assessment of mitigation pathways: from emissions to global temperatures","title-short":"The IPCC Sixth Assessment Report WGIII climate assessment of mitigation pathways","volume":"15","author":[{"family":"Kikstra","given":"Jarmo S."},{"family":"Nicholls","given":"Zebedee R. J."},{"family":"Smith","given":"Christopher J."},{"family":"Lewis","given":"Jared"},{"family":"Lamboll","given":"Robin D."},{"family":"Byers","given":"Edward"},{"family":"Sandstad","given":"Marit"},{"family":"Meinshausen","given":"Malte"},{"family":"Gidden","given":"Matthew J."},{"family":"Rogelj","given":"Joeri"},{"family":"Kriegler","given":"Elmar"},{"family":"Peters","given":"Glen P."},{"family":"Fuglestvedt","given":"Jan S."},{"family":"Skeie","given":"Ragnhild B."},{"family":"Samset","given":"Bjørn H."},{"family":"Wienpahl","given":"Laura"},{"family":"Vuuren","given":"Detlef P.","non-dropping-particle":"van"},{"family":"Wijst","given":"Kaj-Ivar","non-dropping-particle":"van der"},{"family":"Al Khourdajie","given":"Alaa"},{"family":"Forster","given":"Piers M."},{"family":"Reisinger","given":"Andy"},{"family":"Schaeffer","given":"Roberto"},{"family":"Riahi","given":"Keywan"}],"issued":{"date-parts":[["2022",12,20]]}}},{"id":"eUgVS2ql/gKwPKHN4","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delInstrText>
        </w:r>
        <w:r w:rsidR="00D26094" w:rsidRPr="001851EA" w:rsidDel="00A011B5">
          <w:fldChar w:fldCharType="separate"/>
        </w:r>
        <w:r w:rsidR="003D4094" w:rsidRPr="003D4094" w:rsidDel="00A011B5">
          <w:rPr>
            <w:rFonts w:ascii="Calibri" w:hAnsi="Calibri" w:cs="Calibri"/>
            <w:szCs w:val="24"/>
            <w:vertAlign w:val="superscript"/>
          </w:rPr>
          <w:delText>15,24,25</w:delText>
        </w:r>
        <w:r w:rsidR="00D26094" w:rsidRPr="001851EA" w:rsidDel="00A011B5">
          <w:fldChar w:fldCharType="end"/>
        </w:r>
        <w:commentRangeStart w:id="213"/>
        <w:commentRangeStart w:id="214"/>
        <w:commentRangeEnd w:id="213"/>
        <w:r w:rsidR="00A062C0" w:rsidRPr="001851EA" w:rsidDel="00A011B5">
          <w:rPr>
            <w:rStyle w:val="CommentReference"/>
          </w:rPr>
          <w:commentReference w:id="213"/>
        </w:r>
        <w:commentRangeEnd w:id="214"/>
        <w:r w:rsidR="007F5676" w:rsidDel="00A011B5">
          <w:rPr>
            <w:rStyle w:val="CommentReference"/>
          </w:rPr>
          <w:commentReference w:id="214"/>
        </w:r>
        <w:r w:rsidRPr="001851EA" w:rsidDel="00A011B5">
          <w:delText xml:space="preserve">. </w:delText>
        </w:r>
      </w:del>
    </w:p>
    <w:p w14:paraId="47B6957B" w14:textId="4F8E34DD" w:rsidR="00144CA5" w:rsidRPr="00551DED" w:rsidDel="00A011B5" w:rsidRDefault="00965654" w:rsidP="002D09D8">
      <w:pPr>
        <w:rPr>
          <w:del w:id="215" w:author="Beath, Hamish R" w:date="2025-10-09T15:58:00Z" w16du:dateUtc="2025-10-09T14:58:00Z"/>
          <w:iCs/>
        </w:rPr>
      </w:pPr>
      <w:del w:id="216" w:author="Beath, Hamish R" w:date="2025-10-09T15:58:00Z" w16du:dateUtc="2025-10-09T14:58:00Z">
        <w:r w:rsidRPr="001851EA" w:rsidDel="00A011B5">
          <w:delText>However, b</w:delText>
        </w:r>
        <w:r w:rsidR="002D09D8" w:rsidRPr="001851EA" w:rsidDel="00A011B5">
          <w:delText xml:space="preserve">inary </w:delText>
        </w:r>
        <w:r w:rsidR="00A2774E" w:rsidRPr="001851EA" w:rsidDel="00A011B5">
          <w:delText xml:space="preserve">weighting of scenarios based on </w:delText>
        </w:r>
      </w:del>
      <w:del w:id="217" w:author="Beath, Hamish R" w:date="2025-09-22T17:19:00Z" w16du:dateUtc="2025-09-22T16:19:00Z">
        <w:r w:rsidR="00A2774E" w:rsidRPr="001851EA" w:rsidDel="00E339A8">
          <w:delText xml:space="preserve">their </w:delText>
        </w:r>
      </w:del>
      <w:del w:id="218" w:author="Beath, Hamish R" w:date="2025-10-09T15:58:00Z" w16du:dateUtc="2025-10-09T14:58:00Z">
        <w:r w:rsidR="00A2774E" w:rsidRPr="001851EA" w:rsidDel="00A011B5">
          <w:delText xml:space="preserve">temperature outcome is only </w:delText>
        </w:r>
        <w:r w:rsidR="00C22E47" w:rsidRPr="001851EA" w:rsidDel="00A011B5">
          <w:delText>fully defensible</w:delText>
        </w:r>
        <w:r w:rsidR="00A2774E" w:rsidRPr="001851EA" w:rsidDel="00A011B5">
          <w:delText xml:space="preserve"> if</w:delText>
        </w:r>
        <w:r w:rsidR="002D09D8" w:rsidRPr="001851EA" w:rsidDel="00A011B5">
          <w:delText xml:space="preserve"> </w:delText>
        </w:r>
        <w:r w:rsidR="006330EB" w:rsidDel="00A011B5">
          <w:delText>un</w:delText>
        </w:r>
        <w:r w:rsidR="00A2774E" w:rsidRPr="001851EA" w:rsidDel="00A011B5">
          <w:delText xml:space="preserve">certainty around </w:delText>
        </w:r>
        <w:r w:rsidR="003E035B" w:rsidDel="00A011B5">
          <w:delText>a scenario’s</w:delText>
        </w:r>
        <w:r w:rsidR="00A2774E" w:rsidRPr="001851EA" w:rsidDel="00A011B5">
          <w:delText xml:space="preserve"> </w:delText>
        </w:r>
        <w:r w:rsidRPr="001851EA" w:rsidDel="00A011B5">
          <w:delText>climate outcome</w:delText>
        </w:r>
        <w:r w:rsidR="003E035B" w:rsidDel="00A011B5">
          <w:delText xml:space="preserve"> </w:delText>
        </w:r>
        <w:r w:rsidR="00D10725" w:rsidDel="00A011B5">
          <w:delText>can be unambiguously quantified with a single probability distribution</w:delText>
        </w:r>
        <w:r w:rsidR="002D09D8" w:rsidRPr="001851EA" w:rsidDel="00A011B5">
          <w:delText>.</w:delText>
        </w:r>
        <w:r w:rsidRPr="001851EA" w:rsidDel="00A011B5">
          <w:delText xml:space="preserve"> This is typically never the case</w:delText>
        </w:r>
        <w:r w:rsidRPr="001851EA" w:rsidDel="00A011B5">
          <w:fldChar w:fldCharType="begin"/>
        </w:r>
        <w:r w:rsidR="003D4094" w:rsidDel="00A011B5">
          <w:delInstrText xml:space="preserve"> ADDIN ZOTERO_ITEM CSL_CITATION {"citationID":"NhrRmcyd","properties":{"formattedCitation":"\\super 26\\nosupersub{}","plainCitation":"26","noteIndex":0},"citationItems":[{"id":"eUgVS2ql/1J6HzVFC","uris":["http://zotero.org/users/7044370/items/RGBB5IBX"],"itemData":{"id":8988,"type":"chapter","container-title":"Climate Change 2021: The Physical Science Basis. Contribution of Working Group I to the Sixth Assessment Report of the Intergovernmental Panel on Climate Change","note":"section: 7","publisher":"Cambridge University Press","title":"Cross-Chapter Box 7.1: Physical emulation of Earth System Models for scenario classification and knowledge integration in AR6","author":[{"family":"Nicholls","given":"Z"},{"family":"Meinshausen","given":"M"},{"family":"Forster","given":"P"},{"family":"Armour","given":"K"},{"family":"Berntsen","given":"T"},{"family":"Collins","given":"W"},{"family":"Jones","given":"C"},{"family":"Lewis","given":"J"},{"family":"Marotzke","given":"J"},{"family":"Milinski","given":"Sebastian"},{"family":"Rogelj","given":"Joeri"},{"family":"Smith","given":"Christopher"}],"editor":[{"family":"Masson-Delmotte","given":"V"},{"family":"Zhai","given":"P"},{"family":"Pirani","given":"A"},{"family":"Connors","given":"S L"},{"family":"Péan","given":"C"},{"family":"Berger","given":"S"},{"family":"Caud","given":"N"},{"family":"Chen","given":"Y"},{"family":"Goldfarb","given":"L"},{"family":"Gomis","given":"M I"},{"family":"Huang","given":"M"},{"family":"Leitzell","given":"K"},{"family":"Lonnoy","given":"E"},{"family":"Matthews","given":"J B R"},{"family":"Maycock","given":"T K"},{"family":"Waterfield","given":"T"},{"family":"Yelekçi","given":"O"},{"family":"Yu","given":"R"},{"family":"Zhou","given":"B"}],"issued":{"date-parts":[["2021"]]}}}],"schema":"https://github.com/citation-style-language/schema/raw/master/csl-citation.json"} </w:delInstrText>
        </w:r>
        <w:r w:rsidRPr="001851EA" w:rsidDel="00A011B5">
          <w:fldChar w:fldCharType="separate"/>
        </w:r>
        <w:r w:rsidR="003D4094" w:rsidRPr="003D4094" w:rsidDel="00A011B5">
          <w:rPr>
            <w:rFonts w:ascii="Calibri" w:hAnsi="Calibri" w:cs="Calibri"/>
            <w:szCs w:val="24"/>
            <w:vertAlign w:val="superscript"/>
          </w:rPr>
          <w:delText>26</w:delText>
        </w:r>
        <w:r w:rsidRPr="001851EA" w:rsidDel="00A011B5">
          <w:fldChar w:fldCharType="end"/>
        </w:r>
        <w:r w:rsidRPr="001851EA" w:rsidDel="00A011B5">
          <w:delText>.</w:delText>
        </w:r>
        <w:r w:rsidR="00385DC3" w:rsidRPr="001851EA" w:rsidDel="00A011B5">
          <w:delText xml:space="preserve"> Under such conditions,</w:delText>
        </w:r>
        <w:r w:rsidRPr="001851EA" w:rsidDel="00A011B5">
          <w:delText xml:space="preserve"> </w:delText>
        </w:r>
        <w:r w:rsidR="001977B4" w:rsidRPr="001851EA" w:rsidDel="00A011B5">
          <w:rPr>
            <w:i/>
            <w:iCs/>
          </w:rPr>
          <w:delText>R</w:delText>
        </w:r>
        <w:r w:rsidR="002D09D8" w:rsidRPr="001851EA" w:rsidDel="00A011B5">
          <w:rPr>
            <w:i/>
            <w:iCs/>
          </w:rPr>
          <w:delText>(i)</w:delText>
        </w:r>
        <w:r w:rsidR="002D09D8" w:rsidRPr="001851EA" w:rsidDel="00A011B5">
          <w:delText xml:space="preserve"> could also take the form of a continuous function. Consider an example </w:delText>
        </w:r>
        <w:r w:rsidR="00A01804" w:rsidRPr="001851EA" w:rsidDel="00A011B5">
          <w:delText xml:space="preserve">with </w:delText>
        </w:r>
        <w:r w:rsidR="002D09D8" w:rsidRPr="001851EA" w:rsidDel="00A011B5">
          <w:delText xml:space="preserve">a threshold </w:delText>
        </w:r>
        <w:r w:rsidR="00B33329" w:rsidDel="00A011B5">
          <w:rPr>
            <w:rFonts w:ascii="Cambria Math" w:hAnsi="Cambria Math" w:cstheme="minorHAnsi"/>
            <w:i/>
            <w:iCs/>
          </w:rPr>
          <w:delText>ϑ</w:delText>
        </w:r>
        <w:r w:rsidR="00403377" w:rsidRPr="00403377" w:rsidDel="00A011B5">
          <w:delText xml:space="preserve"> </w:delText>
        </w:r>
        <w:r w:rsidR="002D09D8" w:rsidRPr="001851EA" w:rsidDel="00A011B5">
          <w:delText xml:space="preserve">provided for a given scenario metric </w:delText>
        </w:r>
        <w:r w:rsidR="002D09D8" w:rsidRPr="001851EA" w:rsidDel="00A011B5">
          <w:rPr>
            <w:i/>
            <w:iCs/>
          </w:rPr>
          <w:delText>m</w:delText>
        </w:r>
        <w:r w:rsidR="002D09D8" w:rsidRPr="001851EA" w:rsidDel="00A011B5">
          <w:rPr>
            <w:i/>
            <w:iCs/>
            <w:vertAlign w:val="subscript"/>
          </w:rPr>
          <w:delText>i</w:delText>
        </w:r>
        <w:r w:rsidR="002D09D8" w:rsidRPr="001851EA" w:rsidDel="00A011B5">
          <w:delText xml:space="preserve">. </w:delText>
        </w:r>
        <w:r w:rsidR="001977B4" w:rsidRPr="001851EA" w:rsidDel="00A011B5">
          <w:rPr>
            <w:i/>
            <w:iCs/>
          </w:rPr>
          <w:delText>R</w:delText>
        </w:r>
        <w:r w:rsidR="002D09D8" w:rsidRPr="001851EA" w:rsidDel="00A011B5">
          <w:rPr>
            <w:i/>
            <w:iCs/>
          </w:rPr>
          <w:delText>(i)</w:delText>
        </w:r>
        <w:r w:rsidR="002D09D8" w:rsidRPr="001851EA" w:rsidDel="00A011B5">
          <w:delText xml:space="preserve"> </w:delText>
        </w:r>
        <w:r w:rsidR="00A01804" w:rsidRPr="001851EA" w:rsidDel="00A011B5">
          <w:delText xml:space="preserve">can be constructed </w:delText>
        </w:r>
        <w:r w:rsidR="002D09D8" w:rsidRPr="001851EA" w:rsidDel="00A011B5">
          <w:delText xml:space="preserve">in </w:delText>
        </w:r>
        <w:r w:rsidR="004D09BC" w:rsidRPr="001851EA" w:rsidDel="00A011B5">
          <w:delText xml:space="preserve">a way </w:delText>
        </w:r>
        <w:r w:rsidR="002D09D8" w:rsidRPr="001851EA" w:rsidDel="00A011B5">
          <w:delText xml:space="preserve">such </w:delText>
        </w:r>
        <w:r w:rsidR="00A01804" w:rsidRPr="001851EA" w:rsidDel="00A011B5">
          <w:delText>t</w:delText>
        </w:r>
        <w:r w:rsidR="002D09D8" w:rsidRPr="001851EA" w:rsidDel="00A011B5">
          <w:delText>hat scenarios within the threshold are weighted with unity, and scenarios beyond the threshold are weighted based on their distance to the threshold</w:delText>
        </w:r>
        <w:commentRangeStart w:id="219"/>
        <w:commentRangeStart w:id="220"/>
        <w:commentRangeEnd w:id="219"/>
        <w:r w:rsidR="00FE731A" w:rsidRPr="001851EA" w:rsidDel="00A011B5">
          <w:rPr>
            <w:rStyle w:val="CommentReference"/>
          </w:rPr>
          <w:commentReference w:id="219"/>
        </w:r>
        <w:commentRangeEnd w:id="220"/>
        <w:r w:rsidR="00B33329" w:rsidDel="00A011B5">
          <w:rPr>
            <w:rStyle w:val="CommentReference"/>
          </w:rPr>
          <w:commentReference w:id="220"/>
        </w:r>
        <w:r w:rsidR="00B67867" w:rsidDel="00A011B5">
          <w:delText>, for example</w:delText>
        </w:r>
        <w:r w:rsidR="00B33329" w:rsidDel="00A011B5">
          <w:delText>,</w:delText>
        </w:r>
        <w:r w:rsidR="00B67867" w:rsidDel="00A011B5">
          <w:delText xml:space="preserve"> using a stretched exponential function with</w:delText>
        </w:r>
        <w:r w:rsidR="00A34878" w:rsidDel="00A011B5">
          <w:delText xml:space="preserve"> </w:delText>
        </w:r>
        <w:r w:rsidR="00193B23" w:rsidDel="00A011B5">
          <w:delText xml:space="preserve">scaling factor </w:delText>
        </w:r>
        <w:r w:rsidR="00193B23" w:rsidRPr="00193B23" w:rsidDel="00A011B5">
          <w:rPr>
            <w:rFonts w:ascii="Cambria Math" w:hAnsi="Cambria Math"/>
            <w:i/>
          </w:rPr>
          <w:delText>α</w:delText>
        </w:r>
        <w:r w:rsidR="00193B23" w:rsidDel="00A011B5">
          <w:delText xml:space="preserve"> and</w:delText>
        </w:r>
        <w:r w:rsidR="00B67867" w:rsidDel="00A011B5">
          <w:delText xml:space="preserve"> </w:delText>
        </w:r>
        <w:r w:rsidR="00180350" w:rsidDel="00A011B5">
          <w:delText>stretching exponent</w:delText>
        </w:r>
        <w:r w:rsidR="00377072" w:rsidDel="00A011B5">
          <w:rPr>
            <w:rFonts w:ascii="Times New Roman" w:hAnsi="Times New Roman" w:cs="Times New Roman"/>
          </w:rPr>
          <w:delText xml:space="preserve"> </w:delText>
        </w:r>
        <w:r w:rsidR="00180350" w:rsidRPr="00377072" w:rsidDel="00A011B5">
          <w:rPr>
            <w:rFonts w:ascii="Cambria Math" w:hAnsi="Cambria Math"/>
            <w:i/>
          </w:rPr>
          <w:delText>β</w:delText>
        </w:r>
        <w:r w:rsidR="00551DED" w:rsidDel="00A011B5">
          <w:rPr>
            <w:rFonts w:ascii="Cambria Math" w:hAnsi="Cambria Math"/>
            <w:i/>
          </w:rPr>
          <w:delText xml:space="preserve"> </w:delText>
        </w:r>
        <w:r w:rsidR="00551DED" w:rsidRPr="00D9216D" w:rsidDel="00A011B5">
          <w:rPr>
            <w:rPrChange w:id="221" w:author="Beath, Hamish R" w:date="2025-09-23T11:20:00Z" w16du:dateUtc="2025-09-23T10:20:00Z">
              <w:rPr>
                <w:rFonts w:ascii="Cambria Math" w:hAnsi="Cambria Math"/>
                <w:iCs/>
              </w:rPr>
            </w:rPrChange>
          </w:rPr>
          <w:delText xml:space="preserve">to </w:delText>
        </w:r>
        <w:r w:rsidR="00466E1A" w:rsidRPr="00D9216D" w:rsidDel="00A011B5">
          <w:rPr>
            <w:rPrChange w:id="222" w:author="Beath, Hamish R" w:date="2025-09-23T11:20:00Z" w16du:dateUtc="2025-09-23T10:20:00Z">
              <w:rPr>
                <w:rFonts w:ascii="Cambria Math" w:hAnsi="Cambria Math"/>
                <w:iCs/>
              </w:rPr>
            </w:rPrChange>
          </w:rPr>
          <w:delText>determine the relevance weight</w:delText>
        </w:r>
        <w:r w:rsidR="00466E1A" w:rsidDel="00A011B5">
          <w:rPr>
            <w:rFonts w:ascii="Cambria Math" w:hAnsi="Cambria Math"/>
            <w:iCs/>
          </w:rPr>
          <w:delText xml:space="preserve">: </w:delText>
        </w:r>
      </w:del>
    </w:p>
    <w:p w14:paraId="47B6957D" w14:textId="017E93BB" w:rsidR="00C51F6A" w:rsidRPr="001851EA" w:rsidDel="00A011B5" w:rsidRDefault="00000000" w:rsidP="00843949">
      <w:pPr>
        <w:pStyle w:val="Heading2"/>
        <w:keepNext/>
        <w:rPr>
          <w:del w:id="223" w:author="Beath, Hamish R" w:date="2025-10-09T15:58:00Z" w16du:dateUtc="2025-10-09T14:58:00Z"/>
        </w:rPr>
      </w:pPr>
      <m:oMath>
        <m:eqArr>
          <m:eqArrPr>
            <m:maxDist m:val="1"/>
            <m:ctrlPr>
              <w:del w:id="224" w:author="Beath, Hamish R" w:date="2025-10-09T15:58:00Z" w16du:dateUtc="2025-10-09T14:58:00Z">
                <w:rPr>
                  <w:rFonts w:ascii="Cambria Math" w:hAnsi="Cambria Math"/>
                  <w:i/>
                </w:rPr>
              </w:del>
            </m:ctrlPr>
          </m:eqArrPr>
          <m:e>
            <m:r>
              <w:del w:id="225" w:author="Beath, Hamish R" w:date="2025-10-09T15:58:00Z" w16du:dateUtc="2025-10-09T14:58:00Z">
                <w:rPr>
                  <w:rFonts w:ascii="Cambria Math" w:hAnsi="Cambria Math"/>
                </w:rPr>
                <m:t>R</m:t>
              </w:del>
            </m:r>
            <m:d>
              <m:dPr>
                <m:ctrlPr>
                  <w:del w:id="226" w:author="Beath, Hamish R" w:date="2025-10-09T15:58:00Z" w16du:dateUtc="2025-10-09T14:58:00Z">
                    <w:rPr>
                      <w:rFonts w:ascii="Cambria Math" w:hAnsi="Cambria Math"/>
                      <w:i/>
                    </w:rPr>
                  </w:del>
                </m:ctrlPr>
              </m:dPr>
              <m:e>
                <m:r>
                  <w:del w:id="227" w:author="Beath, Hamish R" w:date="2025-10-09T15:58:00Z" w16du:dateUtc="2025-10-09T14:58:00Z">
                    <w:rPr>
                      <w:rFonts w:ascii="Cambria Math" w:hAnsi="Cambria Math"/>
                    </w:rPr>
                    <m:t>i</m:t>
                  </w:del>
                </m:r>
              </m:e>
            </m:d>
            <m:r>
              <w:del w:id="228" w:author="Beath, Hamish R" w:date="2025-10-09T15:58:00Z" w16du:dateUtc="2025-10-09T14:58:00Z">
                <w:rPr>
                  <w:rFonts w:ascii="Cambria Math" w:hAnsi="Cambria Math"/>
                </w:rPr>
                <m:t>=</m:t>
              </w:del>
            </m:r>
            <m:d>
              <m:dPr>
                <m:begChr m:val="{"/>
                <m:endChr m:val=""/>
                <m:ctrlPr>
                  <w:del w:id="229" w:author="Beath, Hamish R" w:date="2025-10-09T15:58:00Z" w16du:dateUtc="2025-10-09T14:58:00Z">
                    <w:rPr>
                      <w:rFonts w:ascii="Cambria Math" w:hAnsi="Cambria Math"/>
                      <w:i/>
                    </w:rPr>
                  </w:del>
                </m:ctrlPr>
              </m:dPr>
              <m:e>
                <m:eqArr>
                  <m:eqArrPr>
                    <m:ctrlPr>
                      <w:del w:id="230" w:author="Beath, Hamish R" w:date="2025-10-09T15:58:00Z" w16du:dateUtc="2025-10-09T14:58:00Z">
                        <w:rPr>
                          <w:rFonts w:ascii="Cambria Math" w:hAnsi="Cambria Math"/>
                          <w:i/>
                        </w:rPr>
                      </w:del>
                    </m:ctrlPr>
                  </m:eqArrPr>
                  <m:e>
                    <m:r>
                      <w:del w:id="231" w:author="Beath, Hamish R" w:date="2025-10-09T15:58:00Z" w16du:dateUtc="2025-10-09T14:58:00Z">
                        <w:rPr>
                          <w:rFonts w:ascii="Cambria Math" w:hAnsi="Cambria Math"/>
                        </w:rPr>
                        <m:t xml:space="preserve">1   if </m:t>
                      </w:del>
                    </m:r>
                    <m:sSub>
                      <m:sSubPr>
                        <m:ctrlPr>
                          <w:del w:id="232" w:author="Beath, Hamish R" w:date="2025-10-09T15:58:00Z" w16du:dateUtc="2025-10-09T14:58:00Z">
                            <w:rPr>
                              <w:rFonts w:ascii="Cambria Math" w:hAnsi="Cambria Math"/>
                              <w:i/>
                            </w:rPr>
                          </w:del>
                        </m:ctrlPr>
                      </m:sSubPr>
                      <m:e>
                        <m:r>
                          <w:del w:id="233" w:author="Beath, Hamish R" w:date="2025-10-09T15:58:00Z" w16du:dateUtc="2025-10-09T14:58:00Z">
                            <w:rPr>
                              <w:rFonts w:ascii="Cambria Math" w:hAnsi="Cambria Math"/>
                            </w:rPr>
                            <m:t>m</m:t>
                          </w:del>
                        </m:r>
                      </m:e>
                      <m:sub>
                        <m:r>
                          <w:del w:id="234" w:author="Beath, Hamish R" w:date="2025-10-09T15:58:00Z" w16du:dateUtc="2025-10-09T14:58:00Z">
                            <w:rPr>
                              <w:rFonts w:ascii="Cambria Math" w:hAnsi="Cambria Math"/>
                            </w:rPr>
                            <m:t>i</m:t>
                          </w:del>
                        </m:r>
                      </m:sub>
                    </m:sSub>
                    <m:r>
                      <w:del w:id="235" w:author="Beath, Hamish R" w:date="2025-10-09T15:58:00Z" w16du:dateUtc="2025-10-09T14:58:00Z">
                        <w:rPr>
                          <w:rFonts w:ascii="Cambria Math" w:hAnsi="Cambria Math"/>
                        </w:rPr>
                        <m:t>&lt;ϑ</m:t>
                      </w:del>
                    </m:r>
                  </m:e>
                  <m:e>
                    <m:sSup>
                      <m:sSupPr>
                        <m:ctrlPr>
                          <w:del w:id="236" w:author="Beath, Hamish R" w:date="2025-10-09T15:58:00Z" w16du:dateUtc="2025-10-09T14:58:00Z">
                            <w:rPr>
                              <w:rFonts w:ascii="Cambria Math" w:hAnsi="Cambria Math"/>
                              <w:i/>
                            </w:rPr>
                          </w:del>
                        </m:ctrlPr>
                      </m:sSupPr>
                      <m:e>
                        <m:r>
                          <w:del w:id="237" w:author="Beath, Hamish R" w:date="2025-10-09T15:58:00Z" w16du:dateUtc="2025-10-09T14:58:00Z">
                            <w:rPr>
                              <w:rFonts w:ascii="Cambria Math" w:hAnsi="Cambria Math"/>
                            </w:rPr>
                            <m:t>e</m:t>
                          </w:del>
                        </m:r>
                      </m:e>
                      <m:sup>
                        <m:r>
                          <w:del w:id="238" w:author="Beath, Hamish R" w:date="2025-10-09T15:58:00Z" w16du:dateUtc="2025-10-09T14:58:00Z">
                            <w:rPr>
                              <w:rFonts w:ascii="Cambria Math" w:hAnsi="Cambria Math"/>
                            </w:rPr>
                            <m:t>-</m:t>
                          </w:del>
                        </m:r>
                        <m:d>
                          <m:dPr>
                            <m:ctrlPr>
                              <w:del w:id="239" w:author="Beath, Hamish R" w:date="2025-10-09T15:58:00Z" w16du:dateUtc="2025-10-09T14:58:00Z">
                                <w:rPr>
                                  <w:rFonts w:ascii="Cambria Math" w:hAnsi="Cambria Math"/>
                                  <w:i/>
                                </w:rPr>
                              </w:del>
                            </m:ctrlPr>
                          </m:dPr>
                          <m:e>
                            <m:sSup>
                              <m:sSupPr>
                                <m:ctrlPr>
                                  <w:del w:id="240" w:author="Beath, Hamish R" w:date="2025-10-09T15:58:00Z" w16du:dateUtc="2025-10-09T14:58:00Z">
                                    <w:rPr>
                                      <w:rFonts w:ascii="Cambria Math" w:hAnsi="Cambria Math"/>
                                      <w:i/>
                                    </w:rPr>
                                  </w:del>
                                </m:ctrlPr>
                              </m:sSupPr>
                              <m:e>
                                <m:d>
                                  <m:dPr>
                                    <m:ctrlPr>
                                      <w:del w:id="241" w:author="Beath, Hamish R" w:date="2025-10-09T15:58:00Z" w16du:dateUtc="2025-10-09T14:58:00Z">
                                        <w:rPr>
                                          <w:rFonts w:ascii="Cambria Math" w:hAnsi="Cambria Math"/>
                                          <w:i/>
                                        </w:rPr>
                                      </w:del>
                                    </m:ctrlPr>
                                  </m:dPr>
                                  <m:e>
                                    <m:r>
                                      <w:del w:id="242" w:author="Beath, Hamish R" w:date="2025-10-09T15:58:00Z" w16du:dateUtc="2025-10-09T14:58:00Z">
                                        <w:rPr>
                                          <w:rFonts w:ascii="Cambria Math" w:hAnsi="Cambria Math"/>
                                        </w:rPr>
                                        <m:t>α.</m:t>
                                      </w:del>
                                    </m:r>
                                    <m:f>
                                      <m:fPr>
                                        <m:ctrlPr>
                                          <w:del w:id="243" w:author="Beath, Hamish R" w:date="2025-10-09T15:58:00Z" w16du:dateUtc="2025-10-09T14:58:00Z">
                                            <w:rPr>
                                              <w:rFonts w:ascii="Cambria Math" w:hAnsi="Cambria Math"/>
                                              <w:i/>
                                            </w:rPr>
                                          </w:del>
                                        </m:ctrlPr>
                                      </m:fPr>
                                      <m:num>
                                        <m:sSub>
                                          <m:sSubPr>
                                            <m:ctrlPr>
                                              <w:del w:id="244" w:author="Beath, Hamish R" w:date="2025-10-09T15:58:00Z" w16du:dateUtc="2025-10-09T14:58:00Z">
                                                <w:rPr>
                                                  <w:rFonts w:ascii="Cambria Math" w:hAnsi="Cambria Math"/>
                                                  <w:i/>
                                                </w:rPr>
                                              </w:del>
                                            </m:ctrlPr>
                                          </m:sSubPr>
                                          <m:e>
                                            <m:r>
                                              <w:del w:id="245" w:author="Beath, Hamish R" w:date="2025-10-09T15:58:00Z" w16du:dateUtc="2025-10-09T14:58:00Z">
                                                <w:rPr>
                                                  <w:rFonts w:ascii="Cambria Math" w:hAnsi="Cambria Math"/>
                                                </w:rPr>
                                                <m:t>m</m:t>
                                              </w:del>
                                            </m:r>
                                          </m:e>
                                          <m:sub>
                                            <m:r>
                                              <w:del w:id="246" w:author="Beath, Hamish R" w:date="2025-10-09T15:58:00Z" w16du:dateUtc="2025-10-09T14:58:00Z">
                                                <w:rPr>
                                                  <w:rFonts w:ascii="Cambria Math" w:hAnsi="Cambria Math"/>
                                                </w:rPr>
                                                <m:t>i</m:t>
                                              </w:del>
                                            </m:r>
                                          </m:sub>
                                        </m:sSub>
                                        <m:r>
                                          <w:del w:id="247" w:author="Beath, Hamish R" w:date="2025-10-09T15:58:00Z" w16du:dateUtc="2025-10-09T14:58:00Z">
                                            <w:rPr>
                                              <w:rFonts w:ascii="Cambria Math" w:hAnsi="Cambria Math"/>
                                            </w:rPr>
                                            <m:t>-ϑ</m:t>
                                          </w:del>
                                        </m:r>
                                      </m:num>
                                      <m:den>
                                        <m:r>
                                          <w:del w:id="248" w:author="Beath, Hamish R" w:date="2025-10-09T15:58:00Z" w16du:dateUtc="2025-10-09T14:58:00Z">
                                            <w:rPr>
                                              <w:rFonts w:ascii="Cambria Math" w:hAnsi="Cambria Math"/>
                                            </w:rPr>
                                            <m:t>ϑ</m:t>
                                          </w:del>
                                        </m:r>
                                      </m:den>
                                    </m:f>
                                  </m:e>
                                </m:d>
                              </m:e>
                              <m:sup>
                                <m:r>
                                  <w:del w:id="249" w:author="Beath, Hamish R" w:date="2025-10-09T15:58:00Z" w16du:dateUtc="2025-10-09T14:58:00Z">
                                    <w:rPr>
                                      <w:rFonts w:ascii="Cambria Math" w:hAnsi="Cambria Math"/>
                                    </w:rPr>
                                    <m:t>β</m:t>
                                  </w:del>
                                </m:r>
                              </m:sup>
                            </m:sSup>
                          </m:e>
                        </m:d>
                      </m:sup>
                    </m:sSup>
                    <m:r>
                      <w:del w:id="250" w:author="Beath, Hamish R" w:date="2025-10-09T15:58:00Z" w16du:dateUtc="2025-10-09T14:58:00Z">
                        <w:rPr>
                          <w:rFonts w:ascii="Cambria Math" w:hAnsi="Cambria Math"/>
                        </w:rPr>
                        <m:t xml:space="preserve">   else</m:t>
                      </w:del>
                    </m:r>
                  </m:e>
                </m:eqArr>
              </m:e>
            </m:d>
            <m:r>
              <w:del w:id="251" w:author="Beath, Hamish R" w:date="2025-10-09T15:58:00Z" w16du:dateUtc="2025-10-09T14:58:00Z">
                <w:rPr>
                  <w:rFonts w:ascii="Cambria Math" w:hAnsi="Cambria Math"/>
                </w:rPr>
                <m:t>#</m:t>
              </w:del>
            </m:r>
            <m:d>
              <m:dPr>
                <m:ctrlPr>
                  <w:del w:id="252" w:author="Beath, Hamish R" w:date="2025-10-09T15:58:00Z" w16du:dateUtc="2025-10-09T14:58:00Z">
                    <w:rPr>
                      <w:rFonts w:ascii="Cambria Math" w:hAnsi="Cambria Math"/>
                      <w:i/>
                    </w:rPr>
                  </w:del>
                </m:ctrlPr>
              </m:dPr>
              <m:e>
                <m:r>
                  <w:del w:id="253" w:author="Beath, Hamish R" w:date="2025-10-09T15:58:00Z" w16du:dateUtc="2025-10-09T14:58:00Z">
                    <w:rPr>
                      <w:rFonts w:ascii="Cambria Math" w:hAnsi="Cambria Math"/>
                    </w:rPr>
                    <m:t>3</m:t>
                  </w:del>
                </m:r>
              </m:e>
            </m:d>
          </m:e>
        </m:eqArr>
      </m:oMath>
      <w:del w:id="254" w:author="Beath, Hamish R" w:date="2025-10-09T15:58:00Z" w16du:dateUtc="2025-10-09T14:58:00Z">
        <w:r w:rsidR="00965654" w:rsidRPr="001851EA" w:rsidDel="00A011B5">
          <w:delText>Scenario quality weighting</w:delText>
        </w:r>
      </w:del>
    </w:p>
    <w:p w14:paraId="47B6957E" w14:textId="75BE0178" w:rsidR="00C379B6" w:rsidRPr="001851EA" w:rsidDel="00A011B5" w:rsidRDefault="00965654" w:rsidP="00C379B6">
      <w:pPr>
        <w:rPr>
          <w:del w:id="255" w:author="Beath, Hamish R" w:date="2025-10-09T15:58:00Z" w16du:dateUtc="2025-10-09T14:58:00Z"/>
        </w:rPr>
      </w:pPr>
      <w:del w:id="256" w:author="Beath, Hamish R" w:date="2025-10-09T15:58:00Z" w16du:dateUtc="2025-10-09T14:58:00Z">
        <w:r w:rsidRPr="001851EA" w:rsidDel="00A011B5">
          <w:delText>The quality of a scenario is central to consider whether to continue using its information for secondary analysis</w:delText>
        </w:r>
        <w:r w:rsidR="002141C7" w:rsidRPr="001851EA" w:rsidDel="00A011B5">
          <w:delText>. However</w:delText>
        </w:r>
        <w:r w:rsidR="00E04D7E" w:rsidRPr="001851EA" w:rsidDel="00A011B5">
          <w:delText>,</w:delText>
        </w:r>
        <w:r w:rsidRPr="001851EA" w:rsidDel="00A011B5">
          <w:delText xml:space="preserve"> </w:delText>
        </w:r>
        <w:r w:rsidR="002141C7" w:rsidRPr="001851EA" w:rsidDel="00A011B5">
          <w:delText xml:space="preserve">an assessment of quality </w:delText>
        </w:r>
        <w:r w:rsidR="00217115" w:rsidRPr="001851EA" w:rsidDel="00A011B5">
          <w:delText xml:space="preserve">is </w:delText>
        </w:r>
        <w:commentRangeStart w:id="257"/>
        <w:commentRangeStart w:id="258"/>
        <w:r w:rsidRPr="001851EA" w:rsidDel="00A011B5">
          <w:delText xml:space="preserve">subjective </w:delText>
        </w:r>
        <w:commentRangeEnd w:id="257"/>
        <w:r w:rsidR="003B27F9" w:rsidRPr="001851EA" w:rsidDel="00A011B5">
          <w:rPr>
            <w:rStyle w:val="CommentReference"/>
          </w:rPr>
          <w:commentReference w:id="257"/>
        </w:r>
        <w:commentRangeEnd w:id="258"/>
        <w:r w:rsidR="00CC395A" w:rsidDel="00A011B5">
          <w:rPr>
            <w:rStyle w:val="CommentReference"/>
          </w:rPr>
          <w:commentReference w:id="258"/>
        </w:r>
        <w:r w:rsidRPr="001851EA" w:rsidDel="00A011B5">
          <w:delText xml:space="preserve">and depends on the research question </w:delText>
        </w:r>
      </w:del>
      <w:del w:id="259" w:author="Beath, Hamish R" w:date="2025-09-22T17:22:00Z" w16du:dateUtc="2025-09-22T16:22:00Z">
        <w:r w:rsidRPr="001851EA" w:rsidDel="00062626">
          <w:delText xml:space="preserve">that is </w:delText>
        </w:r>
      </w:del>
      <w:del w:id="260" w:author="Beath, Hamish R" w:date="2025-10-09T15:58:00Z" w16du:dateUtc="2025-10-09T14:58:00Z">
        <w:r w:rsidRPr="001851EA" w:rsidDel="00A011B5">
          <w:delText xml:space="preserve">being explored. For example, </w:delText>
        </w:r>
      </w:del>
      <w:del w:id="261" w:author="Beath, Hamish R" w:date="2025-09-22T17:24:00Z" w16du:dateUtc="2025-09-22T16:24:00Z">
        <w:r w:rsidRPr="001851EA" w:rsidDel="00BC2390">
          <w:delText xml:space="preserve">the </w:delText>
        </w:r>
      </w:del>
      <w:del w:id="262" w:author="Beath, Hamish R" w:date="2025-10-09T15:58:00Z" w16du:dateUtc="2025-10-09T14:58:00Z">
        <w:r w:rsidRPr="001851EA" w:rsidDel="00A011B5">
          <w:delText>accura</w:delText>
        </w:r>
      </w:del>
      <w:del w:id="263" w:author="Beath, Hamish R" w:date="2025-09-22T17:24:00Z" w16du:dateUtc="2025-09-22T16:24:00Z">
        <w:r w:rsidRPr="001851EA" w:rsidDel="0005143A">
          <w:delText>cy</w:delText>
        </w:r>
      </w:del>
      <w:del w:id="264" w:author="Beath, Hamish R" w:date="2025-10-09T15:58:00Z" w16du:dateUtc="2025-10-09T14:58:00Z">
        <w:r w:rsidRPr="001851EA" w:rsidDel="00A011B5">
          <w:delText xml:space="preserve"> </w:delText>
        </w:r>
      </w:del>
      <w:del w:id="265" w:author="Beath, Hamish R" w:date="2025-09-22T17:24:00Z" w16du:dateUtc="2025-09-22T16:24:00Z">
        <w:r w:rsidRPr="001851EA" w:rsidDel="0005143A">
          <w:delText>of</w:delText>
        </w:r>
        <w:r w:rsidR="00876AE6" w:rsidRPr="001851EA" w:rsidDel="0005143A">
          <w:delText xml:space="preserve"> a scenario’s</w:delText>
        </w:r>
        <w:r w:rsidRPr="001851EA" w:rsidDel="0005143A">
          <w:delText xml:space="preserve"> </w:delText>
        </w:r>
      </w:del>
      <w:del w:id="266" w:author="Beath, Hamish R" w:date="2025-10-09T15:58:00Z" w16du:dateUtc="2025-10-09T14:58:00Z">
        <w:r w:rsidRPr="001851EA" w:rsidDel="00A011B5">
          <w:delText>historical emission</w:delText>
        </w:r>
        <w:r w:rsidR="00084D55" w:rsidRPr="001851EA" w:rsidDel="00A011B5">
          <w:delText>s</w:delText>
        </w:r>
        <w:r w:rsidRPr="001851EA" w:rsidDel="00A011B5">
          <w:delText xml:space="preserve"> might be important </w:delText>
        </w:r>
      </w:del>
      <w:del w:id="267" w:author="Beath, Hamish R" w:date="2025-09-22T17:25:00Z" w16du:dateUtc="2025-09-22T16:25:00Z">
        <w:r w:rsidRPr="001851EA" w:rsidDel="00197E83">
          <w:delText xml:space="preserve">when </w:delText>
        </w:r>
        <w:r w:rsidR="00A85639" w:rsidRPr="001851EA" w:rsidDel="00197E83">
          <w:delText xml:space="preserve">one aims </w:delText>
        </w:r>
        <w:r w:rsidRPr="001851EA" w:rsidDel="00197E83">
          <w:delText>to</w:delText>
        </w:r>
      </w:del>
      <w:del w:id="268" w:author="Beath, Hamish R" w:date="2025-10-09T15:58:00Z" w16du:dateUtc="2025-10-09T14:58:00Z">
        <w:r w:rsidRPr="001851EA" w:rsidDel="00A011B5">
          <w:delText xml:space="preserve"> understand how emissions relate to global warming targets, while </w:delText>
        </w:r>
      </w:del>
      <w:del w:id="269" w:author="Beath, Hamish R" w:date="2025-09-22T17:25:00Z" w16du:dateUtc="2025-09-22T16:25:00Z">
        <w:r w:rsidRPr="001851EA" w:rsidDel="00197E83">
          <w:delText>the accuracy of</w:delText>
        </w:r>
      </w:del>
      <w:del w:id="270" w:author="Beath, Hamish R" w:date="2025-10-09T15:58:00Z" w16du:dateUtc="2025-10-09T14:58:00Z">
        <w:r w:rsidRPr="001851EA" w:rsidDel="00A011B5">
          <w:delText xml:space="preserve"> historical energy system capacities might </w:delText>
        </w:r>
      </w:del>
      <w:del w:id="271" w:author="Beath, Hamish R" w:date="2025-09-22T17:26:00Z" w16du:dateUtc="2025-09-22T16:26:00Z">
        <w:r w:rsidRPr="001851EA" w:rsidDel="00197E83">
          <w:delText xml:space="preserve">become </w:delText>
        </w:r>
      </w:del>
      <w:del w:id="272" w:author="Beath, Hamish R" w:date="2025-10-09T15:58:00Z" w16du:dateUtc="2025-10-09T14:58:00Z">
        <w:r w:rsidRPr="001851EA" w:rsidDel="00A011B5">
          <w:delText xml:space="preserve">important </w:delText>
        </w:r>
      </w:del>
      <w:del w:id="273" w:author="Beath, Hamish R" w:date="2025-09-22T17:26:00Z" w16du:dateUtc="2025-09-22T16:26:00Z">
        <w:r w:rsidRPr="001851EA" w:rsidDel="00197E83">
          <w:delText xml:space="preserve">in addition </w:delText>
        </w:r>
      </w:del>
      <w:del w:id="274" w:author="Beath, Hamish R" w:date="2025-10-09T15:58:00Z" w16du:dateUtc="2025-10-09T14:58:00Z">
        <w:r w:rsidRPr="001851EA" w:rsidDel="00A011B5">
          <w:delText>if characteristics of the energy transformation are gleaned from these pathways.</w:delText>
        </w:r>
        <w:r w:rsidR="000E3B0D" w:rsidDel="00A011B5">
          <w:fldChar w:fldCharType="begin"/>
        </w:r>
        <w:r w:rsidR="00CD4E97" w:rsidDel="00A011B5">
          <w:delInstrText xml:space="preserve"> ADDIN ZOTERO_ITEM CSL_CITATION {"citationID":"a3okqnkdof","properties":{"formattedCitation":"\\super 16,27\\nosupersub{}","plainCitation":"16,27","noteIndex":0},"citationItems":[{"id":"eUgVS2ql/rQ09J7eb","uris":["http://zotero.org/users/7044370/items/T6MJM4GE"],"itemData":{"id":"eUgVS2ql/rQ09J7eb","type":"article-journal","abstract":"Long-term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J.","dropping-particle":"van"}],"issued":{"date-parts":[["2021",6]]}}},{"id":1,"uris":["http://zotero.org/users/18111444/items/EN8YJ9IV"],"itemData":{"id":1,"type":"article-journal","abstract":"Ensembles of climate change mitigation scenarios present users with a collection of strategies for limiting global warming. These strategies may differ in their associated feasibility challenges, mitigation co-impacts, and ultimately their relative societal desirability. Understanding these scenario characteristics is therefore crucial when scenarios are used to inform strategic decisions. One approach to enhance this understanding is to establish scenario archetypes and select contrasting illustrative scenarios from a larger ensemble. We present a new multidimensional framework for the systematic comparison of scenarios at the global or regional level. We illustrate the framework with comparisons in seven dimensions: economic feasibility, mineral resource availability, impacts on societal resilience, near-term scenario robustness, environmental sustainability, interregional fairness, and speed of societal transformation. Using cluster analysis, the framework can be used to select a group of illustrative scenarios with contrasting scores across the dimensions. Beyond the selection of scenarios, our exploration and evaluation framework also allows the identification of gaps in the scenario space that may be of interest but are not covered by the literature. We demonstrate these use cases by applying our framework to a set of mitigation scenarios that limit warming to 1.5 °C. Our results show our framework systematically selects contrasting scenarios, with our illustrative pathways having diverging energy mixes and uses of carbon dioxide removal. Further, we highlight considerable regional differences in the distribution of indicator and dimension scores as a key area for further investigation.","container-title":"Environmental Research Letters","DOI":"10.1088/1748-9326/addd35","ISSN":"1748-9326","issue":"7","journalAbbreviation":"Environ. Res. Lett.","language":"en","note":"publisher: IOP Publishing","page":"074020","source":"Institute of Physics","title":"An exploration and evaluation framework for climate change mitigation scenarios with varying feasibility and desirability","volume":"20","author":[{"family":"Beath","given":"Hamish"},{"family":"Mittal","given":"Shivika"},{"family":"Lamboll","given":"Robin"},{"family":"Rogelj","given":"Joeri"}],"issued":{"date-parts":[["2025",6]]}}}],"schema":"https://github.com/citation-style-language/schema/raw/master/csl-citation.json"} </w:delInstrText>
        </w:r>
        <w:r w:rsidR="000E3B0D" w:rsidDel="00A011B5">
          <w:fldChar w:fldCharType="separate"/>
        </w:r>
        <w:r w:rsidR="00CD4E97" w:rsidRPr="00CD4E97" w:rsidDel="00A011B5">
          <w:rPr>
            <w:rFonts w:ascii="Calibri" w:cs="Calibri"/>
            <w:szCs w:val="24"/>
            <w:vertAlign w:val="superscript"/>
          </w:rPr>
          <w:delText>16,27</w:delText>
        </w:r>
        <w:r w:rsidR="000E3B0D" w:rsidDel="00A011B5">
          <w:fldChar w:fldCharType="end"/>
        </w:r>
        <w:r w:rsidR="00E86A3E" w:rsidRPr="00550DA1" w:rsidDel="00A011B5">
          <w:fldChar w:fldCharType="begin"/>
        </w:r>
        <w:r w:rsidR="00CD4E97" w:rsidDel="00A011B5">
          <w:delInstrText xml:space="preserve"> ADDIN ZOTERO_ITEM CSL_CITATION {"citationID":"a2tfc92f29","properties":{"formattedCitation":"\\super 28\\nosupersub{}","plainCitation":"28","noteIndex":0},"citationItems":[{"id":9,"uris":["http://zotero.org/users/18111444/items/GCP39BFB"],"itemData":{"id":9,"type":"article-journal","abstract":"The inclusion of expert judgments along with other forms of data in science, engineering,           and decision making is inevitable. Expert elicitation refers to formal procedures for           obtaining and combining expert judgments. Expert elicitation is required when existing           data and models cannot provide needed information. This makes validating expert judgments           a challenge because they are used when other data do not exist and thus measuring their           accuracy is difficult. This article examines the classical model of structured expert           judgment, which is an elicitation method that includes validation of the experts’           assessments against empirical data. In the classical model, experts assess both the           unknown target questions and a set of calibration questions, which are items from the           experts’ field that have observed true values. The classical model scores experts on their           performance in assessing the calibration questions and then produces performance-weighted           combinations of the experts. From 2006 through March 2015, the classical model has been           used in thirty-three unique applications. Less than one-third of the individual experts in           these studies were statistically accurate, highlighting the need for validation. Overall,           the performance-based combination of experts produced in the classical model is more           statistically accurate and more informative than an equal weighting of experts.","container-title":"Review of Environmental Economics and Policy","DOI":"10.1093/reep/rex022","ISSN":"1750-6816","issue":"1","note":"publisher: The University of Chicago Press","page":"113-132","source":"journals.uchicago.edu (Atypon)","title":"Expert Elicitation: Using the Classical Model to Validate                         Experts’ Judgments","title-short":"Expert Elicitation","volume":"12","author":[{"family":"Colson","given":"Abigail R."},{"family":"Cooke","given":"Roger M."}],"issued":{"date-parts":[["2018",1]]}}}],"schema":"https://github.com/citation-style-language/schema/raw/master/csl-citation.json"} </w:delInstrText>
        </w:r>
        <w:r w:rsidR="00E86A3E" w:rsidRPr="00550DA1" w:rsidDel="00A011B5">
          <w:fldChar w:fldCharType="separate"/>
        </w:r>
        <w:r w:rsidR="00CD4E97" w:rsidRPr="00CD4E97" w:rsidDel="00A011B5">
          <w:rPr>
            <w:rFonts w:ascii="Calibri" w:cs="Calibri"/>
            <w:szCs w:val="24"/>
            <w:vertAlign w:val="superscript"/>
          </w:rPr>
          <w:delText>28</w:delText>
        </w:r>
        <w:r w:rsidR="00E86A3E" w:rsidRPr="00550DA1" w:rsidDel="00A011B5">
          <w:fldChar w:fldCharType="end"/>
        </w:r>
      </w:del>
      <w:ins w:id="275" w:author="Rogelj, Joeri" w:date="2025-09-16T16:58:00Z" w16du:dateUtc="2025-09-16T15:58:00Z">
        <w:del w:id="276" w:author="Beath, Hamish R" w:date="2025-10-09T15:58:00Z" w16du:dateUtc="2025-10-09T14:58:00Z">
          <w:r w:rsidR="00F95296" w:rsidDel="00A011B5">
            <w:delText>judged by experts</w:delText>
          </w:r>
        </w:del>
      </w:ins>
      <w:del w:id="277" w:author="Beath, Hamish R" w:date="2025-08-22T13:46:00Z" w16du:dateUtc="2025-08-22T12:46:00Z">
        <w:r w:rsidRPr="001851EA">
          <w:delText xml:space="preserve"> </w:delText>
        </w:r>
      </w:del>
      <w:del w:id="278" w:author="Beath, Hamish R" w:date="2025-09-22T17:29:00Z" w16du:dateUtc="2025-09-22T16:29:00Z">
        <w:r w:rsidRPr="001851EA">
          <w:delText xml:space="preserve">Therefore, </w:delText>
        </w:r>
        <w:r w:rsidR="00795433" w:rsidRPr="001851EA">
          <w:delText xml:space="preserve">quality weights </w:delText>
        </w:r>
        <w:r w:rsidR="0001701F" w:rsidRPr="001851EA">
          <w:delText>must</w:delText>
        </w:r>
        <w:r w:rsidR="00795433" w:rsidRPr="001851EA">
          <w:delText xml:space="preserve"> be assigned as a function of the </w:delText>
        </w:r>
      </w:del>
      <w:del w:id="279" w:author="Beath, Hamish R" w:date="2025-08-28T11:45:00Z" w16du:dateUtc="2025-08-28T10:45:00Z">
        <w:r w:rsidR="00795433" w:rsidRPr="001851EA" w:rsidDel="00AE1543">
          <w:delText xml:space="preserve">individual </w:delText>
        </w:r>
      </w:del>
      <w:del w:id="280" w:author="Beath, Hamish R" w:date="2025-09-22T17:29:00Z" w16du:dateUtc="2025-09-22T16:29:00Z">
        <w:r w:rsidR="00795433" w:rsidRPr="001851EA">
          <w:delText>question</w:delText>
        </w:r>
      </w:del>
      <w:del w:id="281" w:author="Beath, Hamish R" w:date="2025-08-28T11:45:00Z" w16du:dateUtc="2025-08-28T10:45:00Z">
        <w:r w:rsidR="00522E0B" w:rsidDel="00AE1543">
          <w:delText>.</w:delText>
        </w:r>
      </w:del>
      <w:del w:id="282" w:author="Beath, Hamish R" w:date="2025-09-22T17:29:00Z" w16du:dateUtc="2025-09-22T16:29:00Z">
        <w:r w:rsidR="00522E0B">
          <w:delText xml:space="preserve"> </w:delText>
        </w:r>
      </w:del>
      <w:del w:id="283" w:author="Beath, Hamish R" w:date="2025-08-28T11:45:00Z" w16du:dateUtc="2025-08-28T10:45:00Z">
        <w:r w:rsidR="00522E0B" w:rsidDel="00AE1543">
          <w:delText>A</w:delText>
        </w:r>
        <w:r w:rsidR="000440A8" w:rsidRPr="001851EA" w:rsidDel="00AE1543">
          <w:delText xml:space="preserve">lternatively, when interrogating scenario data across multiple research questions, the full scope of those questions needs to be </w:delText>
        </w:r>
        <w:r w:rsidR="00505AAC" w:rsidRPr="001851EA" w:rsidDel="00AE1543">
          <w:delText>clarified</w:delText>
        </w:r>
        <w:r w:rsidR="000440A8" w:rsidRPr="001851EA" w:rsidDel="00AE1543">
          <w:delText xml:space="preserve"> and considered </w:delText>
        </w:r>
        <w:r w:rsidR="0099192C" w:rsidRPr="001851EA" w:rsidDel="00AE1543">
          <w:delText xml:space="preserve">prior to </w:delText>
        </w:r>
        <w:r w:rsidR="00F374C3" w:rsidRPr="001851EA" w:rsidDel="00AE1543">
          <w:delText>estimating</w:delText>
        </w:r>
        <w:r w:rsidR="000440A8" w:rsidRPr="001851EA" w:rsidDel="00AE1543">
          <w:delText xml:space="preserve"> quality weights</w:delText>
        </w:r>
        <w:r w:rsidRPr="001851EA" w:rsidDel="00AE1543">
          <w:delText>.</w:delText>
        </w:r>
      </w:del>
    </w:p>
    <w:p w14:paraId="47B6957F" w14:textId="19657BE2" w:rsidR="00A86CFA" w:rsidRPr="001851EA" w:rsidDel="00A011B5" w:rsidRDefault="00965654" w:rsidP="00C379B6">
      <w:pPr>
        <w:rPr>
          <w:del w:id="284" w:author="Beath, Hamish R" w:date="2025-10-09T15:58:00Z" w16du:dateUtc="2025-10-09T14:58:00Z"/>
        </w:rPr>
      </w:pPr>
      <w:del w:id="285" w:author="Beath, Hamish R" w:date="2025-10-09T15:58:00Z" w16du:dateUtc="2025-10-09T14:58:00Z">
        <w:r w:rsidRPr="001851EA" w:rsidDel="00A011B5">
          <w:delText>M</w:delText>
        </w:r>
        <w:r w:rsidR="00795433" w:rsidRPr="001851EA" w:rsidDel="00A011B5">
          <w:delText xml:space="preserve">ethods that have </w:delText>
        </w:r>
        <w:r w:rsidRPr="001851EA" w:rsidDel="00A011B5">
          <w:delText xml:space="preserve">earlier </w:delText>
        </w:r>
        <w:r w:rsidR="00C379B6" w:rsidRPr="001851EA" w:rsidDel="00A011B5">
          <w:delText xml:space="preserve">been applied to </w:delText>
        </w:r>
        <w:r w:rsidR="001D0D0F" w:rsidRPr="001851EA" w:rsidDel="00A011B5">
          <w:delText xml:space="preserve">account for </w:delText>
        </w:r>
        <w:r w:rsidR="00C379B6" w:rsidRPr="001851EA" w:rsidDel="00A011B5">
          <w:delText>climate data</w:delText>
        </w:r>
        <w:r w:rsidR="001D0D0F" w:rsidRPr="001851EA" w:rsidDel="00A011B5">
          <w:delText xml:space="preserve"> projection quality</w:delText>
        </w:r>
        <w:r w:rsidR="00795433" w:rsidRPr="001851EA" w:rsidDel="00A011B5">
          <w:fldChar w:fldCharType="begin"/>
        </w:r>
        <w:r w:rsidR="003D4094" w:rsidDel="00A011B5">
          <w:delInstrText xml:space="preserve"> ADDIN ZOTERO_ITEM CSL_CITATION {"citationID":"9fJI0ITY","properties":{"formattedCitation":"\\super 19\\uc0\\u8211{}22\\nosupersub{}","plainCitation":"19–22","noteIndex":0},"citationItems":[{"id":"eUgVS2ql/9KqUzgy3","uris":["http://zotero.org/users/7044370/items/NIC7IWXI"],"itemData":{"id":3851,"type":"article-journal","container-title":"Geophysical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delInstrText>
        </w:r>
        <w:r w:rsidR="00795433" w:rsidRPr="001851EA" w:rsidDel="00A011B5">
          <w:fldChar w:fldCharType="separate"/>
        </w:r>
        <w:r w:rsidR="003D4094" w:rsidRPr="003D4094" w:rsidDel="00A011B5">
          <w:rPr>
            <w:rFonts w:ascii="Calibri" w:hAnsi="Calibri" w:cs="Calibri"/>
            <w:szCs w:val="24"/>
            <w:vertAlign w:val="superscript"/>
          </w:rPr>
          <w:delText>19–22</w:delText>
        </w:r>
        <w:r w:rsidR="00795433" w:rsidRPr="001851EA" w:rsidDel="00A011B5">
          <w:fldChar w:fldCharType="end"/>
        </w:r>
        <w:r w:rsidR="00C379B6" w:rsidRPr="001851EA" w:rsidDel="00A011B5">
          <w:delText xml:space="preserve"> </w:delText>
        </w:r>
        <w:r w:rsidRPr="001851EA" w:rsidDel="00A011B5">
          <w:delText xml:space="preserve">can </w:delText>
        </w:r>
        <w:r w:rsidR="00C379B6" w:rsidRPr="001851EA" w:rsidDel="00A011B5">
          <w:delText xml:space="preserve">be adapted to </w:delText>
        </w:r>
        <w:r w:rsidR="00524A26" w:rsidRPr="001851EA" w:rsidDel="00A011B5">
          <w:delText>our new context</w:delText>
        </w:r>
        <w:r w:rsidR="00C379B6" w:rsidRPr="001851EA" w:rsidDel="00A011B5">
          <w:delText xml:space="preserve">, by comparing emissions and energy trends </w:delText>
        </w:r>
        <w:r w:rsidR="00753FAE" w:rsidRPr="001851EA" w:rsidDel="00A011B5">
          <w:delText>in</w:delText>
        </w:r>
        <w:r w:rsidR="00C379B6" w:rsidRPr="001851EA" w:rsidDel="00A011B5">
          <w:delText xml:space="preserve"> </w:delText>
        </w:r>
        <w:r w:rsidR="00524A26" w:rsidRPr="001851EA" w:rsidDel="00A011B5">
          <w:delText>scenarios</w:delText>
        </w:r>
        <w:r w:rsidR="00C379B6" w:rsidRPr="001851EA" w:rsidDel="00A011B5">
          <w:delText xml:space="preserve"> to </w:delText>
        </w:r>
        <w:r w:rsidR="004D50A4" w:rsidRPr="001851EA" w:rsidDel="00A011B5">
          <w:delText xml:space="preserve">recent observations. Scenario quality can be accounted for by implementing a continuous </w:delText>
        </w:r>
        <w:r w:rsidR="00524A26" w:rsidRPr="001851EA" w:rsidDel="00A011B5">
          <w:delText>weighting</w:delText>
        </w:r>
        <w:r w:rsidR="00524A26" w:rsidRPr="001851EA" w:rsidDel="00A011B5">
          <w:rPr>
            <w:i/>
            <w:iCs/>
          </w:rPr>
          <w:delText xml:space="preserve"> </w:delText>
        </w:r>
        <w:r w:rsidR="004D50A4" w:rsidRPr="001851EA" w:rsidDel="00A011B5">
          <w:rPr>
            <w:i/>
            <w:iCs/>
          </w:rPr>
          <w:delText>Q</w:delText>
        </w:r>
        <w:r w:rsidR="00184AD6" w:rsidRPr="001851EA" w:rsidDel="00A011B5">
          <w:rPr>
            <w:i/>
            <w:iCs/>
            <w:vertAlign w:val="subscript"/>
          </w:rPr>
          <w:delText>j</w:delText>
        </w:r>
        <w:r w:rsidR="004D50A4" w:rsidRPr="001851EA" w:rsidDel="00A011B5">
          <w:rPr>
            <w:i/>
            <w:iCs/>
          </w:rPr>
          <w:delText>(i)</w:delText>
        </w:r>
        <w:r w:rsidR="004D50A4" w:rsidRPr="001851EA" w:rsidDel="00A011B5">
          <w:delText xml:space="preserve"> between 0 and 1 for each scenario</w:delText>
        </w:r>
        <w:r w:rsidR="00184AD6" w:rsidRPr="001851EA" w:rsidDel="00A011B5">
          <w:delText xml:space="preserve"> </w:delText>
        </w:r>
        <w:r w:rsidR="00184AD6" w:rsidRPr="001851EA" w:rsidDel="00A011B5">
          <w:rPr>
            <w:i/>
            <w:iCs/>
          </w:rPr>
          <w:delText>i</w:delText>
        </w:r>
        <w:r w:rsidR="004D50A4" w:rsidRPr="001851EA" w:rsidDel="00A011B5">
          <w:delText xml:space="preserve">, based on a set of </w:delText>
        </w:r>
        <w:r w:rsidR="005E3833" w:rsidRPr="001851EA" w:rsidDel="00A011B5">
          <w:rPr>
            <w:i/>
            <w:iCs/>
          </w:rPr>
          <w:delText>j</w:delText>
        </w:r>
        <w:r w:rsidR="005E3833" w:rsidRPr="001851EA" w:rsidDel="00A011B5">
          <w:delText xml:space="preserve"> </w:delText>
        </w:r>
        <w:r w:rsidR="004D50A4" w:rsidRPr="001851EA" w:rsidDel="00A011B5">
          <w:delText xml:space="preserve">distance criteria </w:delText>
        </w:r>
        <w:r w:rsidR="005E3833" w:rsidRPr="001851EA" w:rsidDel="00A011B5">
          <w:rPr>
            <w:i/>
            <w:iCs/>
          </w:rPr>
          <w:delText>f</w:delText>
        </w:r>
        <w:r w:rsidR="005E3833" w:rsidRPr="001851EA" w:rsidDel="00A011B5">
          <w:rPr>
            <w:i/>
            <w:iCs/>
            <w:vertAlign w:val="subscript"/>
          </w:rPr>
          <w:delText>j</w:delText>
        </w:r>
        <w:r w:rsidR="00394514" w:rsidRPr="001851EA" w:rsidDel="00A011B5">
          <w:rPr>
            <w:i/>
            <w:iCs/>
          </w:rPr>
          <w:delText>(d)</w:delText>
        </w:r>
        <w:r w:rsidR="005E3833" w:rsidRPr="001851EA" w:rsidDel="00A011B5">
          <w:delText xml:space="preserve"> </w:delText>
        </w:r>
        <w:r w:rsidR="001976D6" w:rsidDel="00A011B5">
          <w:delText xml:space="preserve">of </w:delText>
        </w:r>
        <w:r w:rsidR="001976D6" w:rsidRPr="001976D6" w:rsidDel="00A011B5">
          <w:rPr>
            <w:i/>
            <w:iCs/>
          </w:rPr>
          <w:delText>k</w:delText>
        </w:r>
        <w:r w:rsidR="001976D6" w:rsidDel="00A011B5">
          <w:delText xml:space="preserve"> quality metrics </w:delText>
        </w:r>
        <w:r w:rsidR="004D50A4" w:rsidRPr="001976D6" w:rsidDel="00A011B5">
          <w:delText>defined</w:delText>
        </w:r>
        <w:r w:rsidR="004D50A4" w:rsidRPr="001851EA" w:rsidDel="00A011B5">
          <w:delText xml:space="preserve"> between a scenario’s modelled </w:delText>
        </w:r>
      </w:del>
      <w:del w:id="286" w:author="Beath, Hamish R" w:date="2025-08-22T15:46:00Z" w16du:dateUtc="2025-08-22T14:46:00Z">
        <w:r w:rsidR="004D50A4" w:rsidRPr="001851EA" w:rsidDel="009C4092">
          <w:delText>trends</w:delText>
        </w:r>
        <w:r w:rsidR="001976D6" w:rsidDel="009C4092">
          <w:delText xml:space="preserve"> </w:delText>
        </w:r>
      </w:del>
      <w:del w:id="287" w:author="Beath, Hamish R" w:date="2025-10-09T15:58:00Z" w16du:dateUtc="2025-10-09T14:58:00Z">
        <w:r w:rsidR="001976D6" w:rsidDel="00A011B5">
          <w:delText>for a metric</w:delText>
        </w:r>
        <w:r w:rsidR="004D50A4" w:rsidRPr="001851EA" w:rsidDel="00A011B5">
          <w:delText xml:space="preserve"> </w:delText>
        </w:r>
        <w:r w:rsidR="003D3858" w:rsidRPr="001851EA" w:rsidDel="00A011B5">
          <w:delText>(v</w:delText>
        </w:r>
        <w:r w:rsidR="0057526F" w:rsidDel="00A011B5">
          <w:rPr>
            <w:vertAlign w:val="subscript"/>
          </w:rPr>
          <w:delText>k</w:delText>
        </w:r>
        <w:r w:rsidR="003D3858" w:rsidRPr="001851EA" w:rsidDel="00A011B5">
          <w:rPr>
            <w:vertAlign w:val="subscript"/>
          </w:rPr>
          <w:delText>,i</w:delText>
        </w:r>
        <w:r w:rsidR="003D3858" w:rsidRPr="001851EA" w:rsidDel="00A011B5">
          <w:delText xml:space="preserve">) </w:delText>
        </w:r>
        <w:r w:rsidR="004D50A4" w:rsidRPr="001851EA" w:rsidDel="00A011B5">
          <w:delText xml:space="preserve">and </w:delText>
        </w:r>
        <w:r w:rsidR="00CA0798" w:rsidDel="00A011B5">
          <w:delText xml:space="preserve">an </w:delText>
        </w:r>
        <w:r w:rsidR="00E05E21" w:rsidDel="00A011B5">
          <w:delText xml:space="preserve">expert </w:delText>
        </w:r>
        <w:r w:rsidR="00C84425" w:rsidDel="00A011B5">
          <w:delText>assessments</w:delText>
        </w:r>
        <w:r w:rsidR="004D50A4" w:rsidRPr="001851EA" w:rsidDel="00A011B5">
          <w:delText xml:space="preserve"> </w:delText>
        </w:r>
        <w:r w:rsidR="00C84425" w:rsidDel="00A011B5">
          <w:delText xml:space="preserve">of </w:delText>
        </w:r>
        <w:r w:rsidR="00CA0798" w:rsidDel="00A011B5">
          <w:delText xml:space="preserve">a set of </w:delText>
        </w:r>
        <w:r w:rsidR="00EF08F7" w:rsidDel="00A011B5">
          <w:delText>measure</w:delText>
        </w:r>
        <w:r w:rsidR="00C84425" w:rsidDel="00A011B5">
          <w:delText>s</w:delText>
        </w:r>
        <w:r w:rsidR="00EF08F7" w:rsidDel="00A011B5">
          <w:delText xml:space="preserve"> of quality</w:delText>
        </w:r>
        <w:commentRangeStart w:id="288"/>
        <w:commentRangeEnd w:id="288"/>
        <w:r w:rsidR="00EB474F" w:rsidDel="00A011B5">
          <w:rPr>
            <w:rStyle w:val="CommentReference"/>
          </w:rPr>
          <w:commentReference w:id="288"/>
        </w:r>
        <w:r w:rsidR="003D3858" w:rsidRPr="001851EA" w:rsidDel="00A011B5">
          <w:delText xml:space="preserve"> (</w:delText>
        </w:r>
        <w:r w:rsidR="00CA0798" w:rsidRPr="008355AE" w:rsidDel="00A011B5">
          <w:rPr>
            <w:i/>
            <w:iCs/>
          </w:rPr>
          <w:delText>E</w:delText>
        </w:r>
        <w:r w:rsidR="008355AE" w:rsidRPr="008355AE" w:rsidDel="00A011B5">
          <w:rPr>
            <w:i/>
            <w:iCs/>
            <w:vertAlign w:val="subscript"/>
          </w:rPr>
          <w:delText>k</w:delText>
        </w:r>
        <w:r w:rsidR="006C5C5D" w:rsidRPr="001851EA" w:rsidDel="00A011B5">
          <w:delText>)</w:delText>
        </w:r>
        <w:r w:rsidRPr="001851EA" w:rsidDel="00A011B5">
          <w:delText xml:space="preserve"> </w:delText>
        </w:r>
        <w:commentRangeStart w:id="289"/>
        <w:commentRangeStart w:id="290"/>
        <w:commentRangeStart w:id="291"/>
        <w:commentRangeStart w:id="292"/>
        <w:commentRangeStart w:id="293"/>
        <w:commentRangeStart w:id="294"/>
        <w:r w:rsidR="006C5C5D" w:rsidRPr="001851EA" w:rsidDel="00A011B5">
          <w:delText>(</w:delText>
        </w:r>
        <w:r w:rsidRPr="001851EA" w:rsidDel="00A011B5">
          <w:delText>Eq. 4</w:delText>
        </w:r>
        <w:r w:rsidR="006C5C5D" w:rsidRPr="001851EA" w:rsidDel="00A011B5">
          <w:delText>)</w:delText>
        </w:r>
        <w:commentRangeEnd w:id="289"/>
        <w:r w:rsidR="002D60BD" w:rsidRPr="001851EA" w:rsidDel="00A011B5">
          <w:rPr>
            <w:rStyle w:val="CommentReference"/>
          </w:rPr>
          <w:commentReference w:id="289"/>
        </w:r>
        <w:commentRangeEnd w:id="290"/>
        <w:commentRangeEnd w:id="291"/>
        <w:commentRangeEnd w:id="292"/>
        <w:r w:rsidR="003B1680" w:rsidDel="00A011B5">
          <w:rPr>
            <w:rStyle w:val="CommentReference"/>
          </w:rPr>
          <w:commentReference w:id="290"/>
        </w:r>
        <w:r w:rsidR="002B7DE1" w:rsidRPr="001851EA" w:rsidDel="00A011B5">
          <w:rPr>
            <w:rStyle w:val="CommentReference"/>
          </w:rPr>
          <w:commentReference w:id="291"/>
        </w:r>
        <w:commentRangeEnd w:id="293"/>
        <w:commentRangeEnd w:id="294"/>
        <w:r w:rsidR="00F418E4" w:rsidDel="00A011B5">
          <w:rPr>
            <w:rStyle w:val="CommentReference"/>
          </w:rPr>
          <w:commentReference w:id="292"/>
        </w:r>
        <w:r w:rsidR="00D25797" w:rsidRPr="001851EA" w:rsidDel="00A011B5">
          <w:rPr>
            <w:rStyle w:val="CommentReference"/>
          </w:rPr>
          <w:commentReference w:id="293"/>
        </w:r>
        <w:r w:rsidR="00320198" w:rsidDel="00A011B5">
          <w:rPr>
            <w:rStyle w:val="CommentReference"/>
          </w:rPr>
          <w:commentReference w:id="294"/>
        </w:r>
        <w:r w:rsidR="006C5C5D" w:rsidRPr="001851EA" w:rsidDel="00A011B5">
          <w:delText>.</w:delText>
        </w:r>
        <w:r w:rsidR="00192698" w:rsidRPr="001851EA" w:rsidDel="00A011B5">
          <w:delText xml:space="preserve"> </w:delText>
        </w:r>
      </w:del>
      <w:del w:id="295" w:author="Beath, Hamish R" w:date="2025-08-22T15:46:00Z" w16du:dateUtc="2025-08-22T14:46:00Z">
        <w:r w:rsidR="00CA546E" w:rsidDel="00305D97">
          <w:delText xml:space="preserve">Quality metrics can, for example, be </w:delText>
        </w:r>
        <w:r w:rsidR="00061E2E" w:rsidRPr="001851EA" w:rsidDel="00305D97">
          <w:delText>historical or near-term emission and energy system</w:delText>
        </w:r>
        <w:r w:rsidR="00CA546E" w:rsidDel="00305D97">
          <w:delText xml:space="preserve"> characteristics</w:delText>
        </w:r>
        <w:r w:rsidR="00C84425" w:rsidDel="00305D97">
          <w:delText>, while measures of quality can refer to</w:delText>
        </w:r>
        <w:r w:rsidR="00E02811" w:rsidDel="00305D97">
          <w:delText xml:space="preserve"> ranges compatible with</w:delText>
        </w:r>
        <w:r w:rsidR="00C84425" w:rsidDel="00305D97">
          <w:delText xml:space="preserve"> </w:delText>
        </w:r>
        <w:r w:rsidR="00061E2E" w:rsidRPr="001851EA" w:rsidDel="00305D97">
          <w:delText>observations</w:delText>
        </w:r>
        <w:r w:rsidR="00A36F6B" w:rsidDel="00305D97">
          <w:delText xml:space="preserve">, </w:delText>
        </w:r>
        <w:r w:rsidR="00D15AB2" w:rsidDel="00305D97">
          <w:delText>authoritative</w:delText>
        </w:r>
        <w:r w:rsidR="00A36F6B" w:rsidDel="00305D97">
          <w:delText xml:space="preserve"> historical estimates,</w:delText>
        </w:r>
        <w:r w:rsidR="00061E2E" w:rsidRPr="001851EA" w:rsidDel="00305D97">
          <w:delText xml:space="preserve"> or </w:delText>
        </w:r>
        <w:r w:rsidR="00D15AB2" w:rsidDel="00305D97">
          <w:delText xml:space="preserve">informed </w:delText>
        </w:r>
        <w:r w:rsidR="00E02811" w:rsidDel="00305D97">
          <w:delText xml:space="preserve">by </w:delText>
        </w:r>
        <w:r w:rsidR="00061E2E" w:rsidRPr="001851EA" w:rsidDel="00305D97">
          <w:delText>feasibility</w:delText>
        </w:r>
        <w:r w:rsidR="00A36F6B" w:rsidDel="00305D97">
          <w:delText xml:space="preserve"> </w:delText>
        </w:r>
        <w:r w:rsidR="00E02811" w:rsidDel="00305D97">
          <w:delText>concerns</w:delText>
        </w:r>
        <w:r w:rsidR="00A36F6B" w:rsidDel="00305D97">
          <w:delText>.</w:delText>
        </w:r>
      </w:del>
    </w:p>
    <w:p w14:paraId="47B69580" w14:textId="058085E8" w:rsidR="00953A11" w:rsidRPr="001851EA" w:rsidDel="00A011B5" w:rsidRDefault="00953A11" w:rsidP="004D50A4">
      <w:pPr>
        <w:rPr>
          <w:del w:id="296" w:author="Beath, Hamish R" w:date="2025-10-09T15:58:00Z" w16du:dateUtc="2025-10-09T14:58:00Z"/>
          <w:i/>
        </w:rPr>
      </w:pPr>
    </w:p>
    <w:p w14:paraId="47B69581" w14:textId="7C31671C" w:rsidR="00A86CFA" w:rsidRPr="001851EA" w:rsidDel="00A011B5" w:rsidRDefault="00965654" w:rsidP="00A86CFA">
      <w:pPr>
        <w:rPr>
          <w:del w:id="297" w:author="Beath, Hamish R" w:date="2025-10-09T15:58:00Z" w16du:dateUtc="2025-10-09T14:58:00Z"/>
        </w:rPr>
      </w:pPr>
      <w:del w:id="298" w:author="Beath, Hamish R" w:date="2025-10-09T15:58:00Z" w16du:dateUtc="2025-10-09T14:58:00Z">
        <w:r w:rsidRPr="001851EA" w:rsidDel="00A011B5">
          <w:delText xml:space="preserve">The </w:delText>
        </w:r>
        <w:r w:rsidR="00AA3E52" w:rsidRPr="001851EA" w:rsidDel="00A011B5">
          <w:delText xml:space="preserve">IPCC </w:delText>
        </w:r>
        <w:r w:rsidR="00FB2B62" w:rsidRPr="001851EA" w:rsidDel="00A011B5">
          <w:delText xml:space="preserve">SR1.5 </w:delText>
        </w:r>
        <w:r w:rsidR="00AA3E52" w:rsidRPr="001851EA" w:rsidDel="00A011B5">
          <w:delText xml:space="preserve">and AR6 </w:delText>
        </w:r>
        <w:r w:rsidR="00FB2B62" w:rsidRPr="001851EA" w:rsidDel="00A011B5">
          <w:delText>assessment</w:delText>
        </w:r>
        <w:r w:rsidR="00AA3E52" w:rsidRPr="001851EA" w:rsidDel="00A011B5">
          <w:delText>s</w:delText>
        </w:r>
        <w:r w:rsidR="00FB2B62" w:rsidRPr="001851EA" w:rsidDel="00A011B5">
          <w:delText xml:space="preserve"> did not use </w:delText>
        </w:r>
        <w:r w:rsidRPr="001851EA" w:rsidDel="00A011B5">
          <w:delText>a</w:delText>
        </w:r>
        <w:r w:rsidR="00FB2B62" w:rsidRPr="001851EA" w:rsidDel="00A011B5">
          <w:delText xml:space="preserve"> formal method of scenario weighting</w:delText>
        </w:r>
        <w:r w:rsidR="00AA3E52" w:rsidRPr="001851EA" w:rsidDel="00A011B5">
          <w:delText xml:space="preserve"> but </w:delText>
        </w:r>
        <w:r w:rsidR="003459ED" w:rsidRPr="001851EA" w:rsidDel="00A011B5">
          <w:delText>applied a scenario quality filtering</w:delText>
        </w:r>
        <w:r w:rsidR="003459ED" w:rsidRPr="001851EA" w:rsidDel="00A011B5">
          <w:fldChar w:fldCharType="begin"/>
        </w:r>
        <w:r w:rsidR="00CD4E97" w:rsidDel="00A011B5">
          <w:delInstrText xml:space="preserve"> ADDIN ZOTERO_ITEM CSL_CITATION {"citationID":"F91PVUnJ","properties":{"formattedCitation":"\\super 7,8,17,29\\nosupersub{}","plainCitation":"7,8,17,29","noteIndex":0},"citationItems":[{"id":"eUgVS2ql/njaMyEl3","uris":["http://zotero.org/users/7044370/items/DMAXGCU8"],"itemData":{"id":3234,"type":"article-journal","container-title":"Nature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delInstrText>
        </w:r>
        <w:r w:rsidR="003459ED" w:rsidRPr="001851EA" w:rsidDel="00A011B5">
          <w:fldChar w:fldCharType="separate"/>
        </w:r>
        <w:r w:rsidR="00CD4E97" w:rsidRPr="00CD4E97" w:rsidDel="00A011B5">
          <w:rPr>
            <w:rFonts w:ascii="Calibri" w:hAnsi="Calibri" w:cs="Calibri"/>
            <w:szCs w:val="24"/>
            <w:vertAlign w:val="superscript"/>
          </w:rPr>
          <w:delText>7,8,17,29</w:delText>
        </w:r>
        <w:r w:rsidR="003459ED" w:rsidRPr="001851EA" w:rsidDel="00A011B5">
          <w:fldChar w:fldCharType="end"/>
        </w:r>
        <w:r w:rsidR="00FB2B62" w:rsidRPr="001851EA" w:rsidDel="00A011B5">
          <w:delText xml:space="preserve">, with each scenario effectively assigned </w:delText>
        </w:r>
        <w:r w:rsidR="00776803" w:rsidRPr="001851EA" w:rsidDel="00A011B5">
          <w:rPr>
            <w:i/>
            <w:iCs/>
          </w:rPr>
          <w:delText>Q(i)</w:delText>
        </w:r>
        <w:r w:rsidR="00776803" w:rsidRPr="001851EA" w:rsidDel="00A011B5">
          <w:delText xml:space="preserve"> </w:delText>
        </w:r>
        <w:r w:rsidR="00FB2B62" w:rsidRPr="001851EA" w:rsidDel="00A011B5">
          <w:delText xml:space="preserve">= 0 (excluded) or </w:delText>
        </w:r>
        <w:r w:rsidR="00776803" w:rsidRPr="001851EA" w:rsidDel="00A011B5">
          <w:rPr>
            <w:i/>
            <w:iCs/>
          </w:rPr>
          <w:delText>Q(i)</w:delText>
        </w:r>
        <w:r w:rsidR="00776803" w:rsidRPr="001851EA" w:rsidDel="00A011B5">
          <w:delText xml:space="preserve"> = 1 </w:delText>
        </w:r>
        <w:r w:rsidR="00FB2B62" w:rsidRPr="001851EA" w:rsidDel="00A011B5">
          <w:delText xml:space="preserve">(included). </w:delText>
        </w:r>
        <w:r w:rsidRPr="001851EA" w:rsidDel="00A011B5">
          <w:delText>For example, SR1.5 excluded scenarios with negative CO</w:delText>
        </w:r>
        <w:r w:rsidRPr="001851EA" w:rsidDel="00A011B5">
          <w:rPr>
            <w:vertAlign w:val="subscript"/>
          </w:rPr>
          <w:delText>2</w:delText>
        </w:r>
        <w:r w:rsidRPr="001851EA" w:rsidDel="00A011B5">
          <w:delText xml:space="preserve"> emissions from agriculture, forestry and other land-use (AFOLU) in 2020 due to the perceived implausibility of AFOLU CO</w:delText>
        </w:r>
        <w:r w:rsidRPr="001851EA" w:rsidDel="00A011B5">
          <w:rPr>
            <w:vertAlign w:val="subscript"/>
          </w:rPr>
          <w:delText>2</w:delText>
        </w:r>
        <w:r w:rsidRPr="001851EA" w:rsidDel="00A011B5">
          <w:delText xml:space="preserve"> emissions becoming negative within two years of the report’s publication</w:delText>
        </w:r>
        <w:r w:rsidRPr="001851EA" w:rsidDel="00A011B5">
          <w:fldChar w:fldCharType="begin"/>
        </w:r>
        <w:r w:rsidR="003D4094" w:rsidDel="00A011B5">
          <w:delInstrText xml:space="preserve"> ADDIN ZOTERO_ITEM CSL_CITATION {"citationID":"NjLcyZrG","properties":{"formattedCitation":"\\super 7,17\\nosupersub{}","plainCitation":"7,17","noteIndex":0},"citationItems":[{"id":"eUgVS2ql/njaMyEl3","uris":["http://zotero.org/users/7044370/items/DMAXGCU8"],"itemData":{"id":3234,"type":"article-journal","container-title":"Nature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delInstrText>
        </w:r>
        <w:r w:rsidRPr="001851EA" w:rsidDel="00A011B5">
          <w:fldChar w:fldCharType="separate"/>
        </w:r>
        <w:r w:rsidR="003D4094" w:rsidRPr="003D4094" w:rsidDel="00A011B5">
          <w:rPr>
            <w:rFonts w:ascii="Calibri" w:hAnsi="Calibri" w:cs="Calibri"/>
            <w:szCs w:val="24"/>
            <w:vertAlign w:val="superscript"/>
          </w:rPr>
          <w:delText>7,17</w:delText>
        </w:r>
        <w:r w:rsidRPr="001851EA" w:rsidDel="00A011B5">
          <w:fldChar w:fldCharType="end"/>
        </w:r>
        <w:r w:rsidRPr="001851EA" w:rsidDel="00A011B5">
          <w:delText xml:space="preserve">. </w:delText>
        </w:r>
        <w:r w:rsidR="0055692A" w:rsidRPr="001851EA" w:rsidDel="00A011B5">
          <w:delText xml:space="preserve">In addition, </w:delText>
        </w:r>
        <w:r w:rsidR="00E12215" w:rsidRPr="001851EA" w:rsidDel="00A011B5">
          <w:delText xml:space="preserve">SR1.5 excluded </w:delText>
        </w:r>
        <w:r w:rsidRPr="001851EA" w:rsidDel="00A011B5">
          <w:delText xml:space="preserve">a further 30 scenarios </w:delText>
        </w:r>
        <w:r w:rsidR="008A6487" w:rsidRPr="001851EA" w:rsidDel="00A011B5">
          <w:delText xml:space="preserve">from its analysis </w:delText>
        </w:r>
        <w:r w:rsidR="00594BC4" w:rsidRPr="001851EA" w:rsidDel="00A011B5">
          <w:delText xml:space="preserve">of global and sectorial emissions evolutions (see </w:delText>
        </w:r>
        <w:r w:rsidR="008A6487" w:rsidRPr="001851EA" w:rsidDel="00A011B5">
          <w:delText xml:space="preserve">Table 2.4 and Figure SPM.3 </w:delText>
        </w:r>
        <w:r w:rsidR="00A02B7F" w:rsidRPr="001851EA" w:rsidDel="00A011B5">
          <w:delText>in ref.</w:delText>
        </w:r>
        <w:r w:rsidR="00AF409C" w:rsidRPr="001851EA" w:rsidDel="00A011B5">
          <w:delText> </w:delText>
        </w:r>
        <w:r w:rsidR="00A02B7F" w:rsidRPr="001851EA" w:rsidDel="00A011B5">
          <w:fldChar w:fldCharType="begin"/>
        </w:r>
        <w:r w:rsidR="008123C8" w:rsidDel="00A011B5">
          <w:delInstrText xml:space="preserve"> ADDIN ZOTERO_ITEM CSL_CITATION {"citationID":"FoRjJfkX","properties":{"formattedCitation":"\\super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delInstrText>
        </w:r>
        <w:r w:rsidR="00A02B7F" w:rsidRPr="001851EA" w:rsidDel="00A011B5">
          <w:fldChar w:fldCharType="separate"/>
        </w:r>
        <w:r w:rsidR="00A02B7F" w:rsidRPr="001851EA" w:rsidDel="00A011B5">
          <w:rPr>
            <w:rFonts w:ascii="Calibri" w:hAnsi="Calibri" w:cs="Calibri"/>
          </w:rPr>
          <w:delText>5</w:delText>
        </w:r>
        <w:r w:rsidR="00A02B7F" w:rsidRPr="001851EA" w:rsidDel="00A011B5">
          <w:fldChar w:fldCharType="end"/>
        </w:r>
        <w:r w:rsidR="00594BC4" w:rsidRPr="001851EA" w:rsidDel="00A011B5">
          <w:delText>)</w:delText>
        </w:r>
        <w:r w:rsidR="00A02B7F" w:rsidRPr="001851EA" w:rsidDel="00A011B5">
          <w:delText xml:space="preserve"> </w:delText>
        </w:r>
        <w:r w:rsidRPr="001851EA" w:rsidDel="00A011B5">
          <w:delText xml:space="preserve">for having greenhouse gas emissions in 2010 outside the range of historical estimates. </w:delText>
        </w:r>
        <w:r w:rsidR="001D3442" w:rsidDel="00A011B5">
          <w:delText>O</w:delText>
        </w:r>
        <w:r w:rsidRPr="001851EA" w:rsidDel="00A011B5">
          <w:delText xml:space="preserve">ther parts of the report </w:delText>
        </w:r>
        <w:r w:rsidR="00D757FB" w:rsidRPr="001851EA" w:rsidDel="00A011B5">
          <w:delText>that</w:delText>
        </w:r>
        <w:r w:rsidRPr="001851EA" w:rsidDel="00A011B5">
          <w:delText xml:space="preserve"> explore scenario dimensions orthogonal to global and sectorial emissions evolutions</w:delText>
        </w:r>
        <w:r w:rsidR="00D757FB" w:rsidRPr="001851EA" w:rsidDel="00A011B5">
          <w:delText xml:space="preserve">, </w:delText>
        </w:r>
        <w:r w:rsidR="001D3442" w:rsidDel="00A011B5">
          <w:delText>include all</w:delText>
        </w:r>
        <w:r w:rsidR="00D757FB" w:rsidRPr="001851EA" w:rsidDel="00A011B5">
          <w:delText xml:space="preserve"> scenarios</w:delText>
        </w:r>
        <w:r w:rsidRPr="001851EA" w:rsidDel="00A011B5">
          <w:delText xml:space="preserve">. </w:delText>
        </w:r>
        <w:r w:rsidR="001D3442" w:rsidDel="00A011B5">
          <w:delText xml:space="preserve">In both above-mentioned cases, </w:delText>
        </w:r>
        <w:r w:rsidR="001D3442" w:rsidRPr="001851EA" w:rsidDel="00A011B5">
          <w:rPr>
            <w:i/>
            <w:iCs/>
          </w:rPr>
          <w:delText>f</w:delText>
        </w:r>
        <w:r w:rsidR="001D3442" w:rsidRPr="001851EA" w:rsidDel="00A011B5">
          <w:rPr>
            <w:i/>
            <w:iCs/>
            <w:vertAlign w:val="subscript"/>
          </w:rPr>
          <w:delText>j</w:delText>
        </w:r>
        <w:r w:rsidR="001D3442" w:rsidRPr="001851EA" w:rsidDel="00A011B5">
          <w:rPr>
            <w:i/>
            <w:iCs/>
          </w:rPr>
          <w:delText>(d)</w:delText>
        </w:r>
        <w:r w:rsidR="001D3442" w:rsidDel="00A011B5">
          <w:delText xml:space="preserve"> would take a functional form that returns </w:delText>
        </w:r>
        <w:r w:rsidR="00D3694B" w:rsidDel="00A011B5">
          <w:delText>1</w:delText>
        </w:r>
        <w:r w:rsidR="001D3442" w:rsidDel="00A011B5">
          <w:delText xml:space="preserve"> when a scenario variable in a given year falls </w:delText>
        </w:r>
        <w:r w:rsidR="00D3694B" w:rsidDel="00A011B5">
          <w:delText>inside</w:delText>
        </w:r>
        <w:r w:rsidR="001D3442" w:rsidDel="00A011B5">
          <w:delText xml:space="preserve"> a set range</w:delText>
        </w:r>
        <w:r w:rsidR="00D3694B" w:rsidDel="00A011B5">
          <w:delText xml:space="preserve"> and zero when not</w:delText>
        </w:r>
        <w:r w:rsidR="001D3442" w:rsidDel="00A011B5">
          <w:delText>.</w:delText>
        </w:r>
      </w:del>
    </w:p>
    <w:p w14:paraId="47B69582" w14:textId="3E7C92AD" w:rsidR="004B5AE6" w:rsidRPr="001851EA" w:rsidDel="00A011B5" w:rsidRDefault="00965654" w:rsidP="00843949">
      <w:pPr>
        <w:pStyle w:val="Heading2"/>
        <w:keepNext/>
        <w:rPr>
          <w:del w:id="299" w:author="Beath, Hamish R" w:date="2025-10-09T15:58:00Z" w16du:dateUtc="2025-10-09T14:58:00Z"/>
        </w:rPr>
      </w:pPr>
      <w:commentRangeStart w:id="300"/>
      <w:del w:id="301" w:author="Beath, Hamish R" w:date="2025-10-09T15:58:00Z" w16du:dateUtc="2025-10-09T14:58:00Z">
        <w:r w:rsidRPr="001851EA" w:rsidDel="00A011B5">
          <w:delText>Weighting based on scenario diversity</w:delText>
        </w:r>
        <w:commentRangeEnd w:id="300"/>
        <w:r w:rsidR="00055FD3" w:rsidDel="00A011B5">
          <w:rPr>
            <w:rStyle w:val="CommentReference"/>
            <w:smallCaps w:val="0"/>
            <w:spacing w:val="0"/>
          </w:rPr>
          <w:commentReference w:id="300"/>
        </w:r>
      </w:del>
    </w:p>
    <w:p w14:paraId="47B69583" w14:textId="034D6F41" w:rsidR="004B5AE6" w:rsidRPr="001851EA" w:rsidDel="00A011B5" w:rsidRDefault="00965654" w:rsidP="000A1C4F">
      <w:pPr>
        <w:rPr>
          <w:del w:id="302" w:author="Beath, Hamish R" w:date="2025-10-09T15:58:00Z" w16du:dateUtc="2025-10-09T14:58:00Z"/>
        </w:rPr>
      </w:pPr>
      <w:del w:id="303" w:author="Beath, Hamish R" w:date="2025-10-09T15:58:00Z" w16du:dateUtc="2025-10-09T14:58:00Z">
        <w:r w:rsidRPr="001851EA" w:rsidDel="00A011B5">
          <w:delText xml:space="preserve">Scenario </w:delText>
        </w:r>
        <w:r w:rsidR="003063B9" w:rsidRPr="001851EA" w:rsidDel="00A011B5">
          <w:delText>diversity</w:delText>
        </w:r>
        <w:r w:rsidRPr="001851EA" w:rsidDel="00A011B5">
          <w:delText xml:space="preserve"> </w:delText>
        </w:r>
      </w:del>
      <w:del w:id="304" w:author="Beath, Hamish R" w:date="2025-09-22T17:40:00Z" w16du:dateUtc="2025-09-22T16:40:00Z">
        <w:r w:rsidRPr="001851EA">
          <w:delText xml:space="preserve">is the last dimension </w:delText>
        </w:r>
        <w:r w:rsidR="003063B9" w:rsidRPr="001851EA">
          <w:delText>in our</w:delText>
        </w:r>
        <w:r w:rsidRPr="001851EA">
          <w:delText xml:space="preserve"> weighting</w:delText>
        </w:r>
        <w:r w:rsidR="003063B9" w:rsidRPr="001851EA">
          <w:delText xml:space="preserve"> framework</w:delText>
        </w:r>
        <w:r w:rsidRPr="001851EA">
          <w:delText xml:space="preserve">, and </w:delText>
        </w:r>
      </w:del>
      <w:del w:id="305" w:author="Beath, Hamish R" w:date="2025-10-09T15:58:00Z" w16du:dateUtc="2025-10-09T14:58:00Z">
        <w:r w:rsidR="00E60FF7" w:rsidRPr="001851EA" w:rsidDel="00A011B5">
          <w:delText>provides a metric of</w:delText>
        </w:r>
        <w:r w:rsidRPr="001851EA" w:rsidDel="00A011B5">
          <w:delText xml:space="preserve"> </w:delText>
        </w:r>
        <w:r w:rsidR="003063B9" w:rsidRPr="001851EA" w:rsidDel="00A011B5">
          <w:delText xml:space="preserve">distance or proximity </w:delText>
        </w:r>
        <w:r w:rsidRPr="001851EA" w:rsidDel="00A011B5">
          <w:delText xml:space="preserve">between scenarios. </w:delText>
        </w:r>
        <w:r w:rsidR="00A369BE" w:rsidRPr="001851EA" w:rsidDel="00A011B5">
          <w:delText xml:space="preserve">It </w:delText>
        </w:r>
      </w:del>
      <w:del w:id="306" w:author="Beath, Hamish R" w:date="2025-10-09T13:13:00Z" w16du:dateUtc="2025-10-09T12:13:00Z">
        <w:r w:rsidR="00E60FF7" w:rsidRPr="001851EA" w:rsidDel="004311F6">
          <w:delText xml:space="preserve">equally </w:delText>
        </w:r>
      </w:del>
      <w:del w:id="307" w:author="Beath, Hamish R" w:date="2025-10-09T15:58:00Z" w16du:dateUtc="2025-10-09T14:58:00Z">
        <w:r w:rsidR="00E60FF7" w:rsidRPr="001851EA" w:rsidDel="00A011B5">
          <w:delText xml:space="preserve">requires expert judgment and a clear research question to </w:delText>
        </w:r>
        <w:r w:rsidR="00A369BE" w:rsidRPr="001851EA" w:rsidDel="00A011B5">
          <w:delText>identify relevant variables</w:delText>
        </w:r>
        <w:r w:rsidR="00937061" w:rsidRPr="001851EA" w:rsidDel="00A011B5">
          <w:delText>. For</w:delText>
        </w:r>
        <w:r w:rsidRPr="001851EA" w:rsidDel="00A011B5">
          <w:delText xml:space="preserve"> example, </w:delText>
        </w:r>
        <w:r w:rsidR="00A50460" w:rsidRPr="001851EA" w:rsidDel="00A011B5">
          <w:delText>to explore</w:delText>
        </w:r>
        <w:r w:rsidRPr="001851EA" w:rsidDel="00A011B5">
          <w:delText xml:space="preserve"> emissions </w:delText>
        </w:r>
        <w:r w:rsidR="00FF2646" w:rsidRPr="001851EA" w:rsidDel="00A011B5">
          <w:delText>statistics</w:delText>
        </w:r>
        <w:r w:rsidRPr="001851EA" w:rsidDel="00A011B5">
          <w:delText xml:space="preserve"> consistent with limiting global warming </w:delText>
        </w:r>
        <w:r w:rsidR="00F26E23" w:rsidRPr="001851EA" w:rsidDel="00A011B5">
          <w:delText xml:space="preserve">to a </w:delText>
        </w:r>
        <w:r w:rsidR="00A927E1" w:rsidRPr="001851EA" w:rsidDel="00A011B5">
          <w:delText xml:space="preserve">specific </w:delText>
        </w:r>
        <w:r w:rsidR="00FF2646" w:rsidRPr="001851EA" w:rsidDel="00A011B5">
          <w:delText>level</w:delText>
        </w:r>
        <w:r w:rsidR="00A927E1" w:rsidRPr="001851EA" w:rsidDel="00A011B5">
          <w:delText>,</w:delText>
        </w:r>
        <w:r w:rsidR="00F26E23" w:rsidRPr="001851EA" w:rsidDel="00A011B5">
          <w:delText xml:space="preserve"> </w:delText>
        </w:r>
        <w:r w:rsidR="00851A87" w:rsidRPr="001851EA" w:rsidDel="00A011B5">
          <w:delText xml:space="preserve">considering </w:delText>
        </w:r>
        <w:r w:rsidR="00A50460" w:rsidRPr="001851EA" w:rsidDel="00A011B5">
          <w:delText xml:space="preserve">the </w:delText>
        </w:r>
        <w:r w:rsidR="00FF2646" w:rsidRPr="001851EA" w:rsidDel="00A011B5">
          <w:delText>diversity</w:delText>
        </w:r>
        <w:r w:rsidRPr="001851EA" w:rsidDel="00A011B5">
          <w:delText xml:space="preserve"> in scenarios’ emission evolution</w:delText>
        </w:r>
        <w:r w:rsidR="00FF2646" w:rsidRPr="001851EA" w:rsidDel="00A011B5">
          <w:delText>s</w:delText>
        </w:r>
        <w:r w:rsidRPr="001851EA" w:rsidDel="00A011B5">
          <w:delText xml:space="preserve"> </w:delText>
        </w:r>
        <w:r w:rsidR="00FF2646" w:rsidRPr="001851EA" w:rsidDel="00A011B5">
          <w:delText>could be</w:delText>
        </w:r>
        <w:r w:rsidRPr="001851EA" w:rsidDel="00A011B5">
          <w:delText xml:space="preserve"> </w:delText>
        </w:r>
        <w:r w:rsidR="00851A87" w:rsidRPr="001851EA" w:rsidDel="00A011B5">
          <w:delText>sufficient</w:delText>
        </w:r>
        <w:r w:rsidRPr="001851EA" w:rsidDel="00A011B5">
          <w:delText xml:space="preserve">. </w:delText>
        </w:r>
      </w:del>
      <w:del w:id="308" w:author="Beath, Hamish R" w:date="2025-09-22T17:41:00Z" w16du:dateUtc="2025-09-22T16:41:00Z">
        <w:r w:rsidRPr="001851EA">
          <w:delText>However, to explore</w:delText>
        </w:r>
      </w:del>
      <w:del w:id="309" w:author="Beath, Hamish R" w:date="2025-10-09T15:58:00Z" w16du:dateUtc="2025-10-09T14:58:00Z">
        <w:r w:rsidRPr="001851EA" w:rsidDel="00A011B5">
          <w:delText xml:space="preserve"> questions </w:delText>
        </w:r>
      </w:del>
      <w:del w:id="310" w:author="Beath, Hamish R" w:date="2025-09-22T17:42:00Z" w16du:dateUtc="2025-09-22T16:42:00Z">
        <w:r w:rsidRPr="001851EA">
          <w:delText>about the range of</w:delText>
        </w:r>
      </w:del>
      <w:del w:id="311" w:author="Beath, Hamish R" w:date="2025-10-09T15:58:00Z" w16du:dateUtc="2025-10-09T14:58:00Z">
        <w:r w:rsidRPr="001851EA" w:rsidDel="00A011B5">
          <w:delText xml:space="preserve"> energy system configurations compatible with a specific climate goal, another set of variables </w:delText>
        </w:r>
        <w:r w:rsidR="004259B4" w:rsidRPr="001851EA" w:rsidDel="00A011B5">
          <w:delText>c</w:delText>
        </w:r>
        <w:r w:rsidRPr="001851EA" w:rsidDel="00A011B5">
          <w:delText xml:space="preserve">ould be selected for determining </w:delText>
        </w:r>
        <w:r w:rsidR="00851A87" w:rsidRPr="001851EA" w:rsidDel="00A011B5">
          <w:delText>that diversity</w:delText>
        </w:r>
        <w:r w:rsidRPr="001851EA" w:rsidDel="00A011B5">
          <w:delText>.</w:delText>
        </w:r>
      </w:del>
    </w:p>
    <w:p w14:paraId="47B69584" w14:textId="0333CB49" w:rsidR="00C873A0" w:rsidRPr="001851EA" w:rsidDel="00A011B5" w:rsidRDefault="00965654" w:rsidP="00C873A0">
      <w:pPr>
        <w:rPr>
          <w:del w:id="312" w:author="Beath, Hamish R" w:date="2025-10-09T15:58:00Z" w16du:dateUtc="2025-10-09T14:58:00Z"/>
        </w:rPr>
      </w:pPr>
      <w:del w:id="313" w:author="Beath, Hamish R" w:date="2025-10-09T15:58:00Z" w16du:dateUtc="2025-10-09T14:58:00Z">
        <w:r w:rsidRPr="001851EA" w:rsidDel="00A011B5">
          <w:delText>We use a</w:delText>
        </w:r>
        <w:r w:rsidR="00927F72" w:rsidRPr="001851EA" w:rsidDel="00A011B5">
          <w:delText xml:space="preserve">n adapted version of the </w:delText>
        </w:r>
        <w:r w:rsidR="00CF1415" w:rsidRPr="001851EA" w:rsidDel="00A011B5">
          <w:delText>method t</w:delText>
        </w:r>
        <w:r w:rsidR="000E0DE9" w:rsidRPr="001851EA" w:rsidDel="00A011B5">
          <w:delText xml:space="preserve">o </w:delText>
        </w:r>
        <w:r w:rsidR="00A01571" w:rsidRPr="001851EA" w:rsidDel="00A011B5">
          <w:delText xml:space="preserve">estimate effective repetitions in </w:delText>
        </w:r>
        <w:r w:rsidR="007A3405" w:rsidRPr="001851EA" w:rsidDel="00A011B5">
          <w:delText>Earth System Model</w:delText>
        </w:r>
        <w:r w:rsidR="00A01571" w:rsidRPr="001851EA" w:rsidDel="00A011B5">
          <w:delText xml:space="preserve"> projections</w:delText>
        </w:r>
        <w:r w:rsidR="00B85298" w:rsidRPr="001851EA" w:rsidDel="00A011B5">
          <w:fldChar w:fldCharType="begin"/>
        </w:r>
        <w:r w:rsidR="003D4094" w:rsidDel="00A011B5">
          <w:delInstrText xml:space="preserve"> ADDIN ZOTERO_ITEM CSL_CITATION {"citationID":"VREwcljB","properties":{"formattedCitation":"\\super 19,20\\nosupersub{}","plainCitation":"19,20","noteIndex":0},"citationItems":[{"id":"eUgVS2ql/9KqUzgy3","uris":["http://zotero.org/users/7044370/items/NIC7IWXI"],"itemData":{"id":3851,"type":"article-journal","container-title":"Geophysical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delInstrText>
        </w:r>
        <w:r w:rsidR="00B85298" w:rsidRPr="001851EA" w:rsidDel="00A011B5">
          <w:fldChar w:fldCharType="separate"/>
        </w:r>
        <w:r w:rsidR="003D4094" w:rsidRPr="003D4094" w:rsidDel="00A011B5">
          <w:rPr>
            <w:rFonts w:ascii="Calibri" w:hAnsi="Calibri" w:cs="Calibri"/>
            <w:szCs w:val="24"/>
            <w:vertAlign w:val="superscript"/>
          </w:rPr>
          <w:delText>19,20</w:delText>
        </w:r>
        <w:r w:rsidR="00B85298" w:rsidRPr="001851EA" w:rsidDel="00A011B5">
          <w:fldChar w:fldCharType="end"/>
        </w:r>
        <w:r w:rsidR="00B85298" w:rsidRPr="001851EA" w:rsidDel="00A011B5">
          <w:delText xml:space="preserve"> </w:delText>
        </w:r>
        <w:r w:rsidR="00872554" w:rsidRPr="001851EA" w:rsidDel="00A011B5">
          <w:delText>that</w:delText>
        </w:r>
        <w:r w:rsidR="00CF1415" w:rsidRPr="001851EA" w:rsidDel="00A011B5">
          <w:delText xml:space="preserve"> uses</w:delText>
        </w:r>
        <w:r w:rsidRPr="001851EA" w:rsidDel="00A011B5">
          <w:delText xml:space="preserve"> </w:delText>
        </w:r>
        <w:r w:rsidR="000E0DE9" w:rsidRPr="001851EA" w:rsidDel="00A011B5">
          <w:delText xml:space="preserve">a </w:delText>
        </w:r>
        <w:r w:rsidRPr="001851EA" w:rsidDel="00A011B5">
          <w:delText>Gaussian function:</w:delText>
        </w:r>
      </w:del>
    </w:p>
    <w:p w14:paraId="47B69585" w14:textId="2D2823EC" w:rsidR="001A1B28" w:rsidRPr="001851EA" w:rsidDel="00A011B5" w:rsidRDefault="001A1B28" w:rsidP="00C873A0">
      <w:pPr>
        <w:rPr>
          <w:del w:id="314" w:author="Beath, Hamish R" w:date="2025-10-09T15:58:00Z" w16du:dateUtc="2025-10-09T14:58:00Z"/>
        </w:rPr>
      </w:pPr>
    </w:p>
    <w:p w14:paraId="47B69586" w14:textId="4113EE74" w:rsidR="00E02EF2" w:rsidRPr="001851EA" w:rsidDel="00A011B5" w:rsidRDefault="00965654" w:rsidP="002034AA">
      <w:pPr>
        <w:rPr>
          <w:del w:id="315" w:author="Beath, Hamish R" w:date="2025-10-09T15:58:00Z" w16du:dateUtc="2025-10-09T14:58:00Z"/>
        </w:rPr>
      </w:pPr>
      <w:del w:id="316" w:author="Beath, Hamish R" w:date="2025-10-09T15:58:00Z" w16du:dateUtc="2025-10-09T14:58:00Z">
        <w:r w:rsidRPr="001851EA" w:rsidDel="00A011B5">
          <w:delText>w</w:delText>
        </w:r>
        <w:r w:rsidR="00A01571" w:rsidRPr="001851EA" w:rsidDel="00A011B5">
          <w:delText>here</w:delText>
        </w:r>
        <w:r w:rsidR="002034AA" w:rsidRPr="001851EA" w:rsidDel="00A011B5">
          <w:delText xml:space="preserve"> S</w:delText>
        </w:r>
        <w:r w:rsidR="002034AA" w:rsidRPr="001851EA" w:rsidDel="00A011B5">
          <w:rPr>
            <w:vertAlign w:val="subscript"/>
          </w:rPr>
          <w:delText>i</w:delText>
        </w:r>
        <w:r w:rsidR="00933016" w:rsidRPr="001851EA" w:rsidDel="00A011B5">
          <w:rPr>
            <w:vertAlign w:val="subscript"/>
          </w:rPr>
          <w:delText>i</w:delText>
        </w:r>
        <w:r w:rsidR="00A01571" w:rsidRPr="001851EA" w:rsidDel="00A011B5">
          <w:rPr>
            <w:vertAlign w:val="subscript"/>
          </w:rPr>
          <w:delText>’</w:delText>
        </w:r>
        <w:r w:rsidR="002034AA" w:rsidRPr="001851EA" w:rsidDel="00A011B5">
          <w:delText xml:space="preserve"> is a similarity distance metric between two scenarios </w:delText>
        </w:r>
        <w:r w:rsidR="002034AA" w:rsidRPr="001851EA" w:rsidDel="00A011B5">
          <w:rPr>
            <w:i/>
            <w:iCs/>
          </w:rPr>
          <w:delText>i</w:delText>
        </w:r>
        <w:r w:rsidR="002034AA" w:rsidRPr="001851EA" w:rsidDel="00A011B5">
          <w:delText xml:space="preserve"> and </w:delText>
        </w:r>
        <w:r w:rsidR="00A01571" w:rsidRPr="001851EA" w:rsidDel="00A011B5">
          <w:rPr>
            <w:i/>
            <w:iCs/>
          </w:rPr>
          <w:delText>i'</w:delText>
        </w:r>
        <w:r w:rsidR="002034AA" w:rsidRPr="001851EA" w:rsidDel="00A011B5">
          <w:delText xml:space="preserve"> for a single variable, and is taken as a root-mean-square difference between two time series</w:delText>
        </w:r>
      </w:del>
      <w:moveToRangeStart w:id="317" w:author="Beath, Hamish R" w:date="2025-09-06T15:00:00Z" w:name="move208063218"/>
      <w:moveTo w:id="318" w:author="Beath, Hamish R" w:date="2025-09-06T15:00:00Z" w16du:dateUtc="2025-09-06T14:00:00Z">
        <w:del w:id="319" w:author="Beath, Hamish R" w:date="2025-10-09T15:58:00Z" w16du:dateUtc="2025-10-09T14:58:00Z">
          <w:r w:rsidR="00042C49" w:rsidRPr="001851EA" w:rsidDel="00A011B5">
            <w:rPr>
              <w:i/>
              <w:iCs/>
            </w:rPr>
            <w:delText>σ</w:delText>
          </w:r>
          <w:r w:rsidR="00042C49" w:rsidRPr="001851EA" w:rsidDel="00A011B5">
            <w:rPr>
              <w:i/>
              <w:iCs/>
              <w:vertAlign w:val="subscript"/>
            </w:rPr>
            <w:delText>S</w:delText>
          </w:r>
          <w:r w:rsidR="00042C49" w:rsidRPr="001851EA" w:rsidDel="00A011B5">
            <w:delText xml:space="preserve"> defines how close models need to be to be effectively down-weighted and is a</w:delText>
          </w:r>
          <w:r w:rsidR="00042C49" w:rsidDel="00A011B5">
            <w:delText xml:space="preserve">n assessment </w:delText>
          </w:r>
          <w:r w:rsidR="00042C49" w:rsidRPr="001851EA" w:rsidDel="00A011B5">
            <w:delText>choice.</w:delText>
          </w:r>
        </w:del>
      </w:moveTo>
      <w:moveToRangeEnd w:id="317"/>
      <w:del w:id="320" w:author="Beath, Hamish R" w:date="2025-09-06T14:57:00Z" w16du:dateUtc="2025-09-06T13:57:00Z">
        <w:r w:rsidR="002034AA" w:rsidRPr="00215508" w:rsidDel="00215508">
          <w:delText>.</w:delText>
        </w:r>
      </w:del>
      <w:del w:id="321" w:author="Beath, Hamish R" w:date="2025-10-09T15:58:00Z" w16du:dateUtc="2025-10-09T14:58:00Z">
        <w:r w:rsidR="002034AA" w:rsidRPr="00215508" w:rsidDel="00A011B5">
          <w:delText xml:space="preserve"> </w:delText>
        </w:r>
        <w:r w:rsidR="002034AA" w:rsidRPr="001851EA" w:rsidDel="00A011B5">
          <w:delText xml:space="preserve">If two scenarios </w:delText>
        </w:r>
        <w:r w:rsidR="002034AA" w:rsidRPr="001851EA" w:rsidDel="00A011B5">
          <w:rPr>
            <w:i/>
            <w:iCs/>
          </w:rPr>
          <w:delText>i</w:delText>
        </w:r>
        <w:r w:rsidR="002034AA" w:rsidRPr="001851EA" w:rsidDel="00A011B5">
          <w:delText xml:space="preserve"> and </w:delText>
        </w:r>
        <w:r w:rsidR="00933016" w:rsidRPr="001851EA" w:rsidDel="00A011B5">
          <w:rPr>
            <w:i/>
            <w:iCs/>
          </w:rPr>
          <w:delText>i'</w:delText>
        </w:r>
        <w:r w:rsidR="002034AA" w:rsidRPr="001851EA" w:rsidDel="00A011B5">
          <w:delText xml:space="preserve"> are exactly the same, </w:delText>
        </w:r>
        <w:r w:rsidR="002034AA" w:rsidRPr="001851EA" w:rsidDel="00A011B5">
          <w:rPr>
            <w:i/>
            <w:iCs/>
          </w:rPr>
          <w:delText>S</w:delText>
        </w:r>
        <w:r w:rsidR="002034AA" w:rsidRPr="001851EA" w:rsidDel="00A011B5">
          <w:rPr>
            <w:i/>
            <w:iCs/>
            <w:vertAlign w:val="subscript"/>
          </w:rPr>
          <w:delText>i</w:delText>
        </w:r>
        <w:r w:rsidR="00933016" w:rsidRPr="001851EA" w:rsidDel="00A011B5">
          <w:rPr>
            <w:i/>
            <w:iCs/>
            <w:vertAlign w:val="subscript"/>
          </w:rPr>
          <w:delText>i’</w:delText>
        </w:r>
        <w:r w:rsidR="002034AA" w:rsidRPr="001851EA" w:rsidDel="00A011B5">
          <w:delText xml:space="preserve"> = 0 and </w:delText>
        </w:r>
        <w:r w:rsidR="00B6033C" w:rsidRPr="001851EA" w:rsidDel="00A011B5">
          <w:rPr>
            <w:i/>
            <w:iCs/>
          </w:rPr>
          <w:delText>D</w:delText>
        </w:r>
        <w:r w:rsidR="002034AA" w:rsidRPr="001851EA" w:rsidDel="00A011B5">
          <w:rPr>
            <w:i/>
            <w:iCs/>
          </w:rPr>
          <w:delText>(i)</w:delText>
        </w:r>
        <w:r w:rsidR="002034AA" w:rsidRPr="001851EA" w:rsidDel="00A011B5">
          <w:delText xml:space="preserve"> = 2, weighting each model as 1/2. </w:delText>
        </w:r>
      </w:del>
      <w:del w:id="322" w:author="Beath, Hamish R" w:date="2025-09-06T14:59:00Z" w16du:dateUtc="2025-09-06T13:59:00Z">
        <w:r w:rsidR="002034AA" w:rsidRPr="001851EA" w:rsidDel="00042C49">
          <w:delText>The “radius of scenario similarity”</w:delText>
        </w:r>
        <w:r w:rsidR="004247ED" w:rsidRPr="001851EA" w:rsidDel="00042C49">
          <w:fldChar w:fldCharType="begin"/>
        </w:r>
        <w:r w:rsidR="004247ED" w:rsidRPr="001851EA" w:rsidDel="00042C49">
          <w:delInstrText xml:space="preserve"> ADDIN ZOTERO_ITEM CSL_CITATION {"citationID":"v1qmpZvA","properties":{"formattedCitation":"\\super 17\\nosupersub{}","plainCitation":"17","noteIndex":0},"citationItems":[{"id":19173,"uris":["http://zotero.org/users/7044370/items/GV52JQ7N"],"itemData":{"id":19173,"type":"article-journal","container-title":"Journal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delInstrText>
        </w:r>
        <w:r w:rsidR="004247ED" w:rsidRPr="001851EA" w:rsidDel="00042C49">
          <w:fldChar w:fldCharType="separate"/>
        </w:r>
        <w:r w:rsidR="004247ED" w:rsidRPr="001851EA" w:rsidDel="00042C49">
          <w:rPr>
            <w:rFonts w:ascii="Calibri" w:hAnsi="Calibri" w:cs="Calibri"/>
            <w:vertAlign w:val="superscript"/>
          </w:rPr>
          <w:delText>17</w:delText>
        </w:r>
        <w:r w:rsidR="004247ED" w:rsidRPr="001851EA" w:rsidDel="00042C49">
          <w:fldChar w:fldCharType="end"/>
        </w:r>
        <w:r w:rsidR="002034AA" w:rsidRPr="001851EA" w:rsidDel="00042C49">
          <w:delText xml:space="preserve"> </w:delText>
        </w:r>
      </w:del>
      <w:moveFromRangeStart w:id="323" w:author="Beath, Hamish R" w:date="2025-09-06T15:00:00Z" w:name="move208063218"/>
      <w:moveFrom w:id="324" w:author="Beath, Hamish R" w:date="2025-09-06T15:00:00Z" w16du:dateUtc="2025-09-06T14:00:00Z">
        <w:del w:id="325" w:author="Beath, Hamish R" w:date="2025-10-09T15:58:00Z" w16du:dateUtc="2025-10-09T14:58:00Z">
          <w:r w:rsidR="002034AA" w:rsidRPr="001851EA" w:rsidDel="00A011B5">
            <w:rPr>
              <w:i/>
              <w:iCs/>
            </w:rPr>
            <w:delText>σ</w:delText>
          </w:r>
          <w:r w:rsidR="002034AA" w:rsidRPr="001851EA" w:rsidDel="00A011B5">
            <w:rPr>
              <w:i/>
              <w:iCs/>
              <w:vertAlign w:val="subscript"/>
            </w:rPr>
            <w:delText>S</w:delText>
          </w:r>
          <w:r w:rsidR="002034AA" w:rsidRPr="001851EA" w:rsidDel="00A011B5">
            <w:delText xml:space="preserve"> defines how close models need to be to be effectively down-weighted and is a</w:delText>
          </w:r>
          <w:r w:rsidR="004C731B" w:rsidDel="00A011B5">
            <w:delText xml:space="preserve">n assessment </w:delText>
          </w:r>
          <w:r w:rsidR="002034AA" w:rsidRPr="001851EA" w:rsidDel="00A011B5">
            <w:delText>choice.</w:delText>
          </w:r>
        </w:del>
      </w:moveFrom>
      <w:moveFromRangeEnd w:id="323"/>
      <w:del w:id="326" w:author="Beath, Hamish R" w:date="2025-10-09T15:58:00Z" w16du:dateUtc="2025-10-09T14:58:00Z">
        <w:r w:rsidR="002034AA" w:rsidRPr="001851EA" w:rsidDel="00A011B5">
          <w:delText xml:space="preserve"> Eq. (5) can be generalised to compare scenario similarity across </w:delText>
        </w:r>
        <w:r w:rsidR="002034AA" w:rsidRPr="004C731B" w:rsidDel="00A011B5">
          <w:rPr>
            <w:i/>
            <w:iCs/>
          </w:rPr>
          <w:delText>N</w:delText>
        </w:r>
        <w:r w:rsidR="002034AA" w:rsidRPr="001851EA" w:rsidDel="00A011B5">
          <w:delText xml:space="preserve"> variables:</w:delText>
        </w:r>
      </w:del>
    </w:p>
    <w:p w14:paraId="47B69587" w14:textId="54E3F4F4" w:rsidR="00757732" w:rsidRPr="001851EA" w:rsidDel="00A011B5" w:rsidRDefault="00757732" w:rsidP="00757732">
      <w:pPr>
        <w:rPr>
          <w:del w:id="327" w:author="Beath, Hamish R" w:date="2025-10-09T15:58:00Z" w16du:dateUtc="2025-10-09T14:58:00Z"/>
        </w:rPr>
      </w:pPr>
    </w:p>
    <w:p w14:paraId="47B69588" w14:textId="1FBCF7F4" w:rsidR="00872554" w:rsidRPr="001851EA" w:rsidDel="00A011B5" w:rsidRDefault="00965654" w:rsidP="00831F84">
      <w:pPr>
        <w:rPr>
          <w:del w:id="328" w:author="Beath, Hamish R" w:date="2025-10-09T15:58:00Z" w16du:dateUtc="2025-10-09T14:58:00Z"/>
        </w:rPr>
      </w:pPr>
      <w:del w:id="329" w:author="Beath, Hamish R" w:date="2025-10-09T15:58:00Z" w16du:dateUtc="2025-10-09T14:58:00Z">
        <w:r w:rsidRPr="001851EA" w:rsidDel="00A011B5">
          <w:delText xml:space="preserve">where </w:delText>
        </w:r>
        <w:r w:rsidRPr="001851EA" w:rsidDel="00A011B5">
          <w:rPr>
            <w:i/>
            <w:iCs/>
          </w:rPr>
          <w:delText>b</w:delText>
        </w:r>
        <w:r w:rsidRPr="001851EA" w:rsidDel="00A011B5">
          <w:rPr>
            <w:i/>
            <w:iCs/>
            <w:vertAlign w:val="subscript"/>
          </w:rPr>
          <w:delText>n</w:delText>
        </w:r>
        <w:r w:rsidRPr="001851EA" w:rsidDel="00A011B5">
          <w:delText xml:space="preserve"> are relative </w:delText>
        </w:r>
        <w:r w:rsidR="00CF21DC" w:rsidRPr="001851EA" w:rsidDel="00A011B5">
          <w:delText>contributions</w:delText>
        </w:r>
        <w:r w:rsidRPr="001851EA" w:rsidDel="00A011B5">
          <w:delText xml:space="preserve"> </w:delText>
        </w:r>
        <w:r w:rsidR="00CF21DC" w:rsidRPr="001851EA" w:rsidDel="00A011B5">
          <w:delText>of</w:delText>
        </w:r>
        <w:r w:rsidRPr="001851EA" w:rsidDel="00A011B5">
          <w:delText xml:space="preserve"> each variable</w:delText>
        </w:r>
        <w:r w:rsidR="00CF21DC" w:rsidRPr="001851EA" w:rsidDel="00A011B5">
          <w:delText xml:space="preserve"> to the total diversity weighting </w:delText>
        </w:r>
        <w:r w:rsidR="00D11B3A" w:rsidRPr="001851EA" w:rsidDel="00A011B5">
          <w:delText>that</w:delText>
        </w:r>
        <w:r w:rsidR="00CF21DC" w:rsidRPr="001851EA" w:rsidDel="00A011B5">
          <w:delText xml:space="preserve"> sum to 1 across all variables </w:delText>
        </w:r>
        <w:r w:rsidR="00CF21DC" w:rsidRPr="001851EA" w:rsidDel="00A011B5">
          <w:rPr>
            <w:i/>
            <w:iCs/>
          </w:rPr>
          <w:delText>n</w:delText>
        </w:r>
        <w:r w:rsidRPr="001851EA" w:rsidDel="00A011B5">
          <w:delText xml:space="preserve">. </w:delText>
        </w:r>
        <w:r w:rsidR="00775493" w:rsidRPr="001851EA" w:rsidDel="00A011B5">
          <w:delText>Besides</w:delText>
        </w:r>
        <w:r w:rsidRPr="001851EA" w:rsidDel="00A011B5">
          <w:delText xml:space="preserve"> selecting </w:delText>
        </w:r>
        <w:r w:rsidR="00775493" w:rsidRPr="001851EA" w:rsidDel="00A011B5">
          <w:rPr>
            <w:i/>
            <w:iCs/>
          </w:rPr>
          <w:delText>σ</w:delText>
        </w:r>
        <w:r w:rsidR="00775493" w:rsidRPr="001851EA" w:rsidDel="00A011B5">
          <w:rPr>
            <w:i/>
            <w:iCs/>
            <w:vertAlign w:val="subscript"/>
          </w:rPr>
          <w:delText>S,n</w:delText>
        </w:r>
        <w:r w:rsidRPr="001851EA" w:rsidDel="00A011B5">
          <w:delText xml:space="preserve"> for each variable </w:delText>
        </w:r>
        <w:r w:rsidRPr="001851EA" w:rsidDel="00A011B5">
          <w:rPr>
            <w:i/>
            <w:iCs/>
          </w:rPr>
          <w:delText>n</w:delText>
        </w:r>
        <w:r w:rsidRPr="001851EA" w:rsidDel="00A011B5">
          <w:delText xml:space="preserve">, </w:delText>
        </w:r>
        <w:r w:rsidR="00775493" w:rsidRPr="001851EA" w:rsidDel="00A011B5">
          <w:delText>Equation 6</w:delText>
        </w:r>
        <w:r w:rsidRPr="001851EA" w:rsidDel="00A011B5">
          <w:delText xml:space="preserve"> </w:delText>
        </w:r>
        <w:r w:rsidR="00775493" w:rsidRPr="001851EA" w:rsidDel="00A011B5">
          <w:delText xml:space="preserve">also </w:delText>
        </w:r>
        <w:r w:rsidRPr="001851EA" w:rsidDel="00A011B5">
          <w:delText xml:space="preserve">requires </w:delText>
        </w:r>
        <w:r w:rsidR="00D11B3A" w:rsidRPr="001851EA" w:rsidDel="00A011B5">
          <w:delText xml:space="preserve">the </w:delText>
        </w:r>
        <w:r w:rsidRPr="001851EA" w:rsidDel="00A011B5">
          <w:delText xml:space="preserve">selection of the </w:delText>
        </w:r>
        <w:r w:rsidR="00D11B3A" w:rsidRPr="001851EA" w:rsidDel="00A011B5">
          <w:delText xml:space="preserve">appropriate </w:delText>
        </w:r>
        <w:r w:rsidRPr="001851EA" w:rsidDel="00A011B5">
          <w:delText xml:space="preserve">constants </w:delText>
        </w:r>
        <w:r w:rsidR="00775493" w:rsidRPr="001851EA" w:rsidDel="00A011B5">
          <w:rPr>
            <w:i/>
            <w:iCs/>
          </w:rPr>
          <w:delText>b</w:delText>
        </w:r>
        <w:r w:rsidR="00775493" w:rsidRPr="001851EA" w:rsidDel="00A011B5">
          <w:rPr>
            <w:i/>
            <w:iCs/>
            <w:vertAlign w:val="subscript"/>
          </w:rPr>
          <w:delText>n</w:delText>
        </w:r>
        <w:r w:rsidRPr="001851EA" w:rsidDel="00A011B5">
          <w:delText xml:space="preserve">. The simplest case could be to set </w:delText>
        </w:r>
        <w:r w:rsidR="00EC0719" w:rsidRPr="001851EA" w:rsidDel="00A011B5">
          <w:rPr>
            <w:i/>
            <w:iCs/>
          </w:rPr>
          <w:delText>b</w:delText>
        </w:r>
        <w:r w:rsidR="00EC0719" w:rsidRPr="001851EA" w:rsidDel="00A011B5">
          <w:rPr>
            <w:i/>
            <w:iCs/>
            <w:vertAlign w:val="subscript"/>
          </w:rPr>
          <w:delText>n</w:delText>
        </w:r>
        <w:r w:rsidRPr="001851EA" w:rsidDel="00A011B5">
          <w:delText xml:space="preserve"> = 1/</w:delText>
        </w:r>
        <w:r w:rsidRPr="004C731B" w:rsidDel="00A011B5">
          <w:rPr>
            <w:i/>
            <w:iCs/>
          </w:rPr>
          <w:delText>N</w:delText>
        </w:r>
        <w:r w:rsidRPr="001851EA" w:rsidDel="00A011B5">
          <w:delText xml:space="preserve">, but some variables may be more important than others </w:delText>
        </w:r>
        <w:r w:rsidR="0060124E" w:rsidRPr="001851EA" w:rsidDel="00A011B5">
          <w:delText>in relative terms</w:delText>
        </w:r>
      </w:del>
      <w:del w:id="330" w:author="Beath, Hamish R" w:date="2025-09-22T17:44:00Z" w16du:dateUtc="2025-09-22T16:44:00Z">
        <w:r w:rsidR="0060124E" w:rsidRPr="001851EA">
          <w:delText xml:space="preserve"> </w:delText>
        </w:r>
        <w:r w:rsidRPr="001851EA">
          <w:delText xml:space="preserve">(e.g. </w:delText>
        </w:r>
        <w:r w:rsidR="00E431AD" w:rsidRPr="001851EA">
          <w:delText>several</w:delText>
        </w:r>
        <w:r w:rsidRPr="001851EA">
          <w:delText xml:space="preserve"> </w:delText>
        </w:r>
        <w:r w:rsidR="00E431AD" w:rsidRPr="001851EA">
          <w:delText>variables</w:delText>
        </w:r>
        <w:r w:rsidRPr="001851EA">
          <w:delText xml:space="preserve"> of the energy system</w:delText>
        </w:r>
        <w:r w:rsidR="0060124E" w:rsidRPr="001851EA">
          <w:delText xml:space="preserve"> compared to </w:delText>
        </w:r>
        <w:r w:rsidR="00BB3FEA" w:rsidRPr="001851EA">
          <w:delText xml:space="preserve">one </w:delText>
        </w:r>
        <w:r w:rsidR="00E431AD" w:rsidRPr="001851EA">
          <w:delText>variable</w:delText>
        </w:r>
        <w:r w:rsidR="00BB3FEA" w:rsidRPr="001851EA">
          <w:delText xml:space="preserve"> of the food system</w:delText>
        </w:r>
        <w:r w:rsidRPr="001851EA">
          <w:delText>).</w:delText>
        </w:r>
        <w:r w:rsidR="00DC5C5C" w:rsidRPr="001851EA">
          <w:delText xml:space="preserve"> </w:delText>
        </w:r>
      </w:del>
    </w:p>
    <w:p w14:paraId="47B69589" w14:textId="04B3F71C" w:rsidR="001B5348" w:rsidRPr="001851EA" w:rsidDel="00A011B5" w:rsidRDefault="00965654" w:rsidP="00831F84">
      <w:pPr>
        <w:rPr>
          <w:del w:id="331" w:author="Beath, Hamish R" w:date="2025-10-09T15:58:00Z" w16du:dateUtc="2025-10-09T14:58:00Z"/>
        </w:rPr>
      </w:pPr>
      <w:del w:id="332" w:author="Beath, Hamish R" w:date="2025-10-09T15:58:00Z" w16du:dateUtc="2025-10-09T14:58:00Z">
        <w:r w:rsidRPr="001851EA" w:rsidDel="00A011B5">
          <w:delText xml:space="preserve">Other </w:delText>
        </w:r>
        <w:r w:rsidR="00CD29D7" w:rsidRPr="001851EA" w:rsidDel="00A011B5">
          <w:delText>ways</w:delText>
        </w:r>
        <w:r w:rsidRPr="001851EA" w:rsidDel="00A011B5">
          <w:delText xml:space="preserve"> </w:delText>
        </w:r>
        <w:r w:rsidR="00CD29D7" w:rsidRPr="001851EA" w:rsidDel="00A011B5">
          <w:delText>of</w:delText>
        </w:r>
        <w:r w:rsidRPr="001851EA" w:rsidDel="00A011B5">
          <w:delText xml:space="preserve"> defining </w:delText>
        </w:r>
        <w:r w:rsidRPr="001851EA" w:rsidDel="00A011B5">
          <w:rPr>
            <w:i/>
            <w:iCs/>
          </w:rPr>
          <w:delText>D(i)</w:delText>
        </w:r>
        <w:r w:rsidRPr="001851EA" w:rsidDel="00A011B5">
          <w:delText xml:space="preserve"> could also draw on </w:delText>
        </w:r>
        <w:r w:rsidR="008466E1" w:rsidRPr="001851EA" w:rsidDel="00A011B5">
          <w:delText xml:space="preserve">an analysis of the </w:delText>
        </w:r>
        <w:r w:rsidR="004D0813" w:rsidRPr="001851EA" w:rsidDel="00A011B5">
          <w:delText xml:space="preserve">underlying energy </w:delText>
        </w:r>
        <w:r w:rsidR="008466E1" w:rsidRPr="001851EA" w:rsidDel="00A011B5">
          <w:delText xml:space="preserve">model fingerprint of </w:delText>
        </w:r>
        <w:r w:rsidR="004D0813" w:rsidRPr="001851EA" w:rsidDel="00A011B5">
          <w:delText xml:space="preserve">mitigation </w:delText>
        </w:r>
        <w:r w:rsidR="008466E1" w:rsidRPr="001851EA" w:rsidDel="00A011B5">
          <w:delText>scenarios</w:delText>
        </w:r>
        <w:r w:rsidR="005F73DA" w:rsidRPr="001851EA" w:rsidDel="00A011B5">
          <w:fldChar w:fldCharType="begin"/>
        </w:r>
        <w:r w:rsidR="00CD4E97" w:rsidDel="00A011B5">
          <w:delInstrText xml:space="preserve"> ADDIN ZOTERO_ITEM CSL_CITATION {"citationID":"GStfHbg2","properties":{"formattedCitation":"\\super 30\\nosupersub{}","plainCitation":"30","noteIndex":0},"citationItems":[{"id":"eUgVS2ql/io6fV4Oy","uris":["http://zotero.org/users/7044370/items/VLAL9FIS"],"itemData":{"id":19176,"type":"article-journal","abstract":"Energy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der"},{"family":"Usher","given":"Will"},{"family":"Vuuren","given":"Detlef","non-dropping-particle":"van"}],"issued":{"date-parts":[["2023",12]]}}}],"schema":"https://github.com/citation-style-language/schema/raw/master/csl-citation.json"} </w:delInstrText>
        </w:r>
        <w:r w:rsidR="005F73DA" w:rsidRPr="001851EA" w:rsidDel="00A011B5">
          <w:fldChar w:fldCharType="separate"/>
        </w:r>
        <w:r w:rsidR="00CD4E97" w:rsidRPr="00CD4E97" w:rsidDel="00A011B5">
          <w:rPr>
            <w:rFonts w:ascii="Calibri" w:hAnsi="Calibri" w:cs="Calibri"/>
            <w:szCs w:val="24"/>
            <w:vertAlign w:val="superscript"/>
          </w:rPr>
          <w:delText>30</w:delText>
        </w:r>
        <w:r w:rsidR="005F73DA" w:rsidRPr="001851EA" w:rsidDel="00A011B5">
          <w:fldChar w:fldCharType="end"/>
        </w:r>
        <w:r w:rsidR="004D0813" w:rsidRPr="001851EA" w:rsidDel="00A011B5">
          <w:delText xml:space="preserve"> or alternative ways of </w:delText>
        </w:r>
        <w:r w:rsidR="00764574" w:rsidRPr="001851EA" w:rsidDel="00A011B5">
          <w:delText>conceptuali</w:delText>
        </w:r>
        <w:r w:rsidR="00C066B9" w:rsidRPr="001851EA" w:rsidDel="00A011B5">
          <w:delText>s</w:delText>
        </w:r>
        <w:r w:rsidR="00764574" w:rsidRPr="001851EA" w:rsidDel="00A011B5">
          <w:delText>ing distance, for example, through principal component analysis</w:delText>
        </w:r>
        <w:r w:rsidR="008A1D70" w:rsidDel="00A011B5">
          <w:fldChar w:fldCharType="begin"/>
        </w:r>
        <w:r w:rsidR="00CD4E97" w:rsidDel="00A011B5">
          <w:delInstrText xml:space="preserve"> ADDIN ZOTERO_ITEM CSL_CITATION {"citationID":"a1re6au5v1m","properties":{"formattedCitation":"\\super 31\\nosupersub{}","plainCitation":"31","noteIndex":0},"citationItems":[{"id":18,"uris":["http://zotero.org/users/18111444/items/G2BT2ISY"],"itemData":{"id":18,"type":"article-journal","abstract":"Abstract\n            \n              Analysis of climate policy scenarios has become an important tool for identifying mitigation strategies, as shown in the latest Intergovernmental Panel on Climate Change Working Group III report\n              1\n              . The key outcomes of these scenarios differ substantially not only because of model and climate target differences but also because of different assumptions on behavioural, technological and socio-economic developments\n              2–4\n              . A comprehensive attribution of the spread in climate policy scenarios helps policymakers, stakeholders and scientists to cope with large uncertainties in this field. Here we attribute this spread to the underlying drivers using Sobol decomposition\n              5\n              ,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decision-making.","container-title":"Nature","DOI":"10.1038/s41586-023-06738-6","ISSN":"0028-0836, 1476-4687","issue":"7991","journalAbbreviation":"Nature","language":"en","page":"309-316","source":"DOI.org (Crossref)","title":"Spread in climate policy scenarios unravelled","volume":"624","author":[{"family":"Dekker","given":"Mark M."},{"family":"Hof","given":"Andries F."},{"family":"Van Den Berg","given":"Maarten"},{"family":"Daioglou","given":"Vassilis"},{"family":"Van Heerden","given":"Rik"},{"family":"Van Der Wijst","given":"Kaj-Ivar"},{"family":"Van Vuuren","given":"Detlef P."}],"issued":{"date-parts":[["2023",12,14]]}}}],"schema":"https://github.com/citation-style-language/schema/raw/master/csl-citation.json"} </w:delInstrText>
        </w:r>
        <w:r w:rsidR="008A1D70" w:rsidDel="00A011B5">
          <w:fldChar w:fldCharType="separate"/>
        </w:r>
        <w:r w:rsidR="00CD4E97" w:rsidRPr="00CD4E97" w:rsidDel="00A011B5">
          <w:rPr>
            <w:rFonts w:ascii="Calibri" w:cs="Calibri"/>
            <w:szCs w:val="24"/>
            <w:vertAlign w:val="superscript"/>
          </w:rPr>
          <w:delText>31</w:delText>
        </w:r>
        <w:r w:rsidR="008A1D70" w:rsidDel="00A011B5">
          <w:fldChar w:fldCharType="end"/>
        </w:r>
      </w:del>
    </w:p>
    <w:p w14:paraId="47B6958A" w14:textId="77777777" w:rsidR="009175F2" w:rsidRPr="001851EA" w:rsidRDefault="00965654" w:rsidP="00843949">
      <w:pPr>
        <w:pStyle w:val="Heading2"/>
        <w:keepNext/>
      </w:pPr>
      <w:r w:rsidRPr="001851EA">
        <w:t>Dependencies between weighting applications</w:t>
      </w:r>
    </w:p>
    <w:p w14:paraId="47B6958B" w14:textId="15382FC2" w:rsidR="009175F2" w:rsidRPr="001851EA" w:rsidRDefault="00965654" w:rsidP="009175F2">
      <w:r w:rsidRPr="001851EA">
        <w:t xml:space="preserve">Our method uses multiple weights which can interact with one another. </w:t>
      </w:r>
      <w:r w:rsidR="0028138B" w:rsidRPr="001851EA">
        <w:t>For instance</w:t>
      </w:r>
      <w:r w:rsidRPr="001851EA">
        <w:t>,</w:t>
      </w:r>
      <w:r w:rsidR="0028138B" w:rsidRPr="001851EA">
        <w:t xml:space="preserve"> the definition and calculation of</w:t>
      </w:r>
      <w:r w:rsidRPr="001851EA">
        <w:t xml:space="preserve"> quality </w:t>
      </w:r>
      <w:r w:rsidR="00FA3B81" w:rsidRPr="001851EA">
        <w:rPr>
          <w:i/>
          <w:iCs/>
        </w:rPr>
        <w:t>Q(</w:t>
      </w:r>
      <w:proofErr w:type="spellStart"/>
      <w:r w:rsidR="00FA3B81" w:rsidRPr="001851EA">
        <w:rPr>
          <w:i/>
          <w:iCs/>
        </w:rPr>
        <w:t>i</w:t>
      </w:r>
      <w:proofErr w:type="spellEnd"/>
      <w:r w:rsidR="00FA3B81" w:rsidRPr="001851EA">
        <w:rPr>
          <w:i/>
          <w:iCs/>
        </w:rPr>
        <w:t>)</w:t>
      </w:r>
      <w:r w:rsidR="00FA3B81" w:rsidRPr="001851EA">
        <w:t xml:space="preserve"> </w:t>
      </w:r>
      <w:r w:rsidRPr="001851EA">
        <w:t xml:space="preserve">and </w:t>
      </w:r>
      <w:r w:rsidR="00FA3B81" w:rsidRPr="001851EA">
        <w:t>diversity</w:t>
      </w:r>
      <w:r w:rsidRPr="001851EA">
        <w:t xml:space="preserve"> </w:t>
      </w:r>
      <w:r w:rsidR="00FA3B81" w:rsidRPr="001851EA">
        <w:rPr>
          <w:i/>
          <w:iCs/>
        </w:rPr>
        <w:t>D(</w:t>
      </w:r>
      <w:proofErr w:type="spellStart"/>
      <w:r w:rsidR="00FA3B81" w:rsidRPr="001851EA">
        <w:rPr>
          <w:i/>
          <w:iCs/>
        </w:rPr>
        <w:t>i</w:t>
      </w:r>
      <w:proofErr w:type="spellEnd"/>
      <w:r w:rsidR="00FA3B81" w:rsidRPr="001851EA">
        <w:rPr>
          <w:i/>
          <w:iCs/>
        </w:rPr>
        <w:t>)</w:t>
      </w:r>
      <w:r w:rsidR="00FA3B81" w:rsidRPr="001851EA">
        <w:t xml:space="preserve"> </w:t>
      </w:r>
      <w:r w:rsidRPr="001851EA">
        <w:t xml:space="preserve">weights </w:t>
      </w:r>
      <w:r w:rsidR="0028138B" w:rsidRPr="001851EA">
        <w:t>is</w:t>
      </w:r>
      <w:r w:rsidRPr="001851EA">
        <w:t xml:space="preserve"> informed by the scope of </w:t>
      </w:r>
      <w:r w:rsidR="00FA3B81" w:rsidRPr="001851EA">
        <w:t>relevance</w:t>
      </w:r>
      <w:r w:rsidRPr="001851EA">
        <w:t xml:space="preserve"> weights </w:t>
      </w:r>
      <w:r w:rsidR="001977B4" w:rsidRPr="001851EA">
        <w:rPr>
          <w:i/>
          <w:iCs/>
        </w:rPr>
        <w:t>R(</w:t>
      </w:r>
      <w:proofErr w:type="spellStart"/>
      <w:r w:rsidR="001977B4" w:rsidRPr="001851EA">
        <w:rPr>
          <w:i/>
          <w:iCs/>
        </w:rPr>
        <w:t>i</w:t>
      </w:r>
      <w:proofErr w:type="spellEnd"/>
      <w:r w:rsidR="001977B4" w:rsidRPr="001851EA">
        <w:rPr>
          <w:i/>
          <w:iCs/>
        </w:rPr>
        <w:t>)</w:t>
      </w:r>
      <w:r w:rsidR="001977B4" w:rsidRPr="001851EA">
        <w:t xml:space="preserve"> </w:t>
      </w:r>
      <w:r w:rsidRPr="001851EA">
        <w:t xml:space="preserve">being applied. </w:t>
      </w:r>
      <w:del w:id="333" w:author="Beath, Hamish R" w:date="2025-09-22T17:45:00Z" w16du:dateUtc="2025-09-22T16:45:00Z">
        <w:r w:rsidR="00A83916">
          <w:delText xml:space="preserve">In </w:delText>
        </w:r>
        <w:r w:rsidR="00DC147B">
          <w:delText>addition</w:delText>
        </w:r>
      </w:del>
      <w:ins w:id="334" w:author="Beath, Hamish R" w:date="2025-09-22T17:45:00Z" w16du:dateUtc="2025-09-22T16:45:00Z">
        <w:r w:rsidR="00E734D8">
          <w:t>Further</w:t>
        </w:r>
      </w:ins>
      <w:r w:rsidR="00DC147B">
        <w:t xml:space="preserve">, </w:t>
      </w:r>
      <w:r w:rsidR="00DC147B" w:rsidRPr="004A5998">
        <w:t xml:space="preserve">quality and relevance can be </w:t>
      </w:r>
      <w:proofErr w:type="gramStart"/>
      <w:r w:rsidR="00DC147B" w:rsidRPr="004A5998">
        <w:t>multidimensional</w:t>
      </w:r>
      <w:proofErr w:type="gramEnd"/>
      <w:r w:rsidR="00DC147B">
        <w:t xml:space="preserve"> and </w:t>
      </w:r>
      <w:r w:rsidR="00C234BB">
        <w:t>individual dimensions can be weighted differently</w:t>
      </w:r>
      <w:r w:rsidR="00DC147B">
        <w:t>.</w:t>
      </w:r>
      <w:r w:rsidR="00DC147B" w:rsidRPr="001851EA">
        <w:t xml:space="preserve"> </w:t>
      </w:r>
      <w:r w:rsidRPr="001851EA">
        <w:t xml:space="preserve">As a result, </w:t>
      </w:r>
      <w:r w:rsidR="0028138B" w:rsidRPr="001851EA">
        <w:t>a</w:t>
      </w:r>
      <w:r w:rsidRPr="001851EA">
        <w:t xml:space="preserve"> set of final scenario weights</w:t>
      </w:r>
      <w:r w:rsidR="0028138B" w:rsidRPr="001851EA">
        <w:t xml:space="preserve"> and the analysis </w:t>
      </w:r>
      <w:r w:rsidRPr="001851EA">
        <w:t>outcomes of the weighted dataset may change based on the scope of the research question</w:t>
      </w:r>
      <w:del w:id="335" w:author="Beath, Hamish R" w:date="2025-09-22T17:46:00Z" w16du:dateUtc="2025-09-22T16:46:00Z">
        <w:r w:rsidRPr="001851EA">
          <w:delText xml:space="preserve"> being asked</w:delText>
        </w:r>
      </w:del>
      <w:r w:rsidRPr="001851EA">
        <w:t>.</w:t>
      </w:r>
      <w:r w:rsidR="004A5998" w:rsidRPr="004A5998">
        <w:t xml:space="preserve"> </w:t>
      </w:r>
      <w:r w:rsidR="00C35868" w:rsidRPr="001851EA">
        <w:t xml:space="preserve">Our </w:t>
      </w:r>
      <w:r w:rsidR="00B84C8B" w:rsidRPr="001851EA">
        <w:t xml:space="preserve">weighting method allows </w:t>
      </w:r>
      <w:r w:rsidR="00DD51DA" w:rsidRPr="001851EA">
        <w:t xml:space="preserve">this dependency to be communicated in a structured and transparent way. </w:t>
      </w:r>
    </w:p>
    <w:p w14:paraId="47B6958C" w14:textId="77777777" w:rsidR="009175F2" w:rsidRPr="001851EA" w:rsidRDefault="00965654" w:rsidP="009175F2">
      <w:r w:rsidRPr="001851EA">
        <w:lastRenderedPageBreak/>
        <w:t xml:space="preserve">Consider two analyses of interest. The first interrogates a scenario dataset based on temperature outcomes. In this case, </w:t>
      </w:r>
      <w:r w:rsidRPr="001851EA">
        <w:rPr>
          <w:i/>
          <w:iCs/>
        </w:rPr>
        <w:t>Q(</w:t>
      </w:r>
      <w:proofErr w:type="spellStart"/>
      <w:r w:rsidRPr="001851EA">
        <w:rPr>
          <w:i/>
          <w:iCs/>
        </w:rPr>
        <w:t>i</w:t>
      </w:r>
      <w:proofErr w:type="spellEnd"/>
      <w:r w:rsidRPr="001851EA">
        <w:rPr>
          <w:i/>
          <w:iCs/>
        </w:rPr>
        <w:t>)</w:t>
      </w:r>
      <w:r w:rsidRPr="001851EA">
        <w:t xml:space="preserve"> may comprise weights based on proximity to historical emissions inventories. However, for a research question focused on investments needed to achieve a given temperature limit, </w:t>
      </w:r>
      <w:r w:rsidRPr="001851EA">
        <w:rPr>
          <w:i/>
          <w:iCs/>
        </w:rPr>
        <w:t>Q(</w:t>
      </w:r>
      <w:proofErr w:type="spellStart"/>
      <w:r w:rsidRPr="001851EA">
        <w:rPr>
          <w:i/>
          <w:iCs/>
        </w:rPr>
        <w:t>i</w:t>
      </w:r>
      <w:proofErr w:type="spellEnd"/>
      <w:r w:rsidRPr="001851EA">
        <w:rPr>
          <w:i/>
          <w:iCs/>
        </w:rPr>
        <w:t>)′</w:t>
      </w:r>
      <w:r w:rsidRPr="001851EA">
        <w:t xml:space="preserve"> would additionally weight scenarios based on their </w:t>
      </w:r>
      <w:r w:rsidR="00AC55B2" w:rsidRPr="001851EA">
        <w:t xml:space="preserve">historical investment and </w:t>
      </w:r>
      <w:r w:rsidRPr="001851EA">
        <w:t xml:space="preserve">near-term investment outcomes. In this case, </w:t>
      </w:r>
      <w:r w:rsidRPr="001851EA">
        <w:rPr>
          <w:i/>
          <w:iCs/>
        </w:rPr>
        <w:t>Q(</w:t>
      </w:r>
      <w:proofErr w:type="spellStart"/>
      <w:r w:rsidRPr="001851EA">
        <w:rPr>
          <w:i/>
          <w:iCs/>
        </w:rPr>
        <w:t>i</w:t>
      </w:r>
      <w:proofErr w:type="spellEnd"/>
      <w:r w:rsidRPr="001851EA">
        <w:rPr>
          <w:i/>
          <w:iCs/>
        </w:rPr>
        <w:t>)</w:t>
      </w:r>
      <w:r w:rsidR="001F5753" w:rsidRPr="001851EA">
        <w:rPr>
          <w:i/>
          <w:iCs/>
        </w:rPr>
        <w:t xml:space="preserve"> </w:t>
      </w:r>
      <w:r w:rsidR="00620A58" w:rsidRPr="001851EA">
        <w:rPr>
          <w:rFonts w:cstheme="minorHAnsi"/>
        </w:rPr>
        <w:t>differs from</w:t>
      </w:r>
      <w:r w:rsidR="001F5753" w:rsidRPr="001851EA">
        <w:rPr>
          <w:i/>
          <w:iCs/>
        </w:rPr>
        <w:t xml:space="preserve"> </w:t>
      </w:r>
      <w:r w:rsidRPr="001851EA">
        <w:rPr>
          <w:i/>
          <w:iCs/>
        </w:rPr>
        <w:t>Q(</w:t>
      </w:r>
      <w:proofErr w:type="spellStart"/>
      <w:r w:rsidRPr="001851EA">
        <w:rPr>
          <w:i/>
          <w:iCs/>
        </w:rPr>
        <w:t>i</w:t>
      </w:r>
      <w:proofErr w:type="spellEnd"/>
      <w:r w:rsidRPr="001851EA">
        <w:rPr>
          <w:i/>
          <w:iCs/>
        </w:rPr>
        <w:t>)′</w:t>
      </w:r>
      <w:r w:rsidRPr="001851EA">
        <w:t xml:space="preserve"> </w:t>
      </w:r>
      <w:r w:rsidR="00620A58" w:rsidRPr="001851EA">
        <w:t>and</w:t>
      </w:r>
      <w:r w:rsidRPr="001851EA">
        <w:t xml:space="preserve"> </w:t>
      </w:r>
      <w:r w:rsidR="00C04D48" w:rsidRPr="001851EA">
        <w:t>secondary analysis</w:t>
      </w:r>
      <w:r w:rsidRPr="001851EA">
        <w:t xml:space="preserve"> outcomes </w:t>
      </w:r>
      <w:r w:rsidR="00C04D48" w:rsidRPr="001851EA">
        <w:t>will reflect these different research demands</w:t>
      </w:r>
      <w:r w:rsidRPr="001851EA">
        <w:t>.</w:t>
      </w:r>
    </w:p>
    <w:p w14:paraId="47B6958D" w14:textId="77777777" w:rsidR="006570E7" w:rsidRPr="001851EA" w:rsidRDefault="00965654" w:rsidP="00843949">
      <w:pPr>
        <w:pStyle w:val="Heading2"/>
      </w:pPr>
      <w:r w:rsidRPr="001851EA">
        <w:t xml:space="preserve">Application to </w:t>
      </w:r>
      <w:r w:rsidR="0029190A" w:rsidRPr="001851EA">
        <w:t>IPCC AR6</w:t>
      </w:r>
      <w:r w:rsidRPr="001851EA">
        <w:t xml:space="preserve"> database</w:t>
      </w:r>
    </w:p>
    <w:p w14:paraId="34F55635" w14:textId="2C7C3C6E" w:rsidR="00624626" w:rsidDel="00CF22E9" w:rsidRDefault="00965654">
      <w:pPr>
        <w:rPr>
          <w:del w:id="336" w:author="Beath, Hamish R" w:date="2025-08-21T11:42:00Z" w16du:dateUtc="2025-08-21T10:42:00Z"/>
        </w:rPr>
      </w:pPr>
      <w:r w:rsidRPr="001851EA">
        <w:t xml:space="preserve">To illustrate the </w:t>
      </w:r>
      <w:del w:id="337" w:author="Beath, Hamish R" w:date="2025-09-19T10:42:00Z" w16du:dateUtc="2025-09-19T09:42:00Z">
        <w:r w:rsidR="008F2849" w:rsidRPr="001851EA" w:rsidDel="00AD0CDE">
          <w:delText xml:space="preserve">application and </w:delText>
        </w:r>
      </w:del>
      <w:r w:rsidR="008F2849" w:rsidRPr="001851EA">
        <w:t>usefulness of our weighting framework, we apply it to the scenarios included in the IPCC AR6 S</w:t>
      </w:r>
      <w:r w:rsidR="0050055D" w:rsidRPr="001851EA">
        <w:t>cenario Database</w:t>
      </w:r>
      <w:r w:rsidR="0050055D" w:rsidRPr="001851EA">
        <w:rPr>
          <w:smallCaps/>
          <w:spacing w:val="5"/>
          <w:sz w:val="28"/>
          <w:szCs w:val="28"/>
        </w:rPr>
        <w:fldChar w:fldCharType="begin"/>
      </w:r>
      <w:r w:rsidR="00272F7F">
        <w:instrText xml:space="preserve"> ADDIN ZOTERO_ITEM CSL_CITATION {"citationID":"P9kOT3Be","properties":{"formattedCitation":"\\super 10\\nosupersub{}","plainCitation":"10","noteIndex":0},"citationItems":[{"id":"qxj3Nevv/C9juhwNc","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50055D" w:rsidRPr="001851EA">
        <w:rPr>
          <w:smallCaps/>
          <w:spacing w:val="5"/>
          <w:sz w:val="28"/>
          <w:szCs w:val="28"/>
        </w:rPr>
        <w:fldChar w:fldCharType="separate"/>
      </w:r>
      <w:r w:rsidR="0050055D" w:rsidRPr="001851EA">
        <w:rPr>
          <w:rFonts w:ascii="Calibri" w:hAnsi="Calibri" w:cs="Calibri"/>
          <w:vertAlign w:val="superscript"/>
        </w:rPr>
        <w:t>10</w:t>
      </w:r>
      <w:r w:rsidR="0050055D" w:rsidRPr="001851EA">
        <w:rPr>
          <w:smallCaps/>
          <w:spacing w:val="5"/>
          <w:sz w:val="28"/>
          <w:szCs w:val="28"/>
        </w:rPr>
        <w:fldChar w:fldCharType="end"/>
      </w:r>
      <w:r w:rsidR="0050055D" w:rsidRPr="001851EA">
        <w:t xml:space="preserve"> and look at the influence on </w:t>
      </w:r>
      <w:del w:id="338" w:author="Beath, Hamish R" w:date="2025-09-19T10:43:00Z" w16du:dateUtc="2025-09-19T09:43:00Z">
        <w:r w:rsidR="0050055D" w:rsidRPr="001851EA" w:rsidDel="00AD0CDE">
          <w:delText xml:space="preserve">some of the </w:delText>
        </w:r>
      </w:del>
      <w:r w:rsidR="0050055D" w:rsidRPr="001851EA">
        <w:t xml:space="preserve">key scenario assessment outcomes of </w:t>
      </w:r>
      <w:r w:rsidR="0050055D" w:rsidRPr="008F4A53">
        <w:t xml:space="preserve">the </w:t>
      </w:r>
      <w:r w:rsidR="006525F0" w:rsidRPr="008F4A53">
        <w:t>AR6</w:t>
      </w:r>
      <w:r w:rsidR="006525F0" w:rsidRPr="00BE2302">
        <w:rPr>
          <w:vertAlign w:val="superscript"/>
          <w:rPrChange w:id="339" w:author="Beath, Hamish R" w:date="2025-08-30T12:51:00Z" w16du:dateUtc="2025-08-30T11:51:00Z">
            <w:rPr>
              <w:smallCaps/>
              <w:spacing w:val="5"/>
              <w:sz w:val="28"/>
              <w:szCs w:val="28"/>
            </w:rPr>
          </w:rPrChange>
        </w:rPr>
        <w:fldChar w:fldCharType="begin"/>
      </w:r>
      <w:r w:rsidR="00272F7F">
        <w:rPr>
          <w:vertAlign w:val="superscript"/>
        </w:rPr>
        <w:instrText xml:space="preserve"> ADDIN ZOTERO_ITEM CSL_CITATION {"citationID":"NAgOBfaZ","properties":{"formattedCitation":"\\super 6\\nosupersub{}","plainCitation":"6","noteIndex":0},"citationItems":[{"id":"qxj3Nevv/xGJSDXJh","uris":["http://zotero.org/users/7044370/items/MTQNXLQ9"],"itemData":{"id":9200,"type":"chapter","container-title":"IPCC,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6525F0" w:rsidRPr="00BE2302">
        <w:rPr>
          <w:vertAlign w:val="superscript"/>
          <w:rPrChange w:id="340" w:author="Beath, Hamish R" w:date="2025-08-30T12:51:00Z" w16du:dateUtc="2025-08-30T11:51:00Z">
            <w:rPr>
              <w:smallCaps/>
              <w:spacing w:val="5"/>
              <w:sz w:val="28"/>
              <w:szCs w:val="28"/>
            </w:rPr>
          </w:rPrChange>
        </w:rPr>
        <w:fldChar w:fldCharType="separate"/>
      </w:r>
      <w:r w:rsidR="006525F0" w:rsidRPr="00BE2302">
        <w:rPr>
          <w:vertAlign w:val="superscript"/>
          <w:rPrChange w:id="341" w:author="Beath, Hamish R" w:date="2025-08-30T12:51:00Z" w16du:dateUtc="2025-08-30T11:51:00Z">
            <w:rPr>
              <w:rFonts w:ascii="Calibri" w:hAnsi="Calibri" w:cs="Calibri"/>
              <w:spacing w:val="5"/>
              <w:sz w:val="28"/>
              <w:szCs w:val="28"/>
              <w:vertAlign w:val="superscript"/>
            </w:rPr>
          </w:rPrChange>
        </w:rPr>
        <w:t>6</w:t>
      </w:r>
      <w:r w:rsidR="006525F0" w:rsidRPr="00BE2302">
        <w:rPr>
          <w:vertAlign w:val="superscript"/>
          <w:rPrChange w:id="342" w:author="Beath, Hamish R" w:date="2025-08-30T12:51:00Z" w16du:dateUtc="2025-08-30T11:51:00Z">
            <w:rPr>
              <w:smallCaps/>
              <w:spacing w:val="5"/>
              <w:sz w:val="28"/>
              <w:szCs w:val="28"/>
            </w:rPr>
          </w:rPrChange>
        </w:rPr>
        <w:fldChar w:fldCharType="end"/>
      </w:r>
      <w:r w:rsidR="006525F0" w:rsidRPr="008F4A53">
        <w:t xml:space="preserve">. </w:t>
      </w:r>
      <w:r w:rsidR="002A32C8" w:rsidRPr="008F4A53">
        <w:t xml:space="preserve">We </w:t>
      </w:r>
      <w:r w:rsidR="0060075A" w:rsidRPr="008F4A53">
        <w:t>focus th</w:t>
      </w:r>
      <w:r w:rsidR="00594534" w:rsidRPr="008F4A53">
        <w:t>is illustrative application on scenarios that limit warming to 1.5°C with no or limited overshoot (</w:t>
      </w:r>
      <w:del w:id="343" w:author="Beath, Hamish R" w:date="2025-09-19T10:43:00Z" w16du:dateUtc="2025-09-19T09:43:00Z">
        <w:r w:rsidR="00594534" w:rsidRPr="008F4A53" w:rsidDel="009D5D5A">
          <w:delText xml:space="preserve">IPCC category </w:delText>
        </w:r>
      </w:del>
      <w:r w:rsidR="00594534" w:rsidRPr="008F4A53">
        <w:t>C1)</w:t>
      </w:r>
      <w:r w:rsidR="00400EFC" w:rsidRPr="008F4A53">
        <w:t xml:space="preserve">, </w:t>
      </w:r>
      <w:r w:rsidR="00F479BD" w:rsidRPr="008F4A53">
        <w:t xml:space="preserve">the subset of C1 scenarios also reaching net zero </w:t>
      </w:r>
      <w:r w:rsidR="00115CA2" w:rsidRPr="008F4A53">
        <w:t>greenhouse gas (</w:t>
      </w:r>
      <w:r w:rsidR="00F479BD" w:rsidRPr="008F4A53">
        <w:t>GHG</w:t>
      </w:r>
      <w:r w:rsidR="00115CA2" w:rsidRPr="008F4A53">
        <w:t>)</w:t>
      </w:r>
      <w:r w:rsidR="00F479BD" w:rsidRPr="008F4A53">
        <w:t xml:space="preserve"> emissions over the course of the 21</w:t>
      </w:r>
      <w:r w:rsidR="00F479BD" w:rsidRPr="00BE2302">
        <w:rPr>
          <w:vertAlign w:val="superscript"/>
        </w:rPr>
        <w:t>st</w:t>
      </w:r>
      <w:r w:rsidR="00F479BD" w:rsidRPr="008F4A53">
        <w:t xml:space="preserve"> century</w:t>
      </w:r>
      <w:r w:rsidR="00F479BD" w:rsidRPr="00BE2302">
        <w:rPr>
          <w:vertAlign w:val="superscript"/>
          <w:rPrChange w:id="344" w:author="Beath, Hamish R" w:date="2025-08-30T12:51:00Z" w16du:dateUtc="2025-08-30T11:51:00Z">
            <w:rPr>
              <w:smallCaps/>
              <w:spacing w:val="5"/>
              <w:sz w:val="28"/>
              <w:szCs w:val="28"/>
            </w:rPr>
          </w:rPrChange>
        </w:rPr>
        <w:fldChar w:fldCharType="begin"/>
      </w:r>
      <w:r w:rsidR="007127F6">
        <w:rPr>
          <w:vertAlign w:val="superscript"/>
        </w:rPr>
        <w:instrText xml:space="preserve"> ADDIN ZOTERO_ITEM CSL_CITATION {"citationID":"CmCblk6v","properties":{"formattedCitation":"\\super 25\\nosupersub{}","plainCitation":"25","noteIndex":0},"citationItems":[{"id":"qxj3Nevv/h7AhabcV","uris":["http://zotero.org/users/7044370/items/5V9BZK9Y"],"itemData":{"id":9050,"type":"article-journal","abstract":"The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F479BD" w:rsidRPr="00BE2302">
        <w:rPr>
          <w:vertAlign w:val="superscript"/>
          <w:rPrChange w:id="345" w:author="Beath, Hamish R" w:date="2025-08-30T12:51:00Z" w16du:dateUtc="2025-08-30T11:51:00Z">
            <w:rPr>
              <w:smallCaps/>
              <w:spacing w:val="5"/>
              <w:sz w:val="28"/>
              <w:szCs w:val="28"/>
            </w:rPr>
          </w:rPrChange>
        </w:rPr>
        <w:fldChar w:fldCharType="separate"/>
      </w:r>
      <w:r w:rsidR="007127F6" w:rsidRPr="007127F6">
        <w:rPr>
          <w:rFonts w:ascii="Calibri" w:cs="Calibri"/>
          <w:szCs w:val="24"/>
          <w:vertAlign w:val="superscript"/>
        </w:rPr>
        <w:t>25</w:t>
      </w:r>
      <w:r w:rsidR="00F479BD" w:rsidRPr="00BE2302">
        <w:rPr>
          <w:vertAlign w:val="superscript"/>
          <w:rPrChange w:id="346" w:author="Beath, Hamish R" w:date="2025-08-30T12:51:00Z" w16du:dateUtc="2025-08-30T11:51:00Z">
            <w:rPr>
              <w:smallCaps/>
              <w:spacing w:val="5"/>
              <w:sz w:val="28"/>
              <w:szCs w:val="28"/>
            </w:rPr>
          </w:rPrChange>
        </w:rPr>
        <w:fldChar w:fldCharType="end"/>
      </w:r>
      <w:r w:rsidR="00472B7F" w:rsidRPr="00BE2302">
        <w:rPr>
          <w:vertAlign w:val="superscript"/>
          <w:rPrChange w:id="347" w:author="Beath, Hamish R" w:date="2025-08-30T12:51:00Z" w16du:dateUtc="2025-08-30T11:51:00Z">
            <w:rPr>
              <w:smallCaps/>
              <w:spacing w:val="5"/>
              <w:sz w:val="28"/>
              <w:szCs w:val="28"/>
            </w:rPr>
          </w:rPrChange>
        </w:rPr>
        <w:t xml:space="preserve"> </w:t>
      </w:r>
      <w:r w:rsidR="00472B7F" w:rsidRPr="008F4A53">
        <w:t>(</w:t>
      </w:r>
      <w:del w:id="348" w:author="Beath, Hamish R" w:date="2025-09-19T10:43:00Z" w16du:dateUtc="2025-09-19T09:43:00Z">
        <w:r w:rsidR="00472B7F" w:rsidRPr="008F4A53" w:rsidDel="009D5D5A">
          <w:delText xml:space="preserve">IPCC category </w:delText>
        </w:r>
      </w:del>
      <w:r w:rsidR="00472B7F" w:rsidRPr="008F4A53">
        <w:t>C1a)</w:t>
      </w:r>
      <w:r w:rsidR="00F479BD" w:rsidRPr="008F4A53">
        <w:t>,</w:t>
      </w:r>
      <w:r w:rsidR="00594534" w:rsidRPr="008F4A53">
        <w:t xml:space="preserve"> </w:t>
      </w:r>
      <w:r w:rsidR="00F479BD" w:rsidRPr="008F4A53">
        <w:t>and</w:t>
      </w:r>
      <w:r w:rsidR="00594534" w:rsidRPr="008F4A53">
        <w:t xml:space="preserve"> </w:t>
      </w:r>
      <w:r w:rsidR="003F206E" w:rsidRPr="008F4A53">
        <w:t xml:space="preserve">scenarios that return warming to 1.5°C </w:t>
      </w:r>
      <w:r w:rsidR="00D03955" w:rsidRPr="008F4A53">
        <w:t xml:space="preserve">after a </w:t>
      </w:r>
      <w:r w:rsidR="00594534" w:rsidRPr="008F4A53">
        <w:t>high</w:t>
      </w:r>
      <w:r w:rsidR="00A164D4" w:rsidRPr="008F4A53">
        <w:t xml:space="preserve"> overshoot (</w:t>
      </w:r>
      <w:del w:id="349" w:author="Beath, Hamish R" w:date="2025-09-19T10:43:00Z" w16du:dateUtc="2025-09-19T09:43:00Z">
        <w:r w:rsidR="00A164D4" w:rsidRPr="008F4A53" w:rsidDel="009D5D5A">
          <w:delText xml:space="preserve">IPCC category </w:delText>
        </w:r>
      </w:del>
      <w:r w:rsidR="00A164D4" w:rsidRPr="008F4A53">
        <w:t xml:space="preserve">C2). We </w:t>
      </w:r>
      <w:r w:rsidR="002A32C8" w:rsidRPr="008F4A53">
        <w:t xml:space="preserve">apply </w:t>
      </w:r>
      <w:r w:rsidR="00A164D4" w:rsidRPr="008F4A53">
        <w:t xml:space="preserve">binary </w:t>
      </w:r>
      <w:r w:rsidR="001F4FB2" w:rsidRPr="008F4A53">
        <w:t xml:space="preserve">question-specific relevance weights </w:t>
      </w:r>
      <w:r w:rsidR="001F4FB2" w:rsidRPr="00BE2302">
        <w:rPr>
          <w:rPrChange w:id="350" w:author="Beath, Hamish R" w:date="2025-08-30T12:52:00Z" w16du:dateUtc="2025-08-30T11:52:00Z">
            <w:rPr>
              <w:i/>
              <w:iCs/>
              <w:spacing w:val="5"/>
              <w:sz w:val="28"/>
              <w:szCs w:val="28"/>
            </w:rPr>
          </w:rPrChange>
        </w:rPr>
        <w:t>R(</w:t>
      </w:r>
      <w:proofErr w:type="spellStart"/>
      <w:r w:rsidR="001F4FB2" w:rsidRPr="00BE2302">
        <w:rPr>
          <w:rPrChange w:id="351" w:author="Beath, Hamish R" w:date="2025-08-30T12:52:00Z" w16du:dateUtc="2025-08-30T11:52:00Z">
            <w:rPr>
              <w:i/>
              <w:iCs/>
              <w:spacing w:val="5"/>
              <w:sz w:val="28"/>
              <w:szCs w:val="28"/>
            </w:rPr>
          </w:rPrChange>
        </w:rPr>
        <w:t>i</w:t>
      </w:r>
      <w:proofErr w:type="spellEnd"/>
      <w:r w:rsidR="001F4FB2" w:rsidRPr="00BE2302">
        <w:rPr>
          <w:rPrChange w:id="352" w:author="Beath, Hamish R" w:date="2025-08-30T12:52:00Z" w16du:dateUtc="2025-08-30T11:52:00Z">
            <w:rPr>
              <w:i/>
              <w:iCs/>
              <w:spacing w:val="5"/>
              <w:sz w:val="28"/>
              <w:szCs w:val="28"/>
            </w:rPr>
          </w:rPrChange>
        </w:rPr>
        <w:t>)</w:t>
      </w:r>
      <w:commentRangeStart w:id="353"/>
      <w:commentRangeStart w:id="354"/>
      <w:commentRangeStart w:id="355"/>
      <w:commentRangeStart w:id="356"/>
      <w:commentRangeEnd w:id="353"/>
      <w:r w:rsidR="008744B2" w:rsidRPr="00BE2302">
        <w:rPr>
          <w:rPrChange w:id="357" w:author="Beath, Hamish R" w:date="2025-08-30T12:52:00Z" w16du:dateUtc="2025-08-30T11:52:00Z">
            <w:rPr>
              <w:rStyle w:val="CommentReference"/>
              <w:spacing w:val="5"/>
            </w:rPr>
          </w:rPrChange>
        </w:rPr>
        <w:commentReference w:id="353"/>
      </w:r>
      <w:commentRangeEnd w:id="354"/>
      <w:commentRangeEnd w:id="355"/>
      <w:commentRangeEnd w:id="356"/>
      <w:r w:rsidR="00C1126C" w:rsidRPr="00BE2302">
        <w:rPr>
          <w:rPrChange w:id="358" w:author="Beath, Hamish R" w:date="2025-08-30T12:52:00Z" w16du:dateUtc="2025-08-30T11:52:00Z">
            <w:rPr>
              <w:rStyle w:val="CommentReference"/>
              <w:spacing w:val="5"/>
            </w:rPr>
          </w:rPrChange>
        </w:rPr>
        <w:commentReference w:id="354"/>
      </w:r>
      <w:r w:rsidR="005814ED" w:rsidRPr="00BE2302">
        <w:rPr>
          <w:rPrChange w:id="359" w:author="Beath, Hamish R" w:date="2025-08-30T12:52:00Z" w16du:dateUtc="2025-08-30T11:52:00Z">
            <w:rPr>
              <w:rStyle w:val="CommentReference"/>
              <w:spacing w:val="5"/>
            </w:rPr>
          </w:rPrChange>
        </w:rPr>
        <w:commentReference w:id="355"/>
      </w:r>
      <w:r w:rsidR="000C5850" w:rsidRPr="00BE2302">
        <w:rPr>
          <w:rPrChange w:id="360" w:author="Beath, Hamish R" w:date="2025-08-30T12:52:00Z" w16du:dateUtc="2025-08-30T11:52:00Z">
            <w:rPr>
              <w:rStyle w:val="CommentReference"/>
              <w:spacing w:val="5"/>
            </w:rPr>
          </w:rPrChange>
        </w:rPr>
        <w:commentReference w:id="356"/>
      </w:r>
      <w:r w:rsidR="001F4FB2" w:rsidRPr="008F4A53">
        <w:rPr>
          <w:smallCaps/>
          <w:spacing w:val="5"/>
          <w:sz w:val="28"/>
          <w:szCs w:val="28"/>
          <w:rPrChange w:id="361" w:author="Beath, Hamish R" w:date="2025-08-29T08:42:00Z" w16du:dateUtc="2025-08-29T07:42:00Z">
            <w:rPr>
              <w:i/>
              <w:iCs/>
              <w:spacing w:val="5"/>
              <w:sz w:val="28"/>
              <w:szCs w:val="28"/>
            </w:rPr>
          </w:rPrChange>
        </w:rPr>
        <w:t xml:space="preserve"> </w:t>
      </w:r>
      <w:r w:rsidR="00A164D4" w:rsidRPr="008F4A53">
        <w:t>to select the desired scenarios</w:t>
      </w:r>
      <w:ins w:id="362" w:author="Beath, Hamish R" w:date="2025-09-03T19:06:00Z" w16du:dateUtc="2025-09-03T18:06:00Z">
        <w:r w:rsidR="002B2DE8">
          <w:t>, although</w:t>
        </w:r>
      </w:ins>
      <w:ins w:id="363" w:author="Beath, Hamish R" w:date="2025-08-02T10:23:00Z" w16du:dateUtc="2025-08-02T09:23:00Z">
        <w:r w:rsidR="00EF2F0C" w:rsidRPr="008F4A53">
          <w:t xml:space="preserve"> </w:t>
        </w:r>
      </w:ins>
      <w:ins w:id="364" w:author="Beath, Hamish R" w:date="2025-09-03T19:06:00Z" w16du:dateUtc="2025-09-03T18:06:00Z">
        <w:r w:rsidR="002B2DE8">
          <w:t>w</w:t>
        </w:r>
      </w:ins>
      <w:ins w:id="365" w:author="Beath, Hamish R" w:date="2025-08-02T10:23:00Z" w16du:dateUtc="2025-08-02T09:23:00Z">
        <w:r w:rsidR="00EF2F0C" w:rsidRPr="008F4A53">
          <w:t xml:space="preserve">e </w:t>
        </w:r>
      </w:ins>
      <w:ins w:id="366" w:author="Beath, Hamish R" w:date="2025-10-09T20:08:00Z" w16du:dateUtc="2025-10-09T19:08:00Z">
        <w:r w:rsidR="00FE13F2">
          <w:t>demonstrate an</w:t>
        </w:r>
      </w:ins>
      <w:ins w:id="367" w:author="Beath, Hamish R" w:date="2025-08-15T08:15:00Z" w16du:dateUtc="2025-08-15T07:15:00Z">
        <w:r w:rsidR="00C54134" w:rsidRPr="008F4A53">
          <w:t xml:space="preserve"> alternative</w:t>
        </w:r>
      </w:ins>
      <w:ins w:id="368" w:author="Beath, Hamish R" w:date="2025-09-06T10:16:00Z" w16du:dateUtc="2025-09-06T09:16:00Z">
        <w:r w:rsidR="006E53C0">
          <w:t xml:space="preserve"> continuous</w:t>
        </w:r>
      </w:ins>
      <w:ins w:id="369" w:author="Beath, Hamish R" w:date="2025-08-02T10:24:00Z" w16du:dateUtc="2025-08-02T09:24:00Z">
        <w:r w:rsidR="00EF2F0C" w:rsidRPr="008F4A53">
          <w:t xml:space="preserve"> relevance weighting approach in Supplementary Results 1</w:t>
        </w:r>
        <w:r w:rsidR="00EF2F0C" w:rsidRPr="0044230C">
          <w:t>.</w:t>
        </w:r>
      </w:ins>
      <w:r w:rsidR="00A164D4" w:rsidRPr="0044230C">
        <w:rPr>
          <w:smallCaps/>
          <w:spacing w:val="5"/>
          <w:sz w:val="28"/>
          <w:szCs w:val="28"/>
          <w:rPrChange w:id="370" w:author="Beath, Hamish R" w:date="2025-09-19T10:44:00Z" w16du:dateUtc="2025-09-19T09:44:00Z">
            <w:rPr>
              <w:spacing w:val="5"/>
              <w:sz w:val="28"/>
              <w:szCs w:val="28"/>
            </w:rPr>
          </w:rPrChange>
        </w:rPr>
        <w:t xml:space="preserve"> </w:t>
      </w:r>
      <w:ins w:id="371" w:author="Beath, Hamish R" w:date="2025-08-15T08:15:00Z" w16du:dateUtc="2025-08-15T07:15:00Z">
        <w:r w:rsidR="00C54134" w:rsidRPr="0044230C">
          <w:rPr>
            <w:rPrChange w:id="372" w:author="Beath, Hamish R" w:date="2025-09-19T10:44:00Z" w16du:dateUtc="2025-09-19T09:44:00Z">
              <w:rPr>
                <w:spacing w:val="5"/>
                <w:sz w:val="28"/>
                <w:szCs w:val="28"/>
                <w:highlight w:val="yellow"/>
              </w:rPr>
            </w:rPrChange>
          </w:rPr>
          <w:t>We</w:t>
        </w:r>
        <w:r w:rsidR="00C54134" w:rsidRPr="00BE2302">
          <w:rPr>
            <w:rPrChange w:id="373" w:author="Beath, Hamish R" w:date="2025-08-30T12:53:00Z" w16du:dateUtc="2025-08-30T11:53:00Z">
              <w:rPr>
                <w:spacing w:val="5"/>
                <w:sz w:val="28"/>
                <w:szCs w:val="28"/>
                <w:highlight w:val="yellow"/>
              </w:rPr>
            </w:rPrChange>
          </w:rPr>
          <w:t xml:space="preserve"> </w:t>
        </w:r>
      </w:ins>
      <w:ins w:id="374" w:author="Beath, Hamish R" w:date="2025-09-06T10:17:00Z" w16du:dateUtc="2025-09-06T09:17:00Z">
        <w:r w:rsidR="006E53C0">
          <w:t xml:space="preserve">apply </w:t>
        </w:r>
      </w:ins>
      <w:ins w:id="375" w:author="Beath, Hamish R" w:date="2025-08-15T08:15:00Z" w16du:dateUtc="2025-08-15T07:15:00Z">
        <w:r w:rsidR="00C54134" w:rsidRPr="00BE2302">
          <w:rPr>
            <w:rPrChange w:id="376" w:author="Beath, Hamish R" w:date="2025-08-30T12:53:00Z" w16du:dateUtc="2025-08-30T11:53:00Z">
              <w:rPr>
                <w:spacing w:val="5"/>
                <w:sz w:val="28"/>
                <w:szCs w:val="28"/>
                <w:highlight w:val="yellow"/>
              </w:rPr>
            </w:rPrChange>
          </w:rPr>
          <w:t>a continuous quality weighting</w:t>
        </w:r>
      </w:ins>
      <w:ins w:id="377" w:author="Beath, Hamish R" w:date="2025-08-22T13:20:00Z" w16du:dateUtc="2025-08-22T12:20:00Z">
        <w:r w:rsidR="00EE26FB" w:rsidRPr="00BE2302">
          <w:rPr>
            <w:rPrChange w:id="378" w:author="Beath, Hamish R" w:date="2025-08-30T12:53:00Z" w16du:dateUtc="2025-08-30T11:53:00Z">
              <w:rPr>
                <w:spacing w:val="5"/>
                <w:sz w:val="28"/>
                <w:szCs w:val="28"/>
                <w:highlight w:val="yellow"/>
              </w:rPr>
            </w:rPrChange>
          </w:rPr>
          <w:t>,</w:t>
        </w:r>
      </w:ins>
      <w:ins w:id="379" w:author="Beath, Hamish R" w:date="2025-08-22T13:19:00Z" w16du:dateUtc="2025-08-22T12:19:00Z">
        <w:r w:rsidR="00EE26FB" w:rsidRPr="00BE2302">
          <w:rPr>
            <w:rPrChange w:id="380" w:author="Beath, Hamish R" w:date="2025-08-30T12:53:00Z" w16du:dateUtc="2025-08-30T11:53:00Z">
              <w:rPr>
                <w:spacing w:val="5"/>
                <w:sz w:val="28"/>
                <w:szCs w:val="28"/>
                <w:highlight w:val="yellow"/>
              </w:rPr>
            </w:rPrChange>
          </w:rPr>
          <w:t xml:space="preserve"> </w:t>
        </w:r>
      </w:ins>
      <m:oMath>
        <m:r>
          <w:ins w:id="381" w:author="Beath, Hamish R" w:date="2025-08-22T13:20:00Z" w16du:dateUtc="2025-08-22T12:20:00Z">
            <w:rPr>
              <w:rFonts w:ascii="Cambria Math" w:hAnsi="Cambria Math"/>
              <w:rPrChange w:id="382" w:author="Beath, Hamish R" w:date="2025-08-30T12:53:00Z" w16du:dateUtc="2025-08-30T11:53:00Z">
                <w:rPr>
                  <w:rFonts w:ascii="Cambria Math" w:hAnsi="Cambria Math"/>
                  <w:spacing w:val="5"/>
                  <w:sz w:val="28"/>
                  <w:szCs w:val="28"/>
                  <w:highlight w:val="yellow"/>
                </w:rPr>
              </w:rPrChange>
            </w:rPr>
            <m:t>Q(i)</m:t>
          </w:ins>
        </m:r>
      </m:oMath>
      <w:del w:id="383" w:author="Beath, Hamish R" w:date="2025-08-15T08:16:00Z" w16du:dateUtc="2025-08-15T07:16:00Z">
        <w:r w:rsidR="00AC61E2" w:rsidRPr="00BE2302" w:rsidDel="00C54134">
          <w:delText xml:space="preserve">and </w:delText>
        </w:r>
        <w:r w:rsidR="00CA3FEC" w:rsidRPr="00BE2302" w:rsidDel="00C54134">
          <w:delText xml:space="preserve">also </w:delText>
        </w:r>
        <w:r w:rsidR="00524929" w:rsidRPr="00BE2302" w:rsidDel="00C54134">
          <w:delText>apply</w:delText>
        </w:r>
        <w:r w:rsidR="00CA3FEC" w:rsidRPr="00BE2302" w:rsidDel="00C54134">
          <w:delText xml:space="preserve"> </w:delText>
        </w:r>
        <w:r w:rsidR="00524929" w:rsidRPr="00BE2302" w:rsidDel="00C54134">
          <w:delText>a</w:delText>
        </w:r>
        <w:r w:rsidR="00CA3FEC" w:rsidRPr="00BE2302" w:rsidDel="00C54134">
          <w:delText xml:space="preserve"> binary scenario quality weighting </w:delText>
        </w:r>
      </w:del>
      <w:del w:id="384" w:author="Beath, Hamish R" w:date="2025-08-22T13:20:00Z" w16du:dateUtc="2025-08-22T12:20:00Z">
        <w:r w:rsidR="00CA3FEC" w:rsidRPr="00BE2302">
          <w:rPr>
            <w:rPrChange w:id="385" w:author="Beath, Hamish R" w:date="2025-08-30T12:53:00Z" w16du:dateUtc="2025-08-30T11:53:00Z">
              <w:rPr>
                <w:i/>
                <w:iCs/>
                <w:spacing w:val="5"/>
                <w:sz w:val="28"/>
                <w:szCs w:val="28"/>
              </w:rPr>
            </w:rPrChange>
          </w:rPr>
          <w:delText>Q(i)</w:delText>
        </w:r>
      </w:del>
      <w:del w:id="386" w:author="Beath, Hamish R" w:date="2025-08-15T08:16:00Z" w16du:dateUtc="2025-08-15T07:16:00Z">
        <w:r w:rsidR="00524929" w:rsidRPr="00BE2302" w:rsidDel="00C54134">
          <w:delText xml:space="preserve"> </w:delText>
        </w:r>
      </w:del>
      <w:ins w:id="387" w:author="Beath, Hamish R" w:date="2025-08-15T08:16:00Z" w16du:dateUtc="2025-08-15T07:16:00Z">
        <w:r w:rsidR="00C54134" w:rsidRPr="00BE2302">
          <w:rPr>
            <w:rPrChange w:id="388" w:author="Beath, Hamish R" w:date="2025-08-30T12:53:00Z" w16du:dateUtc="2025-08-30T11:53:00Z">
              <w:rPr>
                <w:spacing w:val="5"/>
                <w:sz w:val="28"/>
                <w:szCs w:val="28"/>
                <w:highlight w:val="yellow"/>
              </w:rPr>
            </w:rPrChange>
          </w:rPr>
          <w:t xml:space="preserve">, </w:t>
        </w:r>
      </w:ins>
      <w:ins w:id="389" w:author="Beath, Hamish R" w:date="2025-08-24T13:49:00Z" w16du:dateUtc="2025-08-24T12:49:00Z">
        <w:r w:rsidR="00DC363A" w:rsidRPr="00BE2302">
          <w:rPr>
            <w:rPrChange w:id="390" w:author="Beath, Hamish R" w:date="2025-08-30T12:53:00Z" w16du:dateUtc="2025-08-30T11:53:00Z">
              <w:rPr>
                <w:spacing w:val="5"/>
                <w:sz w:val="28"/>
                <w:szCs w:val="28"/>
                <w:highlight w:val="yellow"/>
              </w:rPr>
            </w:rPrChange>
          </w:rPr>
          <w:t>based on</w:t>
        </w:r>
      </w:ins>
      <w:ins w:id="391" w:author="Beath, Hamish R" w:date="2025-08-15T08:16:00Z" w16du:dateUtc="2025-08-15T07:16:00Z">
        <w:r w:rsidR="00C54134" w:rsidRPr="00BE2302">
          <w:rPr>
            <w:rPrChange w:id="392" w:author="Beath, Hamish R" w:date="2025-08-30T12:53:00Z" w16du:dateUtc="2025-08-30T11:53:00Z">
              <w:rPr>
                <w:spacing w:val="5"/>
                <w:sz w:val="28"/>
                <w:szCs w:val="28"/>
                <w:highlight w:val="yellow"/>
              </w:rPr>
            </w:rPrChange>
          </w:rPr>
          <w:t xml:space="preserve"> the</w:t>
        </w:r>
        <w:r w:rsidR="00C54134" w:rsidRPr="008F4A53">
          <w:rPr>
            <w:smallCaps/>
            <w:spacing w:val="5"/>
            <w:sz w:val="28"/>
            <w:szCs w:val="28"/>
            <w:rPrChange w:id="393" w:author="Beath, Hamish R" w:date="2025-08-29T08:42:00Z" w16du:dateUtc="2025-08-29T07:42:00Z">
              <w:rPr>
                <w:spacing w:val="5"/>
                <w:sz w:val="28"/>
                <w:szCs w:val="28"/>
                <w:highlight w:val="yellow"/>
              </w:rPr>
            </w:rPrChange>
          </w:rPr>
          <w:t xml:space="preserve"> </w:t>
        </w:r>
      </w:ins>
      <w:del w:id="394" w:author="Beath, Hamish R" w:date="2025-08-15T08:16:00Z" w16du:dateUtc="2025-08-15T07:16:00Z">
        <w:r w:rsidR="00524929" w:rsidRPr="008F4A53" w:rsidDel="00C54134">
          <w:delText xml:space="preserve">aligned with the </w:delText>
        </w:r>
      </w:del>
      <w:r w:rsidR="00524929" w:rsidRPr="008F4A53">
        <w:t>IPCC AR6 vetting procedure</w:t>
      </w:r>
      <w:r w:rsidR="00524929" w:rsidRPr="00BE2302">
        <w:rPr>
          <w:vertAlign w:val="superscript"/>
          <w:rPrChange w:id="395" w:author="Beath, Hamish R" w:date="2025-08-30T12:53:00Z" w16du:dateUtc="2025-08-30T11:53:00Z">
            <w:rPr>
              <w:smallCaps/>
              <w:spacing w:val="5"/>
              <w:sz w:val="28"/>
              <w:szCs w:val="28"/>
            </w:rPr>
          </w:rPrChange>
        </w:rPr>
        <w:fldChar w:fldCharType="begin"/>
      </w:r>
      <w:r w:rsidR="007127F6">
        <w:rPr>
          <w:vertAlign w:val="superscript"/>
        </w:rPr>
        <w:instrText xml:space="preserve"> ADDIN ZOTERO_ITEM CSL_CITATION {"citationID":"Y44gKlh7","properties":{"formattedCitation":"\\super 26\\nosupersub{}","plainCitation":"26","noteIndex":0},"citationItems":[{"id":"qxj3Nevv/ozsvLy9E","uris":["http://zotero.org/users/7044370/items/ZKVHL8LR"],"itemData":{"id":9071,"type":"chapter","abstract":"v","container-title":"IPCC,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24929" w:rsidRPr="00BE2302">
        <w:rPr>
          <w:vertAlign w:val="superscript"/>
          <w:rPrChange w:id="396" w:author="Beath, Hamish R" w:date="2025-08-30T12:53:00Z" w16du:dateUtc="2025-08-30T11:53:00Z">
            <w:rPr>
              <w:smallCaps/>
              <w:spacing w:val="5"/>
              <w:sz w:val="28"/>
              <w:szCs w:val="28"/>
            </w:rPr>
          </w:rPrChange>
        </w:rPr>
        <w:fldChar w:fldCharType="separate"/>
      </w:r>
      <w:r w:rsidR="007127F6" w:rsidRPr="007127F6">
        <w:rPr>
          <w:rFonts w:ascii="Calibri" w:cs="Calibri"/>
          <w:szCs w:val="24"/>
          <w:vertAlign w:val="superscript"/>
        </w:rPr>
        <w:t>26</w:t>
      </w:r>
      <w:r w:rsidR="00524929" w:rsidRPr="00BE2302">
        <w:rPr>
          <w:vertAlign w:val="superscript"/>
          <w:rPrChange w:id="397" w:author="Beath, Hamish R" w:date="2025-08-30T12:53:00Z" w16du:dateUtc="2025-08-30T11:53:00Z">
            <w:rPr>
              <w:smallCaps/>
              <w:spacing w:val="5"/>
              <w:sz w:val="28"/>
              <w:szCs w:val="28"/>
            </w:rPr>
          </w:rPrChange>
        </w:rPr>
        <w:fldChar w:fldCharType="end"/>
      </w:r>
      <w:r w:rsidR="00AC61E2" w:rsidRPr="008F4A53">
        <w:t xml:space="preserve"> (see </w:t>
      </w:r>
      <w:r w:rsidR="00840312" w:rsidRPr="008F4A53">
        <w:t>M</w:t>
      </w:r>
      <w:r w:rsidR="00AC61E2" w:rsidRPr="008F4A53">
        <w:t>ethods)</w:t>
      </w:r>
      <w:r w:rsidR="00FE6E77" w:rsidRPr="008F4A53">
        <w:t xml:space="preserve">. </w:t>
      </w:r>
      <w:commentRangeStart w:id="398"/>
      <w:commentRangeEnd w:id="398"/>
      <w:r w:rsidR="00EF2F0C" w:rsidRPr="008F4A53">
        <w:rPr>
          <w:sz w:val="28"/>
          <w:szCs w:val="28"/>
          <w:rPrChange w:id="399" w:author="Beath, Hamish R" w:date="2025-08-29T08:42:00Z" w16du:dateUtc="2025-08-29T07:42:00Z">
            <w:rPr>
              <w:rStyle w:val="CommentReference"/>
              <w:spacing w:val="5"/>
            </w:rPr>
          </w:rPrChange>
        </w:rPr>
        <w:commentReference w:id="398"/>
      </w:r>
      <w:commentRangeStart w:id="400"/>
      <w:r w:rsidR="00457D5E" w:rsidRPr="008F4A53">
        <w:t xml:space="preserve">Diversity weighting </w:t>
      </w:r>
      <w:r w:rsidR="00457D5E" w:rsidRPr="00BE2302">
        <w:rPr>
          <w:rPrChange w:id="401" w:author="Beath, Hamish R" w:date="2025-08-30T12:53:00Z" w16du:dateUtc="2025-08-30T11:53:00Z">
            <w:rPr>
              <w:i/>
              <w:iCs/>
              <w:spacing w:val="5"/>
              <w:sz w:val="28"/>
              <w:szCs w:val="28"/>
            </w:rPr>
          </w:rPrChange>
        </w:rPr>
        <w:t>D(</w:t>
      </w:r>
      <w:proofErr w:type="spellStart"/>
      <w:r w:rsidR="00457D5E" w:rsidRPr="00BE2302">
        <w:rPr>
          <w:rPrChange w:id="402" w:author="Beath, Hamish R" w:date="2025-08-30T12:53:00Z" w16du:dateUtc="2025-08-30T11:53:00Z">
            <w:rPr>
              <w:i/>
              <w:iCs/>
              <w:spacing w:val="5"/>
              <w:sz w:val="28"/>
              <w:szCs w:val="28"/>
            </w:rPr>
          </w:rPrChange>
        </w:rPr>
        <w:t>i</w:t>
      </w:r>
      <w:proofErr w:type="spellEnd"/>
      <w:r w:rsidR="00457D5E" w:rsidRPr="00BE2302">
        <w:rPr>
          <w:rPrChange w:id="403" w:author="Beath, Hamish R" w:date="2025-08-30T12:53:00Z" w16du:dateUtc="2025-08-30T11:53:00Z">
            <w:rPr>
              <w:i/>
              <w:iCs/>
              <w:spacing w:val="5"/>
              <w:sz w:val="28"/>
              <w:szCs w:val="28"/>
            </w:rPr>
          </w:rPrChange>
        </w:rPr>
        <w:t>)</w:t>
      </w:r>
      <w:r w:rsidR="00457D5E" w:rsidRPr="008F4A53">
        <w:t xml:space="preserve"> considers the similarities between scenarios in four key dimensions (emissions, economy, mitigation strategy, and energy) and a total of 1</w:t>
      </w:r>
      <w:ins w:id="404" w:author="Beath, Hamish R" w:date="2025-08-02T10:22:00Z" w16du:dateUtc="2025-08-02T09:22:00Z">
        <w:r w:rsidR="00EF2F0C" w:rsidRPr="008F4A53">
          <w:t>5</w:t>
        </w:r>
      </w:ins>
      <w:del w:id="405" w:author="Beath, Hamish R" w:date="2025-08-02T10:22:00Z" w16du:dateUtc="2025-08-02T09:22:00Z">
        <w:r w:rsidR="00457D5E" w:rsidRPr="008F4A53" w:rsidDel="00EF2F0C">
          <w:delText>4</w:delText>
        </w:r>
      </w:del>
      <w:r w:rsidR="00457D5E" w:rsidRPr="008F4A53">
        <w:t xml:space="preserve"> variables</w:t>
      </w:r>
      <w:ins w:id="406" w:author="Beath, Hamish R" w:date="2025-09-03T19:08:00Z" w16du:dateUtc="2025-09-03T18:08:00Z">
        <w:r w:rsidR="002B2DE8">
          <w:t xml:space="preserve"> </w:t>
        </w:r>
        <w:r w:rsidR="002B2DE8" w:rsidRPr="008F4A53">
          <w:t>(Methods</w:t>
        </w:r>
      </w:ins>
      <w:ins w:id="407" w:author="Beath, Hamish R" w:date="2025-09-03T19:09:00Z" w16du:dateUtc="2025-09-03T18:09:00Z">
        <w:r w:rsidR="002B2DE8">
          <w:t xml:space="preserve"> Table 1</w:t>
        </w:r>
      </w:ins>
      <w:ins w:id="408" w:author="Beath, Hamish R" w:date="2025-09-03T19:08:00Z" w16du:dateUtc="2025-09-03T18:08:00Z">
        <w:r w:rsidR="002B2DE8" w:rsidRPr="008F4A53">
          <w:t xml:space="preserve">). </w:t>
        </w:r>
        <w:commentRangeStart w:id="409"/>
        <w:commentRangeEnd w:id="409"/>
        <w:r w:rsidR="002B2DE8" w:rsidRPr="00665642">
          <w:rPr>
            <w:sz w:val="28"/>
            <w:szCs w:val="28"/>
          </w:rPr>
          <w:commentReference w:id="409"/>
        </w:r>
        <w:del w:id="410" w:author="Rogelj, Joeri" w:date="2025-09-16T17:06:00Z" w16du:dateUtc="2025-09-16T16:06:00Z">
          <w:r w:rsidR="002B2DE8">
            <w:delText>.</w:delText>
          </w:r>
        </w:del>
      </w:ins>
      <w:del w:id="411" w:author="Rogelj, Joeri" w:date="2025-09-16T17:06:00Z" w16du:dateUtc="2025-09-16T16:06:00Z">
        <w:r w:rsidR="00457D5E" w:rsidRPr="008F4A53">
          <w:delText xml:space="preserve"> </w:delText>
        </w:r>
      </w:del>
      <w:del w:id="412" w:author="Beath, Hamish R" w:date="2025-09-03T19:08:00Z" w16du:dateUtc="2025-09-03T18:08:00Z">
        <w:r w:rsidR="00457D5E" w:rsidRPr="008F4A53" w:rsidDel="002B2DE8">
          <w:delText>(</w:delText>
        </w:r>
        <w:r w:rsidR="00F70E8A" w:rsidRPr="008F4A53" w:rsidDel="002B2DE8">
          <w:delText xml:space="preserve">Methods </w:delText>
        </w:r>
        <w:r w:rsidR="00457D5E" w:rsidRPr="008F4A53" w:rsidDel="002B2DE8">
          <w:delText xml:space="preserve">Table 1). </w:delText>
        </w:r>
        <w:commentRangeEnd w:id="400"/>
        <w:r w:rsidR="00C54134" w:rsidRPr="008F4A53" w:rsidDel="002B2DE8">
          <w:rPr>
            <w:sz w:val="28"/>
            <w:szCs w:val="28"/>
            <w:rPrChange w:id="413" w:author="Beath, Hamish R" w:date="2025-08-29T08:42:00Z" w16du:dateUtc="2025-08-29T07:42:00Z">
              <w:rPr>
                <w:rStyle w:val="CommentReference"/>
                <w:spacing w:val="5"/>
              </w:rPr>
            </w:rPrChange>
          </w:rPr>
          <w:commentReference w:id="400"/>
        </w:r>
      </w:del>
      <w:ins w:id="414" w:author="Beath, Hamish R" w:date="2025-10-09T20:08:00Z" w16du:dateUtc="2025-10-09T19:08:00Z">
        <w:r w:rsidR="00A603AD">
          <w:t>D</w:t>
        </w:r>
      </w:ins>
      <w:ins w:id="415" w:author="Beath, Hamish R" w:date="2025-09-03T19:07:00Z" w16du:dateUtc="2025-09-03T18:07:00Z">
        <w:r w:rsidR="002B2DE8">
          <w:t xml:space="preserve">ue to correlations between variables, </w:t>
        </w:r>
      </w:ins>
      <w:ins w:id="416" w:author="Beath, Hamish R" w:date="2025-10-09T20:08:00Z" w16du:dateUtc="2025-10-09T19:08:00Z">
        <w:r w:rsidR="00A603AD">
          <w:t>we use</w:t>
        </w:r>
      </w:ins>
      <w:ins w:id="417" w:author="Beath, Hamish R" w:date="2025-09-05T09:11:00Z" w16du:dateUtc="2025-09-05T08:11:00Z">
        <w:r w:rsidR="00305F7A">
          <w:t xml:space="preserve"> </w:t>
        </w:r>
      </w:ins>
      <w:ins w:id="418" w:author="Beath, Hamish R" w:date="2025-09-03T19:08:00Z" w16du:dateUtc="2025-09-03T18:08:00Z">
        <w:r w:rsidR="002B2DE8">
          <w:t>8</w:t>
        </w:r>
      </w:ins>
      <w:ins w:id="419" w:author="Beath, Hamish R" w:date="2025-10-09T20:08:00Z" w16du:dateUtc="2025-10-09T19:08:00Z">
        <w:r w:rsidR="00A603AD">
          <w:t xml:space="preserve"> representative</w:t>
        </w:r>
      </w:ins>
      <w:ins w:id="420" w:author="Beath, Hamish R" w:date="2025-09-03T19:08:00Z" w16du:dateUtc="2025-09-03T18:08:00Z">
        <w:r w:rsidR="002B2DE8">
          <w:t xml:space="preserve"> </w:t>
        </w:r>
      </w:ins>
      <w:ins w:id="421" w:author="Beath, Hamish R" w:date="2025-09-03T19:09:00Z" w16du:dateUtc="2025-09-03T18:09:00Z">
        <w:r w:rsidR="002B2DE8">
          <w:t>variables</w:t>
        </w:r>
      </w:ins>
      <w:ins w:id="422" w:author="Beath, Hamish R" w:date="2025-09-03T19:08:00Z" w16du:dateUtc="2025-09-03T18:08:00Z">
        <w:r w:rsidR="002B2DE8">
          <w:t xml:space="preserve"> </w:t>
        </w:r>
      </w:ins>
      <w:ins w:id="423" w:author="Beath, Hamish R" w:date="2025-10-09T20:09:00Z" w16du:dateUtc="2025-10-09T19:09:00Z">
        <w:r w:rsidR="00A603AD">
          <w:t>for</w:t>
        </w:r>
      </w:ins>
      <w:ins w:id="424" w:author="Beath, Hamish R" w:date="2025-09-03T19:08:00Z" w16du:dateUtc="2025-09-03T18:08:00Z">
        <w:r w:rsidR="002B2DE8">
          <w:t xml:space="preserve"> the </w:t>
        </w:r>
      </w:ins>
      <w:ins w:id="425" w:author="Beath, Hamish R" w:date="2025-09-03T19:23:00Z" w16du:dateUtc="2025-09-03T18:23:00Z">
        <w:r w:rsidR="0035229F">
          <w:t xml:space="preserve">main </w:t>
        </w:r>
      </w:ins>
      <w:ins w:id="426" w:author="Beath, Hamish R" w:date="2025-09-03T19:08:00Z" w16du:dateUtc="2025-09-03T18:08:00Z">
        <w:r w:rsidR="002B2DE8">
          <w:t xml:space="preserve">results </w:t>
        </w:r>
        <w:r w:rsidR="002B2DE8" w:rsidRPr="008F4A53">
          <w:t>(</w:t>
        </w:r>
        <w:r w:rsidR="002B2DE8">
          <w:t xml:space="preserve">see </w:t>
        </w:r>
        <w:r w:rsidR="002B2DE8" w:rsidRPr="008F4A53">
          <w:t xml:space="preserve">Methods). </w:t>
        </w:r>
      </w:ins>
      <w:commentRangeStart w:id="427"/>
      <w:ins w:id="428" w:author="Beath, Hamish R" w:date="2025-09-06T10:15:00Z" w16du:dateUtc="2025-09-06T09:15:00Z">
        <w:r w:rsidR="006E53C0">
          <w:t xml:space="preserve">We </w:t>
        </w:r>
      </w:ins>
      <w:ins w:id="429" w:author="Beath, Hamish R" w:date="2025-09-06T10:16:00Z" w16du:dateUtc="2025-09-06T09:16:00Z">
        <w:r w:rsidR="006E53C0">
          <w:t xml:space="preserve">primarily </w:t>
        </w:r>
      </w:ins>
      <w:ins w:id="430" w:author="Beath, Hamish R" w:date="2025-09-06T10:15:00Z" w16du:dateUtc="2025-09-06T09:15:00Z">
        <w:r w:rsidR="006E53C0">
          <w:t>focus on diversity weighting</w:t>
        </w:r>
      </w:ins>
      <w:ins w:id="431" w:author="Beath, Hamish R" w:date="2025-09-19T10:45:00Z">
        <w:r w:rsidR="00DE344F" w:rsidRPr="00DE344F">
          <w:t>,</w:t>
        </w:r>
      </w:ins>
      <w:ins w:id="432" w:author="Beath, Hamish R" w:date="2025-09-06T10:15:00Z" w16du:dateUtc="2025-09-06T09:15:00Z">
        <w:r w:rsidR="006E53C0">
          <w:t xml:space="preserve"> the </w:t>
        </w:r>
      </w:ins>
      <w:ins w:id="433" w:author="Beath, Hamish R" w:date="2025-09-06T10:18:00Z" w16du:dateUtc="2025-09-06T09:18:00Z">
        <w:r w:rsidR="006E53C0">
          <w:t>most complex</w:t>
        </w:r>
      </w:ins>
      <w:ins w:id="434" w:author="Beath, Hamish R" w:date="2025-09-06T10:19:00Z" w16du:dateUtc="2025-09-06T09:19:00Z">
        <w:r w:rsidR="006E53C0">
          <w:t xml:space="preserve"> dimension</w:t>
        </w:r>
      </w:ins>
      <w:ins w:id="435" w:author="Beath, Hamish R" w:date="2025-09-19T10:45:00Z">
        <w:r w:rsidR="00DE344F" w:rsidRPr="00DE344F">
          <w:t>, considered separately</w:t>
        </w:r>
      </w:ins>
      <w:ins w:id="436" w:author="Beath, Hamish R" w:date="2025-09-06T10:17:00Z" w16du:dateUtc="2025-09-06T09:17:00Z">
        <w:r w:rsidR="006E53C0">
          <w:t xml:space="preserve"> from continuous quality weighting </w:t>
        </w:r>
      </w:ins>
      <w:ins w:id="437" w:author="Beath, Hamish R" w:date="2025-09-19T10:45:00Z">
        <w:r w:rsidR="00DE344F" w:rsidRPr="00DE344F">
          <w:t>for</w:t>
        </w:r>
      </w:ins>
      <w:ins w:id="438" w:author="Beath, Hamish R" w:date="2025-09-06T10:18:00Z" w16du:dateUtc="2025-09-06T09:18:00Z">
        <w:r w:rsidR="006E53C0">
          <w:t xml:space="preserve"> interpretability. </w:t>
        </w:r>
      </w:ins>
      <w:commentRangeStart w:id="439"/>
      <w:ins w:id="440" w:author="Beath, Hamish R" w:date="2025-09-03T19:09:00Z" w16du:dateUtc="2025-09-03T18:09:00Z">
        <w:r w:rsidR="00EF411F">
          <w:t xml:space="preserve">The outcomes </w:t>
        </w:r>
      </w:ins>
      <w:ins w:id="441" w:author="Beath, Hamish R" w:date="2025-08-28T12:54:00Z" w16du:dateUtc="2025-08-28T11:54:00Z">
        <w:r w:rsidR="00AD2CE3" w:rsidRPr="008F4A53">
          <w:t xml:space="preserve">represent </w:t>
        </w:r>
      </w:ins>
      <w:ins w:id="442" w:author="Beath, Hamish R" w:date="2025-08-28T13:05:00Z" w16du:dateUtc="2025-08-28T12:05:00Z">
        <w:r w:rsidR="0064117A" w:rsidRPr="008F4A53">
          <w:t xml:space="preserve">one </w:t>
        </w:r>
        <w:r w:rsidR="00671F71" w:rsidRPr="008F4A53">
          <w:t xml:space="preserve">set of </w:t>
        </w:r>
        <w:r w:rsidR="00302BBF" w:rsidRPr="008F4A53">
          <w:t xml:space="preserve">weighting inputs; further examples </w:t>
        </w:r>
        <w:r w:rsidR="00F31045" w:rsidRPr="008F4A53">
          <w:t xml:space="preserve">are </w:t>
        </w:r>
      </w:ins>
      <w:ins w:id="443" w:author="Beath, Hamish R" w:date="2025-10-09T20:10:00Z" w16du:dateUtc="2025-10-09T19:10:00Z">
        <w:r w:rsidR="00A124A7">
          <w:t>provided</w:t>
        </w:r>
      </w:ins>
      <w:ins w:id="444" w:author="Beath, Hamish R" w:date="2025-08-28T13:05:00Z" w16du:dateUtc="2025-08-28T12:05:00Z">
        <w:r w:rsidR="00F31045" w:rsidRPr="008F4A53">
          <w:t xml:space="preserve"> in </w:t>
        </w:r>
      </w:ins>
      <w:ins w:id="445" w:author="Beath, Hamish R" w:date="2025-08-28T13:06:00Z" w16du:dateUtc="2025-08-28T12:06:00Z">
        <w:r w:rsidR="00F31045" w:rsidRPr="008F4A53">
          <w:t>the Supplementary Information.</w:t>
        </w:r>
      </w:ins>
      <w:ins w:id="446" w:author="Beath, Hamish R" w:date="2025-08-28T12:54:00Z" w16du:dateUtc="2025-08-28T11:54:00Z">
        <w:r w:rsidR="00AD2CE3">
          <w:t xml:space="preserve"> </w:t>
        </w:r>
      </w:ins>
      <w:commentRangeEnd w:id="427"/>
      <w:ins w:id="447" w:author="Beath, Hamish R" w:date="2025-09-06T10:20:00Z" w16du:dateUtc="2025-09-06T09:20:00Z">
        <w:r w:rsidR="006E53C0">
          <w:rPr>
            <w:rStyle w:val="CommentReference"/>
          </w:rPr>
          <w:commentReference w:id="427"/>
        </w:r>
      </w:ins>
      <w:commentRangeEnd w:id="439"/>
      <w:r w:rsidR="00D3553B">
        <w:rPr>
          <w:rStyle w:val="CommentReference"/>
        </w:rPr>
        <w:commentReference w:id="439"/>
      </w:r>
    </w:p>
    <w:p w14:paraId="34741093" w14:textId="0B694704" w:rsidR="00CF22E9" w:rsidRPr="008B49E3" w:rsidRDefault="00CF22E9">
      <w:pPr>
        <w:rPr>
          <w:ins w:id="448" w:author="Beath, Hamish R" w:date="2025-09-06T09:32:00Z" w16du:dateUtc="2025-09-06T08:32:00Z"/>
          <w:rPrChange w:id="449" w:author="Beath, Hamish R" w:date="2025-08-22T09:00:00Z" w16du:dateUtc="2025-08-22T08:00:00Z">
            <w:rPr>
              <w:ins w:id="450" w:author="Beath, Hamish R" w:date="2025-09-06T09:32:00Z" w16du:dateUtc="2025-09-06T08:32:00Z"/>
              <w:highlight w:val="yellow"/>
            </w:rPr>
          </w:rPrChange>
        </w:rPr>
        <w:pPrChange w:id="451" w:author="Beath, Hamish R" w:date="2025-08-30T12:52:00Z" w16du:dateUtc="2025-08-30T11:52:00Z">
          <w:pPr>
            <w:pStyle w:val="Heading2"/>
            <w:keepNext/>
          </w:pPr>
        </w:pPrChange>
      </w:pPr>
    </w:p>
    <w:p w14:paraId="5779BF88" w14:textId="65C56879" w:rsidR="00BE2302" w:rsidDel="00BF0189" w:rsidRDefault="00BE2302" w:rsidP="00FA0929">
      <w:pPr>
        <w:pStyle w:val="Heading2"/>
        <w:keepNext/>
        <w:rPr>
          <w:del w:id="452" w:author="Rogelj, Joeri" w:date="2025-09-16T17:06:00Z" w16du:dateUtc="2025-09-16T16:06:00Z"/>
        </w:rPr>
      </w:pPr>
    </w:p>
    <w:p w14:paraId="77EF756F" w14:textId="77777777" w:rsidR="00BF0189" w:rsidRPr="00BF0189" w:rsidRDefault="00BF0189">
      <w:pPr>
        <w:rPr>
          <w:ins w:id="453" w:author="Beath, Hamish R" w:date="2025-10-09T16:26:00Z" w16du:dateUtc="2025-10-09T15:26:00Z"/>
        </w:rPr>
        <w:pPrChange w:id="454" w:author="Beath, Hamish R" w:date="2025-10-09T16:26:00Z" w16du:dateUtc="2025-10-09T15:26:00Z">
          <w:pPr>
            <w:pStyle w:val="Heading2"/>
            <w:keepNext/>
          </w:pPr>
        </w:pPrChange>
      </w:pPr>
    </w:p>
    <w:p w14:paraId="47B6958F" w14:textId="17E61947" w:rsidR="00F10BD5" w:rsidRPr="001851EA" w:rsidRDefault="000C5850" w:rsidP="00FA0929">
      <w:pPr>
        <w:pStyle w:val="Heading2"/>
        <w:keepNext/>
      </w:pPr>
      <w:commentRangeStart w:id="455"/>
      <w:commentRangeStart w:id="456"/>
      <w:del w:id="457" w:author="Beath, Hamish R" w:date="2025-08-22T16:22:00Z" w16du:dateUtc="2025-08-22T15:22:00Z">
        <w:r w:rsidDel="00DB0C47">
          <w:delText>Sampling b</w:delText>
        </w:r>
        <w:commentRangeStart w:id="458"/>
        <w:r w:rsidR="00965654" w:rsidRPr="001851EA" w:rsidDel="00DB0C47">
          <w:delText>ias corrections</w:delText>
        </w:r>
        <w:commentRangeEnd w:id="458"/>
        <w:r w:rsidR="00477206" w:rsidRPr="001851EA" w:rsidDel="00DB0C47">
          <w:rPr>
            <w:rStyle w:val="CommentReference"/>
            <w:smallCaps w:val="0"/>
            <w:spacing w:val="0"/>
          </w:rPr>
          <w:commentReference w:id="458"/>
        </w:r>
      </w:del>
      <w:ins w:id="459" w:author="Beath, Hamish R" w:date="2025-08-22T16:22:00Z" w16du:dateUtc="2025-08-22T15:22:00Z">
        <w:del w:id="460" w:author="Rogelj, Joeri" w:date="2025-09-16T17:08:00Z" w16du:dateUtc="2025-09-16T16:08:00Z">
          <w:r w:rsidR="00DB0C47">
            <w:delText xml:space="preserve">Illustrative </w:delText>
          </w:r>
        </w:del>
      </w:ins>
      <w:ins w:id="461" w:author="Beath, Hamish R" w:date="2025-08-27T23:05:00Z" w16du:dateUtc="2025-08-27T22:05:00Z">
        <w:r w:rsidR="009735CF">
          <w:t>reweighting</w:t>
        </w:r>
      </w:ins>
      <w:ins w:id="462" w:author="Beath, Hamish R" w:date="2025-08-22T16:22:00Z" w16du:dateUtc="2025-08-22T15:22:00Z">
        <w:r w:rsidR="00DB0C47">
          <w:t xml:space="preserve"> </w:t>
        </w:r>
      </w:ins>
      <w:ins w:id="463" w:author="Beath, Hamish R" w:date="2025-09-06T10:21:00Z" w16du:dateUtc="2025-09-06T09:21:00Z">
        <w:del w:id="464" w:author="Rogelj, Joeri" w:date="2025-09-16T17:08:00Z" w16du:dateUtc="2025-09-16T16:08:00Z">
          <w:r w:rsidR="002C2D51">
            <w:delText>reveals</w:delText>
          </w:r>
        </w:del>
      </w:ins>
      <w:del w:id="465" w:author="Rogelj, Joeri" w:date="2025-09-16T17:08:00Z" w16du:dateUtc="2025-09-16T16:08:00Z">
        <w:r w:rsidR="00965654" w:rsidRPr="001851EA" w:rsidDel="00541259">
          <w:delText xml:space="preserve"> </w:delText>
        </w:r>
        <w:r w:rsidR="006F0335" w:rsidRPr="001851EA" w:rsidDel="00DB0C47">
          <w:delText>reveal</w:delText>
        </w:r>
        <w:r w:rsidR="00965654" w:rsidRPr="001851EA" w:rsidDel="00DB0C47">
          <w:delText xml:space="preserve"> </w:delText>
        </w:r>
        <w:r w:rsidR="00965654" w:rsidRPr="001851EA" w:rsidDel="00E562E5">
          <w:delText>more stringent</w:delText>
        </w:r>
        <w:r w:rsidR="00965654" w:rsidRPr="001851EA">
          <w:delText xml:space="preserve"> </w:delText>
        </w:r>
      </w:del>
      <w:ins w:id="466" w:author="Beath, Hamish R" w:date="2025-09-06T10:21:00Z" w16du:dateUtc="2025-09-06T09:21:00Z">
        <w:r w:rsidR="002C2D51">
          <w:t>sensitiv</w:t>
        </w:r>
      </w:ins>
      <w:ins w:id="467" w:author="Beath, Hamish R" w:date="2025-09-06T10:22:00Z" w16du:dateUtc="2025-09-06T09:22:00Z">
        <w:r w:rsidR="002C2D51">
          <w:t>ity of</w:t>
        </w:r>
      </w:ins>
      <w:ins w:id="468" w:author="Beath, Hamish R" w:date="2025-09-05T20:07:00Z" w16du:dateUtc="2025-09-05T19:07:00Z">
        <w:r w:rsidR="00F01E6B">
          <w:t xml:space="preserve"> </w:t>
        </w:r>
      </w:ins>
      <w:del w:id="469" w:author="Beath, Hamish R" w:date="2025-08-31T11:27:00Z" w16du:dateUtc="2025-08-31T10:27:00Z">
        <w:r w:rsidR="00965654" w:rsidRPr="001851EA" w:rsidDel="00541259">
          <w:delText>emission milestones</w:delText>
        </w:r>
      </w:del>
      <w:ins w:id="470" w:author="Beath, Hamish R" w:date="2025-08-31T11:27:00Z" w16du:dateUtc="2025-08-31T10:27:00Z">
        <w:del w:id="471" w:author="Rogelj, Joeri" w:date="2025-09-16T17:08:00Z" w16du:dateUtc="2025-09-16T16:08:00Z">
          <w:r w:rsidR="00541259">
            <w:delText>climate ac</w:delText>
          </w:r>
        </w:del>
      </w:ins>
      <w:ins w:id="472" w:author="Beath, Hamish R" w:date="2025-08-31T11:28:00Z" w16du:dateUtc="2025-08-31T10:28:00Z">
        <w:del w:id="473" w:author="Rogelj, Joeri" w:date="2025-09-16T17:08:00Z" w16du:dateUtc="2025-09-16T16:08:00Z">
          <w:r w:rsidR="00541259">
            <w:delText xml:space="preserve">tion </w:delText>
          </w:r>
        </w:del>
        <w:r w:rsidR="00541259">
          <w:t>benchmarks</w:t>
        </w:r>
      </w:ins>
      <w:commentRangeEnd w:id="455"/>
      <w:ins w:id="474" w:author="Beath, Hamish R" w:date="2025-09-06T10:22:00Z" w16du:dateUtc="2025-09-06T09:22:00Z">
        <w:r w:rsidR="002C2D51">
          <w:rPr>
            <w:rStyle w:val="CommentReference"/>
            <w:smallCaps w:val="0"/>
            <w:spacing w:val="0"/>
          </w:rPr>
          <w:commentReference w:id="455"/>
        </w:r>
      </w:ins>
      <w:commentRangeEnd w:id="456"/>
      <w:r w:rsidR="009D4531">
        <w:rPr>
          <w:rStyle w:val="CommentReference"/>
          <w:smallCaps w:val="0"/>
          <w:spacing w:val="0"/>
        </w:rPr>
        <w:commentReference w:id="456"/>
      </w:r>
    </w:p>
    <w:p w14:paraId="66F327CD" w14:textId="7187E788" w:rsidR="00D34A90" w:rsidRDefault="00965654" w:rsidP="00BF256E">
      <w:pPr>
        <w:rPr>
          <w:ins w:id="475" w:author="Beath, Hamish R" w:date="2025-08-28T12:34:00Z" w16du:dateUtc="2025-08-28T11:34:00Z"/>
        </w:rPr>
      </w:pPr>
      <w:r w:rsidRPr="001851EA">
        <w:t>Applying question-specific</w:t>
      </w:r>
      <w:ins w:id="476" w:author="Beath, Hamish R" w:date="2025-08-22T08:59:00Z" w16du:dateUtc="2025-08-22T07:59:00Z">
        <w:r w:rsidR="00672504">
          <w:t xml:space="preserve"> relevance</w:t>
        </w:r>
      </w:ins>
      <w:r w:rsidRPr="001851EA">
        <w:t xml:space="preserve">, quality, and diversity weighting to the IPCC AR6 database reveals a range of </w:t>
      </w:r>
      <w:r w:rsidR="003362AD" w:rsidRPr="001851EA">
        <w:t xml:space="preserve">final </w:t>
      </w:r>
      <w:r w:rsidRPr="001851EA">
        <w:t xml:space="preserve">weights </w:t>
      </w:r>
      <w:r w:rsidR="003362AD" w:rsidRPr="001851EA">
        <w:t xml:space="preserve">across scenarios </w:t>
      </w:r>
      <w:r w:rsidRPr="001851EA">
        <w:t>(Fig.</w:t>
      </w:r>
      <w:r w:rsidR="00C76147" w:rsidRPr="001851EA">
        <w:t> </w:t>
      </w:r>
      <w:r w:rsidR="00632036" w:rsidRPr="001851EA">
        <w:t>2</w:t>
      </w:r>
      <w:r w:rsidRPr="001851EA">
        <w:t xml:space="preserve">a). </w:t>
      </w:r>
      <w:commentRangeStart w:id="477"/>
      <w:r w:rsidRPr="001851EA">
        <w:t>Higher-emission scenarios in the IPCC AR6 scenario database (IPCC categories C3 and higher) show less relative diversity than mitigation scenarios in the C1 and C2 categories and hence see a larger number of scenarios with lower weights</w:t>
      </w:r>
      <w:commentRangeEnd w:id="477"/>
      <w:r w:rsidR="00994816" w:rsidRPr="001851EA">
        <w:rPr>
          <w:rStyle w:val="CommentReference"/>
        </w:rPr>
        <w:commentReference w:id="477"/>
      </w:r>
      <w:r w:rsidRPr="001851EA">
        <w:t xml:space="preserve">. </w:t>
      </w:r>
      <w:r w:rsidR="00136CA1" w:rsidRPr="001851EA">
        <w:t>Th</w:t>
      </w:r>
      <w:r w:rsidR="00E472A8" w:rsidRPr="001851EA">
        <w:t xml:space="preserve">is feature can be understood </w:t>
      </w:r>
      <w:r w:rsidR="00925670" w:rsidRPr="001851EA">
        <w:t>when</w:t>
      </w:r>
      <w:r w:rsidR="00E472A8" w:rsidRPr="001851EA">
        <w:t xml:space="preserve"> considering that </w:t>
      </w:r>
      <w:r w:rsidR="00A40CA8" w:rsidRPr="001851EA">
        <w:t xml:space="preserve">the </w:t>
      </w:r>
      <w:r w:rsidR="00E472A8" w:rsidRPr="001851EA">
        <w:t xml:space="preserve">scenario </w:t>
      </w:r>
      <w:r w:rsidR="00A40CA8" w:rsidRPr="001851EA">
        <w:t>compilation</w:t>
      </w:r>
      <w:r w:rsidR="00E472A8" w:rsidRPr="001851EA">
        <w:t xml:space="preserve"> </w:t>
      </w:r>
      <w:r w:rsidR="000B0DB9" w:rsidRPr="001851EA">
        <w:t xml:space="preserve">by IPCC AR6 </w:t>
      </w:r>
      <w:r w:rsidR="00925670" w:rsidRPr="001851EA">
        <w:t>aimed</w:t>
      </w:r>
      <w:r w:rsidR="00A40CA8" w:rsidRPr="001851EA">
        <w:t xml:space="preserve"> to explore </w:t>
      </w:r>
      <w:r w:rsidR="006E1B0C" w:rsidRPr="001851EA">
        <w:t xml:space="preserve">diverse </w:t>
      </w:r>
      <w:r w:rsidR="00A40CA8" w:rsidRPr="001851EA">
        <w:t>mitigation futures</w:t>
      </w:r>
      <w:r w:rsidR="006E1B0C" w:rsidRPr="001851EA">
        <w:t xml:space="preserve">. </w:t>
      </w:r>
      <w:ins w:id="478" w:author="Beath, Hamish R" w:date="2025-08-28T12:34:00Z" w16du:dateUtc="2025-08-28T11:34:00Z">
        <w:r w:rsidR="004429F5">
          <w:t>Quality weights</w:t>
        </w:r>
      </w:ins>
      <w:ins w:id="479" w:author="Beath, Hamish R" w:date="2025-08-28T12:35:00Z" w16du:dateUtc="2025-08-28T11:35:00Z">
        <w:r w:rsidR="00F4626A">
          <w:t xml:space="preserve"> (Fig</w:t>
        </w:r>
      </w:ins>
      <w:ins w:id="480" w:author="Beath, Hamish R" w:date="2025-09-03T19:23:00Z" w16du:dateUtc="2025-09-03T18:23:00Z">
        <w:r w:rsidR="0035229F">
          <w:t>.</w:t>
        </w:r>
      </w:ins>
      <w:ins w:id="481" w:author="Beath, Hamish R" w:date="2025-08-28T12:35:00Z" w16du:dateUtc="2025-08-28T11:35:00Z">
        <w:r w:rsidR="00F4626A">
          <w:t xml:space="preserve"> 2d) </w:t>
        </w:r>
        <w:r w:rsidR="00C04512">
          <w:t xml:space="preserve">have a spikey distribution, </w:t>
        </w:r>
      </w:ins>
      <w:ins w:id="482" w:author="Beath, Hamish R" w:date="2025-08-28T12:36:00Z" w16du:dateUtc="2025-08-28T11:36:00Z">
        <w:r w:rsidR="00FC3863">
          <w:t xml:space="preserve">as </w:t>
        </w:r>
        <w:r w:rsidR="00E510C0">
          <w:t xml:space="preserve">scenarios from </w:t>
        </w:r>
        <w:r w:rsidR="009574BB">
          <w:t xml:space="preserve">specific </w:t>
        </w:r>
      </w:ins>
      <w:ins w:id="483" w:author="Beath, Hamish R" w:date="2025-09-01T14:18:00Z" w16du:dateUtc="2025-09-01T13:18:00Z">
        <w:r w:rsidR="00E155E6">
          <w:t>intercomparison projects</w:t>
        </w:r>
      </w:ins>
      <w:ins w:id="484" w:author="Beath, Hamish R" w:date="2025-09-03T19:37:00Z" w16du:dateUtc="2025-09-03T18:37:00Z">
        <w:r w:rsidR="00DB0A71">
          <w:t xml:space="preserve"> and models</w:t>
        </w:r>
      </w:ins>
      <w:ins w:id="485" w:author="Beath, Hamish R" w:date="2025-08-28T12:36:00Z" w16du:dateUtc="2025-08-28T11:36:00Z">
        <w:r w:rsidR="009574BB">
          <w:t xml:space="preserve"> have </w:t>
        </w:r>
      </w:ins>
      <w:ins w:id="486" w:author="Beath, Hamish R" w:date="2025-09-01T14:18:00Z" w16du:dateUtc="2025-09-01T13:18:00Z">
        <w:r w:rsidR="00E155E6">
          <w:t xml:space="preserve">harmonised </w:t>
        </w:r>
      </w:ins>
      <w:ins w:id="487" w:author="Beath, Hamish R" w:date="2025-08-28T12:36:00Z" w16du:dateUtc="2025-08-28T11:36:00Z">
        <w:r w:rsidR="009574BB">
          <w:t>input</w:t>
        </w:r>
        <w:r w:rsidR="00CF11B3">
          <w:t xml:space="preserve"> data</w:t>
        </w:r>
      </w:ins>
      <w:ins w:id="488" w:author="Beath, Hamish R" w:date="2025-09-04T20:52:00Z" w16du:dateUtc="2025-09-04T19:52:00Z">
        <w:r w:rsidR="00203E6F">
          <w:t>.</w:t>
        </w:r>
      </w:ins>
    </w:p>
    <w:p w14:paraId="47B69590" w14:textId="5ABC0887" w:rsidR="00BF256E" w:rsidRPr="001851EA" w:rsidRDefault="00965654" w:rsidP="00BF256E">
      <w:r w:rsidRPr="001851EA">
        <w:t xml:space="preserve">Visually, </w:t>
      </w:r>
      <w:ins w:id="489" w:author="Beath, Hamish R" w:date="2025-08-28T12:38:00Z" w16du:dateUtc="2025-08-28T11:38:00Z">
        <w:r w:rsidR="009A1236">
          <w:t>2050 CO</w:t>
        </w:r>
        <w:r w:rsidR="009A1236">
          <w:rPr>
            <w:vertAlign w:val="subscript"/>
          </w:rPr>
          <w:t>2</w:t>
        </w:r>
        <w:r w:rsidR="009A1236">
          <w:t xml:space="preserve"> </w:t>
        </w:r>
      </w:ins>
      <w:r w:rsidRPr="001851EA">
        <w:t xml:space="preserve">emission </w:t>
      </w:r>
      <w:ins w:id="490" w:author="Beath, Hamish R" w:date="2025-08-28T12:37:00Z" w16du:dateUtc="2025-08-28T11:37:00Z">
        <w:r w:rsidR="00533B1B">
          <w:t xml:space="preserve">and peak warming </w:t>
        </w:r>
      </w:ins>
      <w:r w:rsidRPr="001851EA">
        <w:t xml:space="preserve">ranges of C1 and C2 </w:t>
      </w:r>
      <w:del w:id="491" w:author="Beath, Hamish R" w:date="2025-08-28T12:37:00Z" w16du:dateUtc="2025-08-28T11:37:00Z">
        <w:r w:rsidRPr="001851EA" w:rsidDel="00533B1B">
          <w:delText>categories do not shift much</w:delText>
        </w:r>
      </w:del>
      <w:ins w:id="492" w:author="Beath, Hamish R" w:date="2025-08-28T12:37:00Z" w16du:dateUtc="2025-08-28T11:37:00Z">
        <w:r w:rsidR="00533B1B">
          <w:t>sh</w:t>
        </w:r>
      </w:ins>
      <w:ins w:id="493" w:author="Beath, Hamish R" w:date="2025-09-05T20:10:00Z" w16du:dateUtc="2025-09-05T19:10:00Z">
        <w:r w:rsidR="00F01E6B">
          <w:t>ow little change</w:t>
        </w:r>
      </w:ins>
      <w:r w:rsidRPr="001851EA">
        <w:t xml:space="preserve"> (Fig</w:t>
      </w:r>
      <w:ins w:id="494" w:author="Beath, Hamish R" w:date="2025-08-28T12:38:00Z" w16du:dateUtc="2025-08-28T11:38:00Z">
        <w:r w:rsidR="00533B1B">
          <w:t>s</w:t>
        </w:r>
      </w:ins>
      <w:r w:rsidRPr="001851EA">
        <w:t>.</w:t>
      </w:r>
      <w:r w:rsidR="00C76147" w:rsidRPr="001851EA">
        <w:t> </w:t>
      </w:r>
      <w:r w:rsidR="00632036" w:rsidRPr="001851EA">
        <w:t>2</w:t>
      </w:r>
      <w:r w:rsidRPr="001851EA">
        <w:t>b</w:t>
      </w:r>
      <w:ins w:id="495" w:author="Beath, Hamish R" w:date="2025-08-28T12:38:00Z" w16du:dateUtc="2025-08-28T11:38:00Z">
        <w:r w:rsidR="00533B1B">
          <w:t xml:space="preserve">, c e </w:t>
        </w:r>
      </w:ins>
      <w:ins w:id="496" w:author="Beath, Hamish R" w:date="2025-09-04T11:44:00Z" w16du:dateUtc="2025-09-04T10:44:00Z">
        <w:r w:rsidR="007E39C7">
          <w:t>&amp;</w:t>
        </w:r>
      </w:ins>
      <w:ins w:id="497" w:author="Beath, Hamish R" w:date="2025-08-28T12:38:00Z" w16du:dateUtc="2025-08-28T11:38:00Z">
        <w:r w:rsidR="00533B1B">
          <w:t xml:space="preserve"> f</w:t>
        </w:r>
      </w:ins>
      <w:r w:rsidRPr="001851EA">
        <w:t>)</w:t>
      </w:r>
      <w:ins w:id="498" w:author="Beath, Hamish R" w:date="2025-08-28T12:39:00Z" w16du:dateUtc="2025-08-28T11:39:00Z">
        <w:r w:rsidR="00E85757">
          <w:t>.</w:t>
        </w:r>
      </w:ins>
      <w:del w:id="499" w:author="Beath, Hamish R" w:date="2025-08-28T12:39:00Z" w16du:dateUtc="2025-08-28T11:39:00Z">
        <w:r w:rsidRPr="001851EA" w:rsidDel="00E85757">
          <w:delText>,</w:delText>
        </w:r>
      </w:del>
      <w:ins w:id="500" w:author="Beath, Hamish R" w:date="2025-08-28T12:38:00Z" w16du:dateUtc="2025-08-28T11:38:00Z">
        <w:r w:rsidR="009A1236">
          <w:t xml:space="preserve"> </w:t>
        </w:r>
      </w:ins>
      <w:ins w:id="501" w:author="Beath, Hamish R" w:date="2025-09-19T10:52:00Z" w16du:dateUtc="2025-09-19T09:52:00Z">
        <w:r w:rsidR="002D7EC2">
          <w:t>Under</w:t>
        </w:r>
      </w:ins>
      <w:ins w:id="502" w:author="Beath, Hamish R" w:date="2025-09-05T09:14:00Z" w16du:dateUtc="2025-09-05T08:14:00Z">
        <w:r w:rsidR="00305F7A">
          <w:t xml:space="preserve"> diversity weighting, the median</w:t>
        </w:r>
      </w:ins>
      <w:ins w:id="503" w:author="Beath, Hamish R" w:date="2025-09-05T09:15:00Z" w16du:dateUtc="2025-09-05T08:15:00Z">
        <w:r w:rsidR="00305F7A">
          <w:t xml:space="preserve"> 2050</w:t>
        </w:r>
        <w:r w:rsidR="00305F7A" w:rsidRPr="00305F7A">
          <w:t xml:space="preserve"> </w:t>
        </w:r>
        <w:r w:rsidR="00305F7A">
          <w:t>CO</w:t>
        </w:r>
        <w:r w:rsidR="00305F7A" w:rsidRPr="00305F7A">
          <w:rPr>
            <w:vertAlign w:val="subscript"/>
            <w:rPrChange w:id="504" w:author="Beath, Hamish R" w:date="2025-09-05T09:15:00Z" w16du:dateUtc="2025-09-05T08:15:00Z">
              <w:rPr/>
            </w:rPrChange>
          </w:rPr>
          <w:t>2</w:t>
        </w:r>
        <w:r w:rsidR="00305F7A">
          <w:t xml:space="preserve"> emissions</w:t>
        </w:r>
      </w:ins>
      <w:ins w:id="505" w:author="Beath, Hamish R" w:date="2025-09-05T09:14:00Z" w16du:dateUtc="2025-09-05T08:14:00Z">
        <w:r w:rsidR="00305F7A">
          <w:t xml:space="preserve"> </w:t>
        </w:r>
      </w:ins>
      <w:ins w:id="506" w:author="Beath, Hamish R" w:date="2025-09-19T10:52:00Z" w16du:dateUtc="2025-09-19T09:52:00Z">
        <w:r w:rsidR="002D7EC2">
          <w:t xml:space="preserve">reduces slightly </w:t>
        </w:r>
      </w:ins>
      <w:ins w:id="507" w:author="Beath, Hamish R" w:date="2025-09-05T09:14:00Z" w16du:dateUtc="2025-09-05T08:14:00Z">
        <w:r w:rsidR="00305F7A">
          <w:t xml:space="preserve">for C1 and C1a, </w:t>
        </w:r>
      </w:ins>
      <w:ins w:id="508" w:author="Beath, Hamish R" w:date="2025-09-19T10:53:00Z" w16du:dateUtc="2025-09-19T09:53:00Z">
        <w:r w:rsidR="00F87D75">
          <w:t>while</w:t>
        </w:r>
      </w:ins>
      <w:ins w:id="509" w:author="Beath, Hamish R" w:date="2025-09-05T09:14:00Z" w16du:dateUtc="2025-09-05T08:14:00Z">
        <w:r w:rsidR="00305F7A">
          <w:t xml:space="preserve"> all categories </w:t>
        </w:r>
      </w:ins>
      <w:ins w:id="510" w:author="Beath, Hamish R" w:date="2025-09-19T10:53:00Z" w16du:dateUtc="2025-09-19T09:53:00Z">
        <w:r w:rsidR="00F87D75">
          <w:t>show</w:t>
        </w:r>
      </w:ins>
      <w:ins w:id="511" w:author="Beath, Hamish R" w:date="2025-09-05T09:14:00Z" w16du:dateUtc="2025-09-05T08:14:00Z">
        <w:r w:rsidR="00305F7A">
          <w:t xml:space="preserve"> wide</w:t>
        </w:r>
      </w:ins>
      <w:ins w:id="512" w:author="Beath, Hamish R" w:date="2025-09-19T10:53:00Z" w16du:dateUtc="2025-09-19T09:53:00Z">
        <w:r w:rsidR="00F87D75">
          <w:t>r</w:t>
        </w:r>
      </w:ins>
      <w:ins w:id="513" w:author="Beath, Hamish R" w:date="2025-09-05T09:14:00Z" w16du:dateUtc="2025-09-05T08:14:00Z">
        <w:r w:rsidR="00305F7A">
          <w:t xml:space="preserve"> IQRs and 5</w:t>
        </w:r>
        <w:r w:rsidR="00305F7A" w:rsidRPr="00B35CAF">
          <w:rPr>
            <w:vertAlign w:val="superscript"/>
          </w:rPr>
          <w:t>th</w:t>
        </w:r>
        <w:r w:rsidR="00305F7A">
          <w:t>-95</w:t>
        </w:r>
        <w:r w:rsidR="00305F7A" w:rsidRPr="00B35CAF">
          <w:rPr>
            <w:vertAlign w:val="superscript"/>
          </w:rPr>
          <w:t>th</w:t>
        </w:r>
        <w:r w:rsidR="00305F7A">
          <w:t xml:space="preserve"> ranges</w:t>
        </w:r>
      </w:ins>
      <w:ins w:id="514" w:author="Beath, Hamish R" w:date="2025-09-05T09:15:00Z" w16du:dateUtc="2025-09-05T08:15:00Z">
        <w:r w:rsidR="00305F7A">
          <w:t xml:space="preserve"> (Fig. 2b)</w:t>
        </w:r>
      </w:ins>
      <w:ins w:id="515" w:author="Beath, Hamish R" w:date="2025-09-05T09:14:00Z" w16du:dateUtc="2025-09-05T08:14:00Z">
        <w:r w:rsidR="00305F7A">
          <w:t>.</w:t>
        </w:r>
      </w:ins>
      <w:ins w:id="516" w:author="Beath, Hamish R" w:date="2025-09-05T09:15:00Z" w16du:dateUtc="2025-09-05T08:15:00Z">
        <w:r w:rsidR="00305F7A">
          <w:t xml:space="preserve"> </w:t>
        </w:r>
      </w:ins>
      <w:ins w:id="517" w:author="Beath, Hamish R" w:date="2025-09-19T10:53:00Z" w16du:dateUtc="2025-09-19T09:53:00Z">
        <w:r w:rsidR="00B10EBB">
          <w:t>M</w:t>
        </w:r>
      </w:ins>
      <w:ins w:id="518" w:author="Beath, Hamish R" w:date="2025-09-05T09:16:00Z" w16du:dateUtc="2025-09-05T08:16:00Z">
        <w:r w:rsidR="00305F7A">
          <w:t>edian peak temperatures barely change for C1 and C1a</w:t>
        </w:r>
      </w:ins>
      <w:ins w:id="519" w:author="Beath, Hamish R" w:date="2025-09-19T10:55:00Z" w16du:dateUtc="2025-09-19T09:55:00Z">
        <w:r w:rsidR="00634272">
          <w:t xml:space="preserve"> but</w:t>
        </w:r>
      </w:ins>
      <w:ins w:id="520" w:author="Beath, Hamish R" w:date="2025-09-05T09:17:00Z" w16du:dateUtc="2025-09-05T08:17:00Z">
        <w:r w:rsidR="00305F7A">
          <w:t xml:space="preserve"> </w:t>
        </w:r>
      </w:ins>
      <w:ins w:id="521" w:author="Beath, Hamish R" w:date="2025-09-19T10:54:00Z" w16du:dateUtc="2025-09-19T09:54:00Z">
        <w:r w:rsidR="00B10EBB">
          <w:t xml:space="preserve">fall </w:t>
        </w:r>
        <w:r w:rsidR="00E70380">
          <w:t>for</w:t>
        </w:r>
      </w:ins>
      <w:ins w:id="522" w:author="Beath, Hamish R" w:date="2025-09-05T09:17:00Z" w16du:dateUtc="2025-09-05T08:17:00Z">
        <w:r w:rsidR="00305F7A">
          <w:t xml:space="preserve"> C2</w:t>
        </w:r>
      </w:ins>
      <w:ins w:id="523" w:author="Beath, Hamish R" w:date="2025-09-05T09:18:00Z" w16du:dateUtc="2025-09-05T08:18:00Z">
        <w:r w:rsidR="0065234B">
          <w:t>; all categories have</w:t>
        </w:r>
      </w:ins>
      <w:ins w:id="524" w:author="Beath, Hamish R" w:date="2025-08-28T13:07:00Z" w16du:dateUtc="2025-08-28T12:07:00Z">
        <w:r w:rsidR="00103A1B">
          <w:t xml:space="preserve"> wide</w:t>
        </w:r>
      </w:ins>
      <w:ins w:id="525" w:author="Beath, Hamish R" w:date="2025-09-19T10:54:00Z" w16du:dateUtc="2025-09-19T09:54:00Z">
        <w:r w:rsidR="00E70380">
          <w:t>r</w:t>
        </w:r>
      </w:ins>
      <w:ins w:id="526" w:author="Beath, Hamish R" w:date="2025-08-30T13:30:00Z" w16du:dateUtc="2025-08-30T12:30:00Z">
        <w:r w:rsidR="0021458E">
          <w:t xml:space="preserve"> interquartile ranges</w:t>
        </w:r>
      </w:ins>
      <w:ins w:id="527" w:author="Beath, Hamish R" w:date="2025-08-28T13:07:00Z" w16du:dateUtc="2025-08-28T12:07:00Z">
        <w:r w:rsidR="00103A1B">
          <w:t>.</w:t>
        </w:r>
      </w:ins>
      <w:ins w:id="528" w:author="Beath, Hamish R" w:date="2025-09-03T19:40:00Z" w16du:dateUtc="2025-09-03T18:40:00Z">
        <w:r w:rsidR="00DB0A71">
          <w:t xml:space="preserve"> </w:t>
        </w:r>
      </w:ins>
      <w:ins w:id="529" w:author="Beath, Hamish R" w:date="2025-08-28T13:07:00Z" w16du:dateUtc="2025-08-28T12:07:00Z">
        <w:r w:rsidR="00103A1B">
          <w:t xml:space="preserve">For </w:t>
        </w:r>
        <w:r w:rsidR="00B9689E">
          <w:t>qu</w:t>
        </w:r>
      </w:ins>
      <w:ins w:id="530" w:author="Beath, Hamish R" w:date="2025-08-28T13:08:00Z" w16du:dateUtc="2025-08-28T12:08:00Z">
        <w:r w:rsidR="00B9689E">
          <w:t>ality we</w:t>
        </w:r>
        <w:r w:rsidR="00BE74F3">
          <w:t>ighting</w:t>
        </w:r>
      </w:ins>
      <w:ins w:id="531" w:author="Beath, Hamish R" w:date="2025-08-30T13:30:00Z" w16du:dateUtc="2025-08-30T12:30:00Z">
        <w:r w:rsidR="0021458E">
          <w:t xml:space="preserve"> (Fig</w:t>
        </w:r>
      </w:ins>
      <w:ins w:id="532" w:author="Beath, Hamish R" w:date="2025-08-30T13:31:00Z" w16du:dateUtc="2025-08-30T12:31:00Z">
        <w:r w:rsidR="0021458E">
          <w:t>s 2</w:t>
        </w:r>
      </w:ins>
      <w:ins w:id="533" w:author="Beath, Hamish R" w:date="2025-08-31T11:23:00Z" w16du:dateUtc="2025-08-31T10:23:00Z">
        <w:r w:rsidR="00541259">
          <w:t>e &amp; f)</w:t>
        </w:r>
      </w:ins>
      <w:ins w:id="534" w:author="Beath, Hamish R" w:date="2025-08-28T13:08:00Z" w16du:dateUtc="2025-08-28T12:08:00Z">
        <w:r w:rsidR="00BE74F3">
          <w:t>, the impact</w:t>
        </w:r>
      </w:ins>
      <w:ins w:id="535" w:author="Beath, Hamish R" w:date="2025-09-04T11:48:00Z" w16du:dateUtc="2025-09-04T10:48:00Z">
        <w:r w:rsidR="007E39C7">
          <w:t xml:space="preserve"> on medians</w:t>
        </w:r>
      </w:ins>
      <w:ins w:id="536" w:author="Beath, Hamish R" w:date="2025-08-28T13:08:00Z" w16du:dateUtc="2025-08-28T12:08:00Z">
        <w:r w:rsidR="00BE74F3">
          <w:t xml:space="preserve"> varies </w:t>
        </w:r>
      </w:ins>
      <w:ins w:id="537" w:author="Beath, Hamish R" w:date="2025-09-19T10:55:00Z" w16du:dateUtc="2025-09-19T09:55:00Z">
        <w:r w:rsidR="00634272">
          <w:t>by</w:t>
        </w:r>
      </w:ins>
      <w:ins w:id="538" w:author="Beath, Hamish R" w:date="2025-08-28T13:08:00Z" w16du:dateUtc="2025-08-28T12:08:00Z">
        <w:r w:rsidR="00BE74F3">
          <w:t xml:space="preserve"> categories.</w:t>
        </w:r>
      </w:ins>
      <w:r w:rsidRPr="001851EA">
        <w:t xml:space="preserve"> </w:t>
      </w:r>
      <w:del w:id="539" w:author="Beath, Hamish R" w:date="2025-08-28T13:08:00Z" w16du:dateUtc="2025-08-28T12:08:00Z">
        <w:r w:rsidRPr="001851EA" w:rsidDel="00BE74F3">
          <w:delText xml:space="preserve">but a more thorough analysis reveals </w:delText>
        </w:r>
        <w:r w:rsidR="00A963A0" w:rsidRPr="001851EA" w:rsidDel="00BE74F3">
          <w:delText>additional and consistent</w:delText>
        </w:r>
        <w:r w:rsidRPr="001851EA" w:rsidDel="00BE74F3">
          <w:delText xml:space="preserve"> interpretative insights.  </w:delText>
        </w:r>
      </w:del>
    </w:p>
    <w:p w14:paraId="47B69591" w14:textId="7151565A" w:rsidR="009139E6" w:rsidRPr="001851EA" w:rsidRDefault="00965654" w:rsidP="009139E6">
      <w:pPr>
        <w:jc w:val="center"/>
      </w:pPr>
      <w:r w:rsidRPr="00C17E0A">
        <w:lastRenderedPageBreak/>
        <w:t xml:space="preserve"> </w:t>
      </w:r>
      <w:ins w:id="540" w:author="Beath, Hamish R" w:date="2025-09-06T20:07:00Z" w16du:dateUtc="2025-09-06T19:07:00Z">
        <w:r w:rsidR="00301CEB">
          <w:rPr>
            <w:noProof/>
            <w:sz w:val="16"/>
            <w:szCs w:val="16"/>
          </w:rPr>
          <w:drawing>
            <wp:inline distT="0" distB="0" distL="0" distR="0" wp14:anchorId="586AC0BE" wp14:editId="7D30D81E">
              <wp:extent cx="5731510" cy="4095750"/>
              <wp:effectExtent l="0" t="0" r="0" b="6350"/>
              <wp:docPr id="2124212039" name="Picture 4" descr="A group of graphs showing different types of we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2039" name="Picture 4" descr="A group of graphs showing different types of weigh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4095750"/>
                      </a:xfrm>
                      <a:prstGeom prst="rect">
                        <a:avLst/>
                      </a:prstGeom>
                    </pic:spPr>
                  </pic:pic>
                </a:graphicData>
              </a:graphic>
            </wp:inline>
          </w:drawing>
        </w:r>
      </w:ins>
      <w:commentRangeStart w:id="541"/>
      <w:ins w:id="542" w:author="Rogelj, Joeri" w:date="2024-12-05T17:26:00Z" w16du:dateUtc="2024-12-05T17:26:00Z">
        <w:del w:id="543" w:author="Beath, Hamish R" w:date="2025-08-27T23:01:00Z" w16du:dateUtc="2025-08-27T22:01:00Z">
          <w:r w:rsidR="00417539" w:rsidRPr="00417539" w:rsidDel="008A4C11">
            <w:rPr>
              <w:noProof/>
            </w:rPr>
            <w:drawing>
              <wp:inline distT="0" distB="0" distL="0" distR="0" wp14:anchorId="01AEFFB0" wp14:editId="042FB430">
                <wp:extent cx="4384110" cy="5154948"/>
                <wp:effectExtent l="0" t="0" r="0" b="1270"/>
                <wp:docPr id="1844381874" name="Picture 1" descr="A graph of different we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1874" name="Picture 1" descr="A graph of different weight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410879" cy="5186424"/>
                        </a:xfrm>
                        <a:prstGeom prst="rect">
                          <a:avLst/>
                        </a:prstGeom>
                      </pic:spPr>
                    </pic:pic>
                  </a:graphicData>
                </a:graphic>
              </wp:inline>
            </w:drawing>
          </w:r>
        </w:del>
      </w:ins>
      <w:commentRangeEnd w:id="541"/>
      <w:r w:rsidR="00C54134">
        <w:rPr>
          <w:rStyle w:val="CommentReference"/>
        </w:rPr>
        <w:commentReference w:id="541"/>
      </w:r>
      <w:commentRangeStart w:id="544"/>
      <w:commentRangeEnd w:id="544"/>
      <w:r w:rsidR="00994816" w:rsidRPr="001851EA">
        <w:rPr>
          <w:rStyle w:val="CommentReference"/>
        </w:rPr>
        <w:commentReference w:id="544"/>
      </w:r>
    </w:p>
    <w:p w14:paraId="30C7EFD3" w14:textId="024EC8AD" w:rsidR="0065234B" w:rsidRDefault="00965654" w:rsidP="00F963E5">
      <w:pPr>
        <w:rPr>
          <w:ins w:id="545" w:author="Beath, Hamish R" w:date="2025-09-05T09:21:00Z" w16du:dateUtc="2025-09-05T08:21:00Z"/>
        </w:rPr>
      </w:pPr>
      <w:r w:rsidRPr="001851EA">
        <w:rPr>
          <w:b/>
          <w:bCs/>
        </w:rPr>
        <w:t xml:space="preserve">Figure </w:t>
      </w:r>
      <w:r w:rsidR="00632036" w:rsidRPr="001851EA">
        <w:rPr>
          <w:b/>
          <w:bCs/>
        </w:rPr>
        <w:t>2</w:t>
      </w:r>
      <w:r w:rsidRPr="001851EA">
        <w:rPr>
          <w:b/>
          <w:bCs/>
        </w:rPr>
        <w:t xml:space="preserve"> | Diversity weighting of scenarios available in the IPCC AR6 scenario database. a. </w:t>
      </w:r>
      <w:r w:rsidRPr="001851EA">
        <w:t xml:space="preserve">Diversity weights </w:t>
      </w:r>
      <w:r w:rsidRPr="001851EA">
        <w:rPr>
          <w:i/>
          <w:iCs/>
        </w:rPr>
        <w:t>D(</w:t>
      </w:r>
      <w:proofErr w:type="spellStart"/>
      <w:r w:rsidRPr="001851EA">
        <w:rPr>
          <w:i/>
          <w:iCs/>
        </w:rPr>
        <w:t>i</w:t>
      </w:r>
      <w:proofErr w:type="spellEnd"/>
      <w:r w:rsidRPr="001851EA">
        <w:rPr>
          <w:i/>
          <w:iCs/>
        </w:rPr>
        <w:t>)</w:t>
      </w:r>
      <w:r w:rsidRPr="001851EA">
        <w:t xml:space="preserve"> for scenarios per IPCC scenario category; </w:t>
      </w:r>
      <w:r w:rsidRPr="001851EA">
        <w:rPr>
          <w:b/>
          <w:bCs/>
        </w:rPr>
        <w:t>b.</w:t>
      </w:r>
      <w:r w:rsidRPr="001851EA">
        <w:t xml:space="preserve"> </w:t>
      </w:r>
      <w:ins w:id="546" w:author="Beath, Hamish R" w:date="2025-08-28T13:22:00Z" w16du:dateUtc="2025-08-28T12:22:00Z">
        <w:r w:rsidR="00951E0A">
          <w:t>unweighted</w:t>
        </w:r>
      </w:ins>
      <w:ins w:id="547" w:author="Beath, Hamish R" w:date="2025-08-28T13:21:00Z" w16du:dateUtc="2025-08-28T12:21:00Z">
        <w:r w:rsidR="00150996">
          <w:t xml:space="preserve"> and </w:t>
        </w:r>
      </w:ins>
      <w:ins w:id="548" w:author="Beath, Hamish R" w:date="2025-08-28T13:22:00Z" w16du:dateUtc="2025-08-28T12:22:00Z">
        <w:r w:rsidR="00951E0A">
          <w:t xml:space="preserve">diversity </w:t>
        </w:r>
      </w:ins>
      <w:ins w:id="549" w:author="Beath, Hamish R" w:date="2025-08-28T13:21:00Z" w16du:dateUtc="2025-08-28T12:21:00Z">
        <w:r w:rsidR="00150996">
          <w:t>weighted di</w:t>
        </w:r>
      </w:ins>
      <w:ins w:id="550" w:author="Beath, Hamish R" w:date="2025-08-28T13:22:00Z" w16du:dateUtc="2025-08-28T12:22:00Z">
        <w:r w:rsidR="00150996">
          <w:t>stributions for 2050 CO</w:t>
        </w:r>
        <w:r w:rsidR="00150996">
          <w:rPr>
            <w:vertAlign w:val="subscript"/>
          </w:rPr>
          <w:t>2</w:t>
        </w:r>
        <w:r w:rsidR="00951E0A">
          <w:rPr>
            <w:vertAlign w:val="subscript"/>
          </w:rPr>
          <w:t xml:space="preserve">;  </w:t>
        </w:r>
        <w:r w:rsidR="00951E0A">
          <w:rPr>
            <w:b/>
            <w:bCs/>
          </w:rPr>
          <w:t>c</w:t>
        </w:r>
        <w:r w:rsidR="00951E0A" w:rsidRPr="001851EA">
          <w:rPr>
            <w:b/>
            <w:bCs/>
          </w:rPr>
          <w:t>.</w:t>
        </w:r>
        <w:r w:rsidR="00951E0A" w:rsidRPr="001851EA">
          <w:t xml:space="preserve"> </w:t>
        </w:r>
        <w:r w:rsidR="00951E0A">
          <w:t>unweighted and diversity weighted distributions for median peak temperature (</w:t>
        </w:r>
      </w:ins>
      <w:ins w:id="551" w:author="Beath, Hamish R" w:date="2025-08-28T13:23:00Z" w16du:dateUtc="2025-08-28T12:23:00Z">
        <w:r w:rsidR="00951E0A">
          <w:t xml:space="preserve">MAGICCC); </w:t>
        </w:r>
        <w:r w:rsidR="00A50AD3" w:rsidRPr="00A50AD3">
          <w:rPr>
            <w:b/>
            <w:bCs/>
            <w:rPrChange w:id="552" w:author="Beath, Hamish R" w:date="2025-08-28T13:23:00Z" w16du:dateUtc="2025-08-28T12:23:00Z">
              <w:rPr/>
            </w:rPrChange>
          </w:rPr>
          <w:t>d</w:t>
        </w:r>
        <w:r w:rsidR="00A50AD3">
          <w:rPr>
            <w:b/>
            <w:bCs/>
          </w:rPr>
          <w:t xml:space="preserve"> </w:t>
        </w:r>
        <w:r w:rsidR="00A50AD3">
          <w:t xml:space="preserve">Quality </w:t>
        </w:r>
        <w:r w:rsidR="00A50AD3" w:rsidRPr="001851EA">
          <w:t xml:space="preserve">weights </w:t>
        </w:r>
        <w:r w:rsidR="00A50AD3">
          <w:rPr>
            <w:i/>
            <w:iCs/>
          </w:rPr>
          <w:t>Q</w:t>
        </w:r>
        <w:r w:rsidR="00A50AD3" w:rsidRPr="001851EA">
          <w:rPr>
            <w:i/>
            <w:iCs/>
          </w:rPr>
          <w:t>(</w:t>
        </w:r>
        <w:proofErr w:type="spellStart"/>
        <w:r w:rsidR="00A50AD3" w:rsidRPr="001851EA">
          <w:rPr>
            <w:i/>
            <w:iCs/>
          </w:rPr>
          <w:t>i</w:t>
        </w:r>
        <w:proofErr w:type="spellEnd"/>
        <w:r w:rsidR="00A50AD3" w:rsidRPr="001851EA">
          <w:rPr>
            <w:i/>
            <w:iCs/>
          </w:rPr>
          <w:t>)</w:t>
        </w:r>
        <w:r w:rsidR="00A50AD3" w:rsidRPr="001851EA">
          <w:t xml:space="preserve"> for scenarios per IPCC scenario category</w:t>
        </w:r>
        <w:r w:rsidR="00A50AD3">
          <w:t>;</w:t>
        </w:r>
      </w:ins>
      <w:ins w:id="553" w:author="Beath, Hamish R" w:date="2025-08-28T13:24:00Z" w16du:dateUtc="2025-08-28T12:24:00Z">
        <w:r w:rsidR="005A56D3">
          <w:t xml:space="preserve"> </w:t>
        </w:r>
        <w:r w:rsidR="005A56D3">
          <w:rPr>
            <w:b/>
            <w:bCs/>
          </w:rPr>
          <w:t>e</w:t>
        </w:r>
        <w:r w:rsidR="005A56D3" w:rsidRPr="001851EA">
          <w:rPr>
            <w:b/>
            <w:bCs/>
          </w:rPr>
          <w:t>.</w:t>
        </w:r>
        <w:r w:rsidR="005A56D3" w:rsidRPr="001851EA">
          <w:t xml:space="preserve"> </w:t>
        </w:r>
        <w:r w:rsidR="005A56D3">
          <w:t>unweighted and diversity weighted distributions for 2050 CO</w:t>
        </w:r>
        <w:r w:rsidR="005A56D3">
          <w:rPr>
            <w:vertAlign w:val="subscript"/>
          </w:rPr>
          <w:t xml:space="preserve">2 </w:t>
        </w:r>
      </w:ins>
      <w:ins w:id="554" w:author="Beath, Hamish R" w:date="2025-08-28T13:23:00Z" w16du:dateUtc="2025-08-28T12:23:00Z">
        <w:r w:rsidR="00A50AD3">
          <w:t xml:space="preserve"> </w:t>
        </w:r>
      </w:ins>
      <w:ins w:id="555" w:author="Beath, Hamish R" w:date="2025-08-28T13:24:00Z" w16du:dateUtc="2025-08-28T12:24:00Z">
        <w:r w:rsidR="005A56D3">
          <w:rPr>
            <w:b/>
            <w:bCs/>
          </w:rPr>
          <w:t>f</w:t>
        </w:r>
      </w:ins>
      <w:ins w:id="556" w:author="Beath, Hamish R" w:date="2025-08-28T13:23:00Z" w16du:dateUtc="2025-08-28T12:23:00Z">
        <w:r w:rsidR="00A50AD3" w:rsidRPr="001851EA">
          <w:rPr>
            <w:b/>
            <w:bCs/>
          </w:rPr>
          <w:t>.</w:t>
        </w:r>
        <w:r w:rsidR="00A50AD3" w:rsidRPr="001851EA">
          <w:t xml:space="preserve"> </w:t>
        </w:r>
        <w:r w:rsidR="00A50AD3">
          <w:t>unweighted and quality weighted distributions for median peak temperature (MAGICCC)</w:t>
        </w:r>
      </w:ins>
      <w:ins w:id="557" w:author="Beath, Hamish R" w:date="2025-08-28T13:24:00Z" w16du:dateUtc="2025-08-28T12:24:00Z">
        <w:r w:rsidR="00504109">
          <w:t xml:space="preserve">. For panels </w:t>
        </w:r>
        <w:r w:rsidR="00790DC3">
          <w:t xml:space="preserve">b, c e and f, </w:t>
        </w:r>
        <w:r w:rsidR="009E4678">
          <w:t>the darker coloured distribut</w:t>
        </w:r>
      </w:ins>
      <w:ins w:id="558" w:author="Beath, Hamish R" w:date="2025-08-28T13:25:00Z" w16du:dateUtc="2025-08-28T12:25:00Z">
        <w:r w:rsidR="009E4678">
          <w:t>ions</w:t>
        </w:r>
      </w:ins>
      <w:ins w:id="559" w:author="Beath, Hamish R" w:date="2025-08-28T13:27:00Z" w16du:dateUtc="2025-08-28T12:27:00Z">
        <w:r w:rsidR="009D62D5">
          <w:t xml:space="preserve"> for each temperature</w:t>
        </w:r>
      </w:ins>
      <w:ins w:id="560" w:author="Beath, Hamish R" w:date="2025-08-28T13:25:00Z" w16du:dateUtc="2025-08-28T12:25:00Z">
        <w:r w:rsidR="009E4678">
          <w:t xml:space="preserve"> </w:t>
        </w:r>
        <w:r w:rsidR="003A0556">
          <w:t xml:space="preserve">represented weighted </w:t>
        </w:r>
        <w:r w:rsidR="00BE6428">
          <w:t xml:space="preserve">ones. </w:t>
        </w:r>
      </w:ins>
      <w:ins w:id="561" w:author="Beath, Hamish R" w:date="2025-08-28T13:27:00Z" w16du:dateUtc="2025-08-28T12:27:00Z">
        <w:r w:rsidR="009D62D5">
          <w:t xml:space="preserve">The wides shaded ranges represent the </w:t>
        </w:r>
        <w:r w:rsidR="0003206E">
          <w:t>5</w:t>
        </w:r>
        <w:r w:rsidR="0003206E" w:rsidRPr="0003206E">
          <w:rPr>
            <w:vertAlign w:val="superscript"/>
            <w:rPrChange w:id="562" w:author="Beath, Hamish R" w:date="2025-08-28T13:27:00Z" w16du:dateUtc="2025-08-28T12:27:00Z">
              <w:rPr/>
            </w:rPrChange>
          </w:rPr>
          <w:t>th</w:t>
        </w:r>
        <w:r w:rsidR="0003206E">
          <w:t xml:space="preserve"> and 95</w:t>
        </w:r>
        <w:r w:rsidR="0003206E" w:rsidRPr="0003206E">
          <w:rPr>
            <w:vertAlign w:val="superscript"/>
            <w:rPrChange w:id="563" w:author="Beath, Hamish R" w:date="2025-08-28T13:27:00Z" w16du:dateUtc="2025-08-28T12:27:00Z">
              <w:rPr/>
            </w:rPrChange>
          </w:rPr>
          <w:t>th</w:t>
        </w:r>
        <w:r w:rsidR="0003206E">
          <w:t xml:space="preserve"> percentiles, w</w:t>
        </w:r>
        <w:r w:rsidR="006F41A2">
          <w:t xml:space="preserve">ith the </w:t>
        </w:r>
      </w:ins>
      <w:ins w:id="564" w:author="Beath, Hamish R" w:date="2025-08-30T13:46:00Z" w16du:dateUtc="2025-08-30T12:46:00Z">
        <w:r w:rsidR="000B293A">
          <w:t>narrow</w:t>
        </w:r>
      </w:ins>
      <w:ins w:id="565" w:author="Beath, Hamish R" w:date="2025-08-28T13:28:00Z" w16du:dateUtc="2025-08-28T12:28:00Z">
        <w:r w:rsidR="005B1EDB">
          <w:t xml:space="preserve"> ones the </w:t>
        </w:r>
        <w:r w:rsidR="00EB5CC7" w:rsidRPr="001851EA">
          <w:t>interquartile range.</w:t>
        </w:r>
        <w:commentRangeStart w:id="566"/>
        <w:commentRangeEnd w:id="566"/>
        <w:r w:rsidR="00EB5CC7" w:rsidRPr="001851EA">
          <w:rPr>
            <w:rStyle w:val="CommentReference"/>
          </w:rPr>
          <w:commentReference w:id="566"/>
        </w:r>
        <w:commentRangeStart w:id="567"/>
        <w:commentRangeStart w:id="568"/>
        <w:commentRangeEnd w:id="567"/>
        <w:r w:rsidR="00EB5CC7">
          <w:rPr>
            <w:rStyle w:val="CommentReference"/>
          </w:rPr>
          <w:commentReference w:id="567"/>
        </w:r>
      </w:ins>
      <w:commentRangeEnd w:id="568"/>
      <w:ins w:id="569" w:author="Beath, Hamish R" w:date="2025-08-30T13:44:00Z" w16du:dateUtc="2025-08-30T12:44:00Z">
        <w:r w:rsidR="00B57635">
          <w:rPr>
            <w:rStyle w:val="CommentReference"/>
          </w:rPr>
          <w:commentReference w:id="568"/>
        </w:r>
      </w:ins>
      <w:ins w:id="570" w:author="Beath, Hamish R" w:date="2025-09-06T12:23:00Z" w16du:dateUtc="2025-09-06T11:23:00Z">
        <w:r w:rsidR="00757361">
          <w:t xml:space="preserve"> 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47B69592" w14:textId="405EF66A" w:rsidR="009139E6" w:rsidRPr="001851EA" w:rsidDel="00EB5CC7" w:rsidRDefault="00880FD1" w:rsidP="009139E6">
      <w:pPr>
        <w:rPr>
          <w:del w:id="571" w:author="Beath, Hamish R" w:date="2025-08-28T13:28:00Z" w16du:dateUtc="2025-08-28T12:28:00Z"/>
        </w:rPr>
      </w:pPr>
      <w:ins w:id="572" w:author="Beath, Hamish R" w:date="2025-09-22T18:03:00Z" w16du:dateUtc="2025-09-22T17:03:00Z">
        <w:r>
          <w:t>For</w:t>
        </w:r>
      </w:ins>
      <w:ins w:id="573" w:author="Beath, Hamish R" w:date="2025-08-30T13:32:00Z" w16du:dateUtc="2025-08-30T12:32:00Z">
        <w:r w:rsidR="0021458E">
          <w:t xml:space="preserve"> </w:t>
        </w:r>
      </w:ins>
      <w:ins w:id="574" w:author="Beath, Hamish R" w:date="2025-09-05T09:22:00Z" w16du:dateUtc="2025-09-05T08:22:00Z">
        <w:r w:rsidR="0065234B">
          <w:t xml:space="preserve">other </w:t>
        </w:r>
      </w:ins>
      <w:del w:id="575" w:author="Beath, Hamish R" w:date="2025-08-28T13:28:00Z" w16du:dateUtc="2025-08-28T12:28:00Z">
        <w:r w:rsidR="00965654" w:rsidRPr="001851EA" w:rsidDel="00EB5CC7">
          <w:delText>visual comparison of weighted and unweighted global CO</w:delText>
        </w:r>
        <w:r w:rsidR="00965654" w:rsidRPr="001851EA" w:rsidDel="00EB5CC7">
          <w:rPr>
            <w:vertAlign w:val="subscript"/>
          </w:rPr>
          <w:delText>2</w:delText>
        </w:r>
        <w:r w:rsidR="00965654" w:rsidRPr="001851EA" w:rsidDel="00EB5CC7">
          <w:delText xml:space="preserve"> emission ranges of C1 and C2 categories. </w:delText>
        </w:r>
        <w:commentRangeStart w:id="576"/>
        <w:r w:rsidR="00965654" w:rsidRPr="001851EA" w:rsidDel="00EB5CC7">
          <w:delText>IQR: interquartile range</w:delText>
        </w:r>
        <w:r w:rsidR="000210BC" w:rsidRPr="001851EA" w:rsidDel="00EB5CC7">
          <w:delText>.</w:delText>
        </w:r>
        <w:commentRangeEnd w:id="576"/>
        <w:r w:rsidR="004E1D76" w:rsidRPr="001851EA" w:rsidDel="00EB5CC7">
          <w:rPr>
            <w:rStyle w:val="CommentReference"/>
          </w:rPr>
          <w:commentReference w:id="576"/>
        </w:r>
      </w:del>
    </w:p>
    <w:p w14:paraId="5A7DC1C0" w14:textId="4ADA7FBA" w:rsidR="00EA4D22" w:rsidRDefault="00965654" w:rsidP="00080A8D">
      <w:pPr>
        <w:rPr>
          <w:ins w:id="577" w:author="Beath, Hamish R" w:date="2025-09-19T11:00:00Z" w16du:dateUtc="2025-09-19T10:00:00Z"/>
        </w:rPr>
      </w:pPr>
      <w:del w:id="578" w:author="Beath, Hamish R" w:date="2025-08-29T20:40:00Z" w16du:dateUtc="2025-08-29T19:40:00Z">
        <w:r w:rsidRPr="001851EA" w:rsidDel="00F86A45">
          <w:delText>Key</w:delText>
        </w:r>
      </w:del>
      <w:del w:id="579" w:author="Beath, Hamish R" w:date="2025-08-30T13:32:00Z" w16du:dateUtc="2025-08-30T12:32:00Z">
        <w:r w:rsidRPr="001851EA" w:rsidDel="0021458E">
          <w:delText xml:space="preserve"> </w:delText>
        </w:r>
      </w:del>
      <w:del w:id="580" w:author="Beath, Hamish R" w:date="2025-09-04T12:05:00Z" w16du:dateUtc="2025-09-04T11:05:00Z">
        <w:r w:rsidRPr="001851EA" w:rsidDel="00F963E5">
          <w:delText>assessment quantities</w:delText>
        </w:r>
      </w:del>
      <w:ins w:id="581" w:author="Beath, Hamish R" w:date="2025-09-04T12:05:00Z" w16du:dateUtc="2025-09-04T11:05:00Z">
        <w:r w:rsidR="00F963E5">
          <w:t>outcomes</w:t>
        </w:r>
      </w:ins>
      <w:ins w:id="582" w:author="Beath, Hamish R" w:date="2025-08-30T13:32:00Z" w16du:dateUtc="2025-08-30T12:32:00Z">
        <w:r w:rsidR="0021458E">
          <w:t xml:space="preserve"> </w:t>
        </w:r>
      </w:ins>
      <w:ins w:id="583" w:author="Beath, Hamish R" w:date="2025-09-04T12:05:00Z" w16du:dateUtc="2025-09-04T11:05:00Z">
        <w:r w:rsidR="00F963E5">
          <w:t>of</w:t>
        </w:r>
      </w:ins>
      <w:ins w:id="584" w:author="Beath, Hamish R" w:date="2025-08-30T13:32:00Z" w16du:dateUtc="2025-08-30T12:32:00Z">
        <w:r w:rsidR="0021458E">
          <w:t xml:space="preserve"> our diversity weighting,</w:t>
        </w:r>
      </w:ins>
      <w:del w:id="585" w:author="Beath, Hamish R" w:date="2025-08-29T20:41:00Z" w16du:dateUtc="2025-08-29T19:41:00Z">
        <w:r w:rsidRPr="001851EA" w:rsidDel="00F86A45">
          <w:delText>,</w:delText>
        </w:r>
      </w:del>
      <w:r w:rsidRPr="001851EA">
        <w:t xml:space="preserve"> including net-zero years (Fi</w:t>
      </w:r>
      <w:r w:rsidR="00C76147" w:rsidRPr="001851EA">
        <w:t>g. </w:t>
      </w:r>
      <w:r w:rsidR="00632036" w:rsidRPr="001851EA">
        <w:t>3</w:t>
      </w:r>
      <w:r w:rsidR="00C76147" w:rsidRPr="001851EA">
        <w:t>a</w:t>
      </w:r>
      <w:ins w:id="586" w:author="Beath, Hamish R" w:date="2025-08-30T13:33:00Z" w16du:dateUtc="2025-08-30T12:33:00Z">
        <w:r w:rsidR="0021458E">
          <w:t>) and the trajectory of certain variables</w:t>
        </w:r>
      </w:ins>
      <w:ins w:id="587" w:author="Beath, Hamish R" w:date="2025-08-30T13:45:00Z" w16du:dateUtc="2025-08-30T12:45:00Z">
        <w:r w:rsidR="00B57635">
          <w:t xml:space="preserve"> (Fig. 3b-l, Supplementary </w:t>
        </w:r>
        <w:r w:rsidR="00B57635" w:rsidRPr="00006585">
          <w:t xml:space="preserve">Figures </w:t>
        </w:r>
      </w:ins>
      <w:ins w:id="588" w:author="Beath, Hamish R" w:date="2025-09-04T12:03:00Z" w16du:dateUtc="2025-09-04T11:03:00Z">
        <w:r w:rsidR="00006585" w:rsidRPr="00006585">
          <w:rPr>
            <w:rPrChange w:id="589" w:author="Beath, Hamish R" w:date="2025-09-04T12:03:00Z" w16du:dateUtc="2025-09-04T11:03:00Z">
              <w:rPr>
                <w:highlight w:val="yellow"/>
              </w:rPr>
            </w:rPrChange>
          </w:rPr>
          <w:t>2</w:t>
        </w:r>
      </w:ins>
      <w:ins w:id="590" w:author="Beath, Hamish R" w:date="2025-08-30T13:45:00Z" w16du:dateUtc="2025-08-30T12:45:00Z">
        <w:r w:rsidR="00B57635" w:rsidRPr="00006585">
          <w:t xml:space="preserve"> &amp; </w:t>
        </w:r>
      </w:ins>
      <w:ins w:id="591" w:author="Beath, Hamish R" w:date="2025-09-04T12:03:00Z" w16du:dateUtc="2025-09-04T11:03:00Z">
        <w:r w:rsidR="00006585" w:rsidRPr="00006585">
          <w:rPr>
            <w:rPrChange w:id="592" w:author="Beath, Hamish R" w:date="2025-09-04T12:03:00Z" w16du:dateUtc="2025-09-04T11:03:00Z">
              <w:rPr>
                <w:highlight w:val="yellow"/>
              </w:rPr>
            </w:rPrChange>
          </w:rPr>
          <w:t>3</w:t>
        </w:r>
      </w:ins>
      <w:ins w:id="593" w:author="Beath, Hamish R" w:date="2025-08-30T13:45:00Z" w16du:dateUtc="2025-08-30T12:45:00Z">
        <w:r w:rsidR="00B57635" w:rsidRPr="00006585">
          <w:t>)</w:t>
        </w:r>
      </w:ins>
      <w:ins w:id="594" w:author="Beath, Hamish R" w:date="2025-08-30T13:33:00Z" w16du:dateUtc="2025-08-30T12:33:00Z">
        <w:r w:rsidR="0021458E" w:rsidRPr="00006585">
          <w:t>,</w:t>
        </w:r>
        <w:r w:rsidR="0021458E">
          <w:t xml:space="preserve"> </w:t>
        </w:r>
      </w:ins>
      <w:ins w:id="595" w:author="Beath, Hamish R" w:date="2025-09-05T09:25:00Z" w16du:dateUtc="2025-09-05T08:25:00Z">
        <w:r w:rsidR="0065234B">
          <w:t>some metrics show noteworthy changes</w:t>
        </w:r>
      </w:ins>
      <w:ins w:id="596" w:author="Beath, Hamish R" w:date="2025-08-31T10:09:00Z" w16du:dateUtc="2025-08-31T09:09:00Z">
        <w:r w:rsidR="00D6430E">
          <w:t xml:space="preserve">. </w:t>
        </w:r>
      </w:ins>
      <w:ins w:id="597" w:author="Beath, Hamish R" w:date="2025-09-19T10:57:00Z" w16du:dateUtc="2025-09-19T09:57:00Z">
        <w:r w:rsidR="00587A53">
          <w:t>For C</w:t>
        </w:r>
      </w:ins>
      <w:ins w:id="598" w:author="Beath, Hamish R" w:date="2025-09-19T10:58:00Z" w16du:dateUtc="2025-09-19T09:58:00Z">
        <w:r w:rsidR="00587A53">
          <w:t>1 scenarios</w:t>
        </w:r>
        <w:r w:rsidR="00355950">
          <w:t>,</w:t>
        </w:r>
      </w:ins>
      <w:ins w:id="599" w:author="Beath, Hamish R" w:date="2025-08-31T10:13:00Z" w16du:dateUtc="2025-08-31T09:13:00Z">
        <w:r w:rsidR="00D6430E" w:rsidRPr="001851EA">
          <w:t xml:space="preserve"> the median year of reaching net-zero GHG emissions is advanced by a decade (from 2098 to 208</w:t>
        </w:r>
      </w:ins>
      <w:ins w:id="600" w:author="Beath, Hamish R" w:date="2025-08-31T10:14:00Z" w16du:dateUtc="2025-08-31T09:14:00Z">
        <w:r w:rsidR="00D6430E">
          <w:t>8</w:t>
        </w:r>
      </w:ins>
      <w:ins w:id="601" w:author="Beath, Hamish R" w:date="2025-08-31T10:13:00Z" w16du:dateUtc="2025-08-31T09:13:00Z">
        <w:r w:rsidR="00D6430E" w:rsidRPr="001851EA">
          <w:t>)</w:t>
        </w:r>
      </w:ins>
      <w:ins w:id="602" w:author="Beath, Hamish R" w:date="2025-09-19T10:59:00Z" w16du:dateUtc="2025-09-19T09:59:00Z">
        <w:r w:rsidR="00337D8D">
          <w:t>; but</w:t>
        </w:r>
      </w:ins>
      <w:ins w:id="603" w:author="Beath, Hamish R" w:date="2025-08-31T10:19:00Z" w16du:dateUtc="2025-08-31T09:19:00Z">
        <w:r w:rsidR="00DB0E6C">
          <w:t xml:space="preserve"> C1a scenarios, </w:t>
        </w:r>
      </w:ins>
      <w:ins w:id="604" w:author="Beath, Hamish R" w:date="2025-09-19T10:59:00Z" w16du:dateUtc="2025-09-19T09:59:00Z">
        <w:r w:rsidR="00337D8D">
          <w:t xml:space="preserve">it </w:t>
        </w:r>
      </w:ins>
      <w:ins w:id="605" w:author="Beath, Hamish R" w:date="2025-08-31T10:21:00Z" w16du:dateUtc="2025-08-31T09:21:00Z">
        <w:r w:rsidR="00DB0E6C">
          <w:t xml:space="preserve">is advanced by </w:t>
        </w:r>
        <w:del w:id="606" w:author="Rogelj, Joeri" w:date="2025-09-16T17:11:00Z" w16du:dateUtc="2025-09-16T16:11:00Z">
          <w:r w:rsidR="00DB0E6C" w:rsidDel="00265D90">
            <w:delText>three years</w:delText>
          </w:r>
        </w:del>
      </w:ins>
      <w:ins w:id="607" w:author="Rogelj, Joeri" w:date="2025-09-16T17:11:00Z" w16du:dateUtc="2025-09-16T16:11:00Z">
        <w:r w:rsidR="00265D90">
          <w:t>much less</w:t>
        </w:r>
      </w:ins>
      <w:ins w:id="608" w:author="Beath, Hamish R" w:date="2025-08-31T10:21:00Z" w16du:dateUtc="2025-08-31T09:21:00Z">
        <w:r w:rsidR="00DB0E6C">
          <w:t xml:space="preserve"> (2071 to 2068)</w:t>
        </w:r>
      </w:ins>
      <w:ins w:id="609" w:author="Beath, Hamish R" w:date="2025-09-19T10:59:00Z" w16du:dateUtc="2025-09-19T09:59:00Z">
        <w:r w:rsidR="00337D8D">
          <w:t>.</w:t>
        </w:r>
      </w:ins>
      <w:ins w:id="610" w:author="Beath, Hamish R" w:date="2025-09-19T10:58:00Z" w16du:dateUtc="2025-09-19T09:58:00Z">
        <w:r w:rsidR="00355950">
          <w:t xml:space="preserve"> </w:t>
        </w:r>
      </w:ins>
      <w:ins w:id="611" w:author="Beath, Hamish R" w:date="2025-09-19T10:59:00Z" w16du:dateUtc="2025-09-19T09:59:00Z">
        <w:r w:rsidR="00337D8D">
          <w:t>F</w:t>
        </w:r>
      </w:ins>
      <w:ins w:id="612" w:author="Beath, Hamish R" w:date="2025-09-19T10:58:00Z" w16du:dateUtc="2025-09-19T09:58:00Z">
        <w:r w:rsidR="00355950">
          <w:t xml:space="preserve">or </w:t>
        </w:r>
      </w:ins>
      <w:ins w:id="613" w:author="Beath, Hamish R" w:date="2025-08-31T10:13:00Z" w16du:dateUtc="2025-08-31T09:13:00Z">
        <w:r w:rsidR="00D6430E" w:rsidRPr="001851EA">
          <w:t>C2</w:t>
        </w:r>
      </w:ins>
      <w:ins w:id="614" w:author="Beath, Hamish R" w:date="2025-09-19T10:58:00Z" w16du:dateUtc="2025-09-19T09:58:00Z">
        <w:r w:rsidR="00355950">
          <w:t xml:space="preserve"> scenarios</w:t>
        </w:r>
      </w:ins>
      <w:ins w:id="615" w:author="Beath, Hamish R" w:date="2025-08-31T10:13:00Z" w16du:dateUtc="2025-08-31T09:13:00Z">
        <w:r w:rsidR="00D6430E" w:rsidRPr="001851EA">
          <w:t xml:space="preserve"> the </w:t>
        </w:r>
      </w:ins>
      <w:ins w:id="616" w:author="Beath, Hamish R" w:date="2025-08-31T10:21:00Z" w16du:dateUtc="2025-08-31T09:21:00Z">
        <w:r w:rsidR="00DB0E6C">
          <w:t xml:space="preserve">median </w:t>
        </w:r>
      </w:ins>
      <w:ins w:id="617" w:author="Beath, Hamish R" w:date="2025-08-31T10:13:00Z" w16du:dateUtc="2025-08-31T09:13:00Z">
        <w:r w:rsidR="00D6430E" w:rsidRPr="001851EA">
          <w:t xml:space="preserve">net-zero </w:t>
        </w:r>
      </w:ins>
      <w:ins w:id="618" w:author="Beath, Hamish R" w:date="2025-08-31T10:19:00Z" w16du:dateUtc="2025-08-31T09:19:00Z">
        <w:r w:rsidR="00DB0E6C">
          <w:t>GHG</w:t>
        </w:r>
      </w:ins>
      <w:ins w:id="619" w:author="Beath, Hamish R" w:date="2025-08-31T10:13:00Z" w16du:dateUtc="2025-08-31T09:13:00Z">
        <w:r w:rsidR="00D6430E" w:rsidRPr="001851EA">
          <w:t xml:space="preserve"> date </w:t>
        </w:r>
      </w:ins>
      <w:ins w:id="620" w:author="Beath, Hamish R" w:date="2025-08-31T10:23:00Z" w16du:dateUtc="2025-08-31T09:23:00Z">
        <w:r w:rsidR="00DB0E6C">
          <w:t>moves earlier, but by less than a year</w:t>
        </w:r>
      </w:ins>
      <w:ins w:id="621" w:author="Beath, Hamish R" w:date="2025-08-31T10:21:00Z" w16du:dateUtc="2025-08-31T09:21:00Z">
        <w:r w:rsidR="00DB0E6C">
          <w:t xml:space="preserve">, </w:t>
        </w:r>
      </w:ins>
      <w:ins w:id="622" w:author="Beath, Hamish R" w:date="2025-08-31T10:23:00Z" w16du:dateUtc="2025-08-31T09:23:00Z">
        <w:r w:rsidR="00DB0E6C">
          <w:t>while the upper quartile reduce</w:t>
        </w:r>
      </w:ins>
      <w:ins w:id="623" w:author="Beath, Hamish R" w:date="2025-08-31T10:24:00Z" w16du:dateUtc="2025-08-31T09:24:00Z">
        <w:r w:rsidR="00DB0E6C">
          <w:t>s by 2 years (from 2084 to 20</w:t>
        </w:r>
      </w:ins>
      <w:ins w:id="624" w:author="Beath, Hamish R" w:date="2025-08-31T10:25:00Z" w16du:dateUtc="2025-08-31T09:25:00Z">
        <w:r w:rsidR="00DB0E6C">
          <w:t>82).</w:t>
        </w:r>
      </w:ins>
      <w:ins w:id="625" w:author="Beath, Hamish R" w:date="2025-08-31T10:21:00Z" w16du:dateUtc="2025-08-31T09:21:00Z">
        <w:r w:rsidR="00DB0E6C">
          <w:t xml:space="preserve"> </w:t>
        </w:r>
      </w:ins>
      <w:ins w:id="626" w:author="Beath, Hamish R" w:date="2025-09-19T11:00:00Z">
        <w:r w:rsidR="00B2173D" w:rsidRPr="00B2173D">
          <w:t>Median net-zero CO₂ years remain virtually unchanged (C1/C1a &lt;1 year earlier; C2 unchanged)</w:t>
        </w:r>
      </w:ins>
      <w:ins w:id="627" w:author="Beath, Hamish R" w:date="2025-09-19T11:00:00Z" w16du:dateUtc="2025-09-19T10:00:00Z">
        <w:r w:rsidR="00EA4D22">
          <w:t>.</w:t>
        </w:r>
      </w:ins>
    </w:p>
    <w:p w14:paraId="42554AF3" w14:textId="77777777" w:rsidR="00134FD3" w:rsidRDefault="00213C3A" w:rsidP="00080A8D">
      <w:pPr>
        <w:rPr>
          <w:ins w:id="628" w:author="Beath, Hamish R" w:date="2025-09-19T11:06:00Z" w16du:dateUtc="2025-09-19T10:06:00Z"/>
        </w:rPr>
      </w:pPr>
      <w:ins w:id="629" w:author="Beath, Hamish R" w:date="2025-08-31T10:45:00Z" w16du:dateUtc="2025-08-31T09:45:00Z">
        <w:r>
          <w:t xml:space="preserve">For </w:t>
        </w:r>
      </w:ins>
      <w:ins w:id="630" w:author="Beath, Hamish R" w:date="2025-09-04T12:03:00Z" w16du:dateUtc="2025-09-04T11:03:00Z">
        <w:r w:rsidR="00006585">
          <w:t>many</w:t>
        </w:r>
      </w:ins>
      <w:ins w:id="631" w:author="Beath, Hamish R" w:date="2025-08-31T10:45:00Z" w16du:dateUtc="2025-08-31T09:45:00Z">
        <w:r>
          <w:t xml:space="preserve"> of the 15 variables reported by all scenarios, </w:t>
        </w:r>
      </w:ins>
      <w:ins w:id="632" w:author="Beath, Hamish R" w:date="2025-09-19T11:02:00Z" w16du:dateUtc="2025-09-19T10:02:00Z">
        <w:r w:rsidR="006D72AE">
          <w:t>changes</w:t>
        </w:r>
      </w:ins>
      <w:ins w:id="633" w:author="Beath, Hamish R" w:date="2025-09-19T11:03:00Z" w16du:dateUtc="2025-09-19T10:03:00Z">
        <w:r w:rsidR="00D6535A">
          <w:t xml:space="preserve"> to timeseries</w:t>
        </w:r>
      </w:ins>
      <w:ins w:id="634" w:author="Beath, Hamish R" w:date="2025-08-31T10:51:00Z" w16du:dateUtc="2025-08-31T09:51:00Z">
        <w:r>
          <w:t xml:space="preserve"> </w:t>
        </w:r>
      </w:ins>
      <w:ins w:id="635" w:author="Beath, Hamish R" w:date="2025-08-31T10:46:00Z" w16du:dateUtc="2025-08-31T09:46:00Z">
        <w:r>
          <w:t xml:space="preserve">are </w:t>
        </w:r>
      </w:ins>
      <w:ins w:id="636" w:author="Beath, Hamish R" w:date="2025-08-31T10:50:00Z" w16du:dateUtc="2025-08-31T09:50:00Z">
        <w:r>
          <w:t>negligible</w:t>
        </w:r>
      </w:ins>
      <w:ins w:id="637" w:author="Beath, Hamish R" w:date="2025-08-31T10:46:00Z" w16du:dateUtc="2025-08-31T09:46:00Z">
        <w:r>
          <w:t xml:space="preserve"> (Supplementary Figures </w:t>
        </w:r>
      </w:ins>
      <w:ins w:id="638" w:author="Beath, Hamish R" w:date="2025-09-04T12:03:00Z" w16du:dateUtc="2025-09-04T11:03:00Z">
        <w:r w:rsidR="00006585" w:rsidRPr="00006585">
          <w:rPr>
            <w:rPrChange w:id="639" w:author="Beath, Hamish R" w:date="2025-09-04T12:03:00Z" w16du:dateUtc="2025-09-04T11:03:00Z">
              <w:rPr>
                <w:highlight w:val="yellow"/>
              </w:rPr>
            </w:rPrChange>
          </w:rPr>
          <w:t>2</w:t>
        </w:r>
      </w:ins>
      <w:ins w:id="640" w:author="Beath, Hamish R" w:date="2025-08-31T10:46:00Z" w16du:dateUtc="2025-08-31T09:46:00Z">
        <w:r w:rsidRPr="00006585">
          <w:t xml:space="preserve"> &amp;</w:t>
        </w:r>
      </w:ins>
      <w:ins w:id="641" w:author="Beath, Hamish R" w:date="2025-09-04T12:03:00Z" w16du:dateUtc="2025-09-04T11:03:00Z">
        <w:r w:rsidR="00006585" w:rsidRPr="00006585">
          <w:rPr>
            <w:rPrChange w:id="642" w:author="Beath, Hamish R" w:date="2025-09-04T12:03:00Z" w16du:dateUtc="2025-09-04T11:03:00Z">
              <w:rPr>
                <w:highlight w:val="yellow"/>
              </w:rPr>
            </w:rPrChange>
          </w:rPr>
          <w:t xml:space="preserve"> 3</w:t>
        </w:r>
      </w:ins>
      <w:ins w:id="643" w:author="Beath, Hamish R" w:date="2025-08-31T10:46:00Z" w16du:dateUtc="2025-08-31T09:46:00Z">
        <w:r w:rsidRPr="00006585">
          <w:t>)</w:t>
        </w:r>
      </w:ins>
      <w:ins w:id="644" w:author="Beath, Hamish R" w:date="2025-08-31T10:50:00Z" w16du:dateUtc="2025-08-31T09:50:00Z">
        <w:r w:rsidRPr="00006585">
          <w:t>.</w:t>
        </w:r>
        <w:r>
          <w:t xml:space="preserve"> </w:t>
        </w:r>
      </w:ins>
      <w:ins w:id="645" w:author="Beath, Hamish R" w:date="2025-08-31T10:52:00Z" w16du:dateUtc="2025-08-31T09:52:00Z">
        <w:r>
          <w:t xml:space="preserve">However, </w:t>
        </w:r>
      </w:ins>
      <w:ins w:id="646" w:author="Beath, Hamish R" w:date="2025-09-19T11:03:00Z" w16du:dateUtc="2025-09-19T10:03:00Z">
        <w:r w:rsidR="00D6535A">
          <w:t>some</w:t>
        </w:r>
      </w:ins>
      <w:ins w:id="647" w:author="Beath, Hamish R" w:date="2025-08-31T10:53:00Z" w16du:dateUtc="2025-08-31T09:53:00Z">
        <w:r>
          <w:t xml:space="preserve"> mitigation</w:t>
        </w:r>
      </w:ins>
      <w:ins w:id="648" w:author="Beath, Hamish R" w:date="2025-09-19T11:03:00Z" w16du:dateUtc="2025-09-19T10:03:00Z">
        <w:r w:rsidR="00D6535A">
          <w:t>-</w:t>
        </w:r>
      </w:ins>
      <w:ins w:id="649" w:author="Beath, Hamish R" w:date="2025-08-31T10:53:00Z" w16du:dateUtc="2025-08-31T09:53:00Z">
        <w:r>
          <w:t>relevant variable</w:t>
        </w:r>
      </w:ins>
      <w:ins w:id="650" w:author="Beath, Hamish R" w:date="2025-09-19T11:04:00Z" w16du:dateUtc="2025-09-19T10:04:00Z">
        <w:r w:rsidR="009C6BA2">
          <w:t>s</w:t>
        </w:r>
      </w:ins>
      <w:ins w:id="651" w:author="Beath, Hamish R" w:date="2025-09-19T11:03:00Z" w16du:dateUtc="2025-09-19T10:03:00Z">
        <w:r w:rsidR="00D6535A">
          <w:t xml:space="preserve"> show </w:t>
        </w:r>
      </w:ins>
      <w:ins w:id="652" w:author="Beath, Hamish R" w:date="2025-09-19T11:04:00Z" w16du:dateUtc="2025-09-19T10:04:00Z">
        <w:r w:rsidR="00D6535A">
          <w:t>visible</w:t>
        </w:r>
      </w:ins>
      <w:ins w:id="653" w:author="Beath, Hamish R" w:date="2025-09-19T11:03:00Z" w16du:dateUtc="2025-09-19T10:03:00Z">
        <w:r w:rsidR="00D6535A">
          <w:t xml:space="preserve"> </w:t>
        </w:r>
      </w:ins>
      <w:ins w:id="654" w:author="Beath, Hamish R" w:date="2025-09-19T11:04:00Z" w16du:dateUtc="2025-09-19T10:04:00Z">
        <w:r w:rsidR="009C6BA2">
          <w:t>changes</w:t>
        </w:r>
      </w:ins>
      <w:ins w:id="655" w:author="Beath, Hamish R" w:date="2025-09-04T12:24:00Z" w16du:dateUtc="2025-09-04T11:24:00Z">
        <w:r w:rsidR="00AE3666">
          <w:t xml:space="preserve">, </w:t>
        </w:r>
      </w:ins>
      <w:ins w:id="656" w:author="Beath, Hamish R" w:date="2025-09-04T12:25:00Z" w16du:dateUtc="2025-09-04T11:25:00Z">
        <w:r w:rsidR="00AE3666">
          <w:t xml:space="preserve">highlighting where </w:t>
        </w:r>
      </w:ins>
      <w:ins w:id="657" w:author="Beath, Hamish R" w:date="2025-09-06T10:25:00Z" w16du:dateUtc="2025-09-06T09:25:00Z">
        <w:r w:rsidR="002C2D51">
          <w:t xml:space="preserve">the ensemble is sensitive to </w:t>
        </w:r>
      </w:ins>
      <w:ins w:id="658" w:author="Beath, Hamish R" w:date="2025-09-04T12:25:00Z" w16du:dateUtc="2025-09-04T11:25:00Z">
        <w:r w:rsidR="00AE3666">
          <w:t>diversity weighting</w:t>
        </w:r>
      </w:ins>
      <w:ins w:id="659" w:author="Beath, Hamish R" w:date="2025-08-31T10:53:00Z" w16du:dateUtc="2025-08-31T09:53:00Z">
        <w:r>
          <w:t xml:space="preserve">. For example, </w:t>
        </w:r>
      </w:ins>
      <w:ins w:id="660" w:author="Beath, Hamish R" w:date="2025-08-31T11:07:00Z" w16du:dateUtc="2025-08-31T10:07:00Z">
        <w:r w:rsidR="004B50AD">
          <w:t xml:space="preserve">the median </w:t>
        </w:r>
      </w:ins>
      <w:ins w:id="661" w:author="Beath, Hamish R" w:date="2025-08-31T11:08:00Z" w16du:dateUtc="2025-08-31T10:08:00Z">
        <w:r w:rsidR="004B50AD">
          <w:t>and upper quartile</w:t>
        </w:r>
      </w:ins>
      <w:ins w:id="662" w:author="Beath, Hamish R" w:date="2025-09-19T11:05:00Z" w16du:dateUtc="2025-09-19T10:05:00Z">
        <w:r w:rsidR="00B60CDC">
          <w:t xml:space="preserve"> values</w:t>
        </w:r>
      </w:ins>
      <w:ins w:id="663" w:author="Beath, Hamish R" w:date="2025-08-31T11:08:00Z" w16du:dateUtc="2025-08-31T10:08:00Z">
        <w:r w:rsidR="004B50AD">
          <w:t xml:space="preserve"> </w:t>
        </w:r>
      </w:ins>
      <w:ins w:id="664" w:author="Beath, Hamish R" w:date="2025-09-04T12:04:00Z" w16du:dateUtc="2025-09-04T11:04:00Z">
        <w:r w:rsidR="00F963E5">
          <w:t>for</w:t>
        </w:r>
      </w:ins>
      <w:ins w:id="665" w:author="Beath, Hamish R" w:date="2025-08-31T11:07:00Z" w16du:dateUtc="2025-08-31T10:07:00Z">
        <w:r w:rsidR="004B50AD">
          <w:t xml:space="preserve"> </w:t>
        </w:r>
      </w:ins>
      <w:ins w:id="666" w:author="Beath, Hamish R" w:date="2025-09-04T19:01:00Z" w16du:dateUtc="2025-09-04T18:01:00Z">
        <w:r w:rsidR="009A0727">
          <w:t>carbon capture and storage (CCS)</w:t>
        </w:r>
      </w:ins>
      <w:ins w:id="667" w:author="Beath, Hamish R" w:date="2025-08-31T11:07:00Z" w16du:dateUtc="2025-08-31T10:07:00Z">
        <w:r w:rsidR="004B50AD">
          <w:t xml:space="preserve"> </w:t>
        </w:r>
      </w:ins>
      <w:ins w:id="668" w:author="Beath, Hamish R" w:date="2025-09-19T11:05:00Z" w16du:dateUtc="2025-09-19T10:05:00Z">
        <w:r w:rsidR="00B60CDC">
          <w:t>are higher after 2050</w:t>
        </w:r>
      </w:ins>
      <w:ins w:id="669" w:author="Beath, Hamish R" w:date="2025-09-19T11:06:00Z" w16du:dateUtc="2025-09-19T10:06:00Z">
        <w:r w:rsidR="00B60CDC">
          <w:t xml:space="preserve"> for C1 and C2.</w:t>
        </w:r>
        <w:r w:rsidR="00134FD3">
          <w:t xml:space="preserve"> </w:t>
        </w:r>
      </w:ins>
      <w:ins w:id="670" w:author="Beath, Hamish R" w:date="2025-09-19T11:06:00Z">
        <w:r w:rsidR="00134FD3" w:rsidRPr="00134FD3">
          <w:t>In 2070, medians are 13% higher for C1 and 7% for C2.</w:t>
        </w:r>
      </w:ins>
    </w:p>
    <w:p w14:paraId="1E7FB056" w14:textId="1A4C40C4" w:rsidR="009510AD" w:rsidRDefault="009510AD" w:rsidP="00080A8D">
      <w:pPr>
        <w:rPr>
          <w:ins w:id="671" w:author="Beath, Hamish R" w:date="2025-09-06T17:04:00Z" w16du:dateUtc="2025-09-06T16:04:00Z"/>
        </w:rPr>
      </w:pPr>
      <w:ins w:id="672" w:author="Beath, Hamish R" w:date="2025-09-06T16:59:00Z" w16du:dateUtc="2025-09-06T15:59:00Z">
        <w:r>
          <w:t xml:space="preserve">The data </w:t>
        </w:r>
      </w:ins>
      <w:ins w:id="673" w:author="Beath, Hamish R" w:date="2025-09-06T17:11:00Z" w16du:dateUtc="2025-09-06T16:11:00Z">
        <w:r w:rsidR="00811DC1">
          <w:t xml:space="preserve">suggest that </w:t>
        </w:r>
      </w:ins>
      <w:ins w:id="674" w:author="Beath, Hamish R" w:date="2025-09-06T17:14:00Z" w16du:dateUtc="2025-09-06T16:14:00Z">
        <w:r w:rsidR="00811DC1">
          <w:t>re</w:t>
        </w:r>
      </w:ins>
      <w:ins w:id="675" w:author="Beath, Hamish R" w:date="2025-09-06T17:11:00Z" w16du:dateUtc="2025-09-06T16:11:00Z">
        <w:r w:rsidR="00811DC1">
          <w:t xml:space="preserve">weighting </w:t>
        </w:r>
      </w:ins>
      <w:ins w:id="676" w:author="Beath, Hamish R" w:date="2025-09-06T17:24:00Z" w16du:dateUtc="2025-09-06T16:24:00Z">
        <w:r w:rsidR="000D05AD">
          <w:t>has</w:t>
        </w:r>
      </w:ins>
      <w:ins w:id="677" w:author="Beath, Hamish R" w:date="2025-09-06T17:14:00Z" w16du:dateUtc="2025-09-06T16:14:00Z">
        <w:r w:rsidR="00811DC1">
          <w:t xml:space="preserve"> </w:t>
        </w:r>
      </w:ins>
      <w:ins w:id="678" w:author="Beath, Hamish R" w:date="2025-09-06T17:11:00Z" w16du:dateUtc="2025-09-06T16:11:00Z">
        <w:r w:rsidR="00811DC1">
          <w:t>greater imp</w:t>
        </w:r>
      </w:ins>
      <w:ins w:id="679" w:author="Beath, Hamish R" w:date="2025-09-06T17:12:00Z" w16du:dateUtc="2025-09-06T16:12:00Z">
        <w:r w:rsidR="00811DC1">
          <w:t xml:space="preserve">act where </w:t>
        </w:r>
      </w:ins>
      <w:ins w:id="680" w:author="Beath, Hamish R" w:date="2025-09-06T17:24:00Z" w16du:dateUtc="2025-09-06T16:24:00Z">
        <w:r w:rsidR="000D05AD">
          <w:t>outcomes are</w:t>
        </w:r>
      </w:ins>
      <w:ins w:id="681" w:author="Beath, Hamish R" w:date="2025-09-06T17:12:00Z" w16du:dateUtc="2025-09-06T16:12:00Z">
        <w:r w:rsidR="00811DC1">
          <w:t xml:space="preserve"> widely spread and unevenly distributed</w:t>
        </w:r>
      </w:ins>
      <w:ins w:id="682" w:author="Beath, Hamish R" w:date="2025-09-06T17:15:00Z" w16du:dateUtc="2025-09-06T16:15:00Z">
        <w:r w:rsidR="00811DC1">
          <w:t>.</w:t>
        </w:r>
      </w:ins>
      <w:ins w:id="683" w:author="Beath, Hamish R" w:date="2025-09-06T17:16:00Z" w16du:dateUtc="2025-09-06T16:16:00Z">
        <w:r w:rsidR="00811DC1">
          <w:t xml:space="preserve"> </w:t>
        </w:r>
      </w:ins>
      <w:ins w:id="684" w:author="Beath, Hamish R" w:date="2025-09-06T17:15:00Z" w16du:dateUtc="2025-09-06T16:15:00Z">
        <w:r w:rsidR="00811DC1">
          <w:t xml:space="preserve">However, this is not </w:t>
        </w:r>
      </w:ins>
      <w:ins w:id="685" w:author="Beath, Hamish R" w:date="2025-09-06T17:19:00Z" w16du:dateUtc="2025-09-06T16:19:00Z">
        <w:del w:id="686" w:author="Rogelj, Joeri" w:date="2025-09-16T17:12:00Z" w16du:dateUtc="2025-09-16T16:12:00Z">
          <w:r w:rsidR="00811DC1">
            <w:delText>automatic</w:delText>
          </w:r>
        </w:del>
      </w:ins>
      <w:ins w:id="687" w:author="Rogelj, Joeri" w:date="2025-09-16T17:12:00Z" w16du:dateUtc="2025-09-16T16:12:00Z">
        <w:r w:rsidR="00192DA4">
          <w:t>systematic</w:t>
        </w:r>
      </w:ins>
      <w:ins w:id="688" w:author="Rogelj, Joeri" w:date="2025-09-16T17:13:00Z" w16du:dateUtc="2025-09-16T16:13:00Z">
        <w:r w:rsidR="00CF31E1">
          <w:t xml:space="preserve">. For example, </w:t>
        </w:r>
      </w:ins>
      <w:ins w:id="689" w:author="Beath, Hamish R" w:date="2025-09-06T17:15:00Z" w16du:dateUtc="2025-09-06T16:15:00Z">
        <w:del w:id="690" w:author="Rogelj, Joeri" w:date="2025-09-16T17:13:00Z" w16du:dateUtc="2025-09-16T16:13:00Z">
          <w:r w:rsidR="00811DC1">
            <w:delText xml:space="preserve"> e.g., </w:delText>
          </w:r>
        </w:del>
        <w:r w:rsidR="00811DC1">
          <w:t xml:space="preserve">Primary Energy from </w:t>
        </w:r>
      </w:ins>
      <w:ins w:id="691" w:author="Beath, Hamish R" w:date="2025-09-06T17:20:00Z" w16du:dateUtc="2025-09-06T16:20:00Z">
        <w:r w:rsidR="00811DC1">
          <w:t xml:space="preserve">Gas </w:t>
        </w:r>
      </w:ins>
      <w:ins w:id="692" w:author="Beath, Hamish R" w:date="2025-09-06T17:23:00Z" w16du:dateUtc="2025-09-06T16:23:00Z">
        <w:r w:rsidR="000D05AD">
          <w:t xml:space="preserve">for C1 scenarios (Fig. 2d) </w:t>
        </w:r>
      </w:ins>
      <w:ins w:id="693" w:author="Beath, Hamish R" w:date="2025-09-06T17:20:00Z" w16du:dateUtc="2025-09-06T16:20:00Z">
        <w:r w:rsidR="00811DC1">
          <w:t>exhibits a wide interquartile range, with the 75</w:t>
        </w:r>
        <w:r w:rsidR="00811DC1" w:rsidRPr="00811DC1">
          <w:rPr>
            <w:vertAlign w:val="superscript"/>
            <w:rPrChange w:id="694" w:author="Beath, Hamish R" w:date="2025-09-06T17:20:00Z" w16du:dateUtc="2025-09-06T16:20:00Z">
              <w:rPr/>
            </w:rPrChange>
          </w:rPr>
          <w:t>th</w:t>
        </w:r>
        <w:r w:rsidR="00811DC1">
          <w:t xml:space="preserve"> percentile diverging from the median </w:t>
        </w:r>
      </w:ins>
      <w:ins w:id="695" w:author="Beath, Hamish R" w:date="2025-09-19T11:07:00Z" w16du:dateUtc="2025-09-19T10:07:00Z">
        <w:r w:rsidR="00560C26">
          <w:t>after 2050, but</w:t>
        </w:r>
      </w:ins>
      <w:ins w:id="696" w:author="Beath, Hamish R" w:date="2025-09-06T17:25:00Z" w16du:dateUtc="2025-09-06T16:25:00Z">
        <w:r w:rsidR="000D05AD">
          <w:t xml:space="preserve"> little </w:t>
        </w:r>
        <w:r w:rsidR="000D05AD">
          <w:lastRenderedPageBreak/>
          <w:t xml:space="preserve">change in the reweighted </w:t>
        </w:r>
      </w:ins>
      <w:ins w:id="697" w:author="Beath, Hamish R" w:date="2025-09-06T17:26:00Z" w16du:dateUtc="2025-09-06T16:26:00Z">
        <w:r w:rsidR="000D05AD">
          <w:t xml:space="preserve">ensemble. </w:t>
        </w:r>
      </w:ins>
      <w:ins w:id="698" w:author="Beath, Hamish R" w:date="2025-09-06T16:56:00Z" w16du:dateUtc="2025-09-06T15:56:00Z">
        <w:r w:rsidR="00E954F4">
          <w:t xml:space="preserve">This </w:t>
        </w:r>
      </w:ins>
      <w:ins w:id="699" w:author="Beath, Hamish R" w:date="2025-09-06T17:06:00Z" w16du:dateUtc="2025-09-06T16:06:00Z">
        <w:r>
          <w:t xml:space="preserve">highlights </w:t>
        </w:r>
      </w:ins>
      <w:ins w:id="700" w:author="Beath, Hamish R" w:date="2025-09-06T17:26:00Z" w16du:dateUtc="2025-09-06T16:26:00Z">
        <w:r w:rsidR="000D05AD">
          <w:t>that the effect also</w:t>
        </w:r>
      </w:ins>
      <w:ins w:id="701" w:author="Beath, Hamish R" w:date="2025-09-06T17:27:00Z" w16du:dateUtc="2025-09-06T16:27:00Z">
        <w:r w:rsidR="000D05AD">
          <w:t xml:space="preserve"> depends on</w:t>
        </w:r>
      </w:ins>
      <w:ins w:id="702" w:author="Beath, Hamish R" w:date="2025-09-06T17:20:00Z" w16du:dateUtc="2025-09-06T16:20:00Z">
        <w:r w:rsidR="00811DC1">
          <w:t xml:space="preserve"> </w:t>
        </w:r>
      </w:ins>
      <w:ins w:id="703" w:author="Beath, Hamish R" w:date="2025-09-06T17:21:00Z" w16du:dateUtc="2025-09-06T16:21:00Z">
        <w:r w:rsidR="00811DC1">
          <w:t xml:space="preserve">similarity </w:t>
        </w:r>
      </w:ins>
      <w:ins w:id="704" w:author="Beath, Hamish R" w:date="2025-09-06T17:28:00Z" w16du:dateUtc="2025-09-06T16:28:00Z">
        <w:r w:rsidR="000D05AD">
          <w:t>within and across</w:t>
        </w:r>
      </w:ins>
      <w:ins w:id="705" w:author="Beath, Hamish R" w:date="2025-09-06T17:21:00Z" w16du:dateUtc="2025-09-06T16:21:00Z">
        <w:r w:rsidR="00811DC1">
          <w:t xml:space="preserve"> temperature categories</w:t>
        </w:r>
      </w:ins>
      <w:ins w:id="706" w:author="Beath, Hamish R" w:date="2025-09-06T17:27:00Z" w16du:dateUtc="2025-09-06T16:27:00Z">
        <w:r w:rsidR="000D05AD">
          <w:t xml:space="preserve"> </w:t>
        </w:r>
      </w:ins>
      <w:ins w:id="707" w:author="Beath, Hamish R" w:date="2025-09-06T17:28:00Z" w16du:dateUtc="2025-09-06T16:28:00Z">
        <w:r w:rsidR="000D05AD">
          <w:t>in the</w:t>
        </w:r>
      </w:ins>
      <w:ins w:id="708" w:author="Beath, Hamish R" w:date="2025-09-06T17:21:00Z" w16du:dateUtc="2025-09-06T16:21:00Z">
        <w:r w:rsidR="00811DC1">
          <w:t xml:space="preserve"> wider ensemble</w:t>
        </w:r>
      </w:ins>
      <w:ins w:id="709" w:author="Beath, Hamish R" w:date="2025-09-06T17:28:00Z" w16du:dateUtc="2025-09-06T16:28:00Z">
        <w:r w:rsidR="000D05AD">
          <w:t>,</w:t>
        </w:r>
      </w:ins>
      <w:ins w:id="710" w:author="Beath, Hamish R" w:date="2025-09-06T17:21:00Z" w16du:dateUtc="2025-09-06T16:21:00Z">
        <w:r w:rsidR="00811DC1">
          <w:t xml:space="preserve"> and the </w:t>
        </w:r>
        <w:del w:id="711" w:author="Rogelj, Joeri" w:date="2025-09-16T17:13:00Z" w16du:dateUtc="2025-09-16T16:13:00Z">
          <w:r w:rsidR="00811DC1">
            <w:delText>effect</w:delText>
          </w:r>
        </w:del>
      </w:ins>
      <w:ins w:id="712" w:author="Beath, Hamish R" w:date="2025-09-06T17:22:00Z" w16du:dateUtc="2025-09-06T16:22:00Z">
        <w:del w:id="713" w:author="Rogelj, Joeri" w:date="2025-09-16T17:13:00Z" w16du:dateUtc="2025-09-16T16:13:00Z">
          <w:r w:rsidR="00811DC1">
            <w:delText>ive sigma values</w:delText>
          </w:r>
        </w:del>
      </w:ins>
      <w:ins w:id="714" w:author="Rogelj, Joeri" w:date="2025-09-16T17:13:00Z" w16du:dateUtc="2025-09-16T16:13:00Z">
        <w:r w:rsidR="007E4B31">
          <w:t>parameters used</w:t>
        </w:r>
      </w:ins>
      <w:ins w:id="715" w:author="Beath, Hamish R" w:date="2025-09-06T17:22:00Z" w16du:dateUtc="2025-09-06T16:22:00Z">
        <w:r w:rsidR="00811DC1">
          <w:t xml:space="preserve"> for </w:t>
        </w:r>
      </w:ins>
      <w:ins w:id="716" w:author="Beath, Hamish R" w:date="2025-09-06T17:27:00Z" w16du:dateUtc="2025-09-06T16:27:00Z">
        <w:r w:rsidR="000D05AD">
          <w:t>determining similarity</w:t>
        </w:r>
      </w:ins>
      <w:ins w:id="717" w:author="Beath, Hamish R" w:date="2025-09-06T16:57:00Z" w16du:dateUtc="2025-09-06T15:57:00Z">
        <w:r w:rsidR="00E954F4">
          <w:t xml:space="preserve"> (Supplementary Results 2).</w:t>
        </w:r>
      </w:ins>
    </w:p>
    <w:p w14:paraId="47B69593" w14:textId="4F95B222" w:rsidR="00174122" w:rsidRPr="001851EA" w:rsidDel="00B57635" w:rsidRDefault="00407485" w:rsidP="00080A8D">
      <w:pPr>
        <w:rPr>
          <w:del w:id="718" w:author="Beath, Hamish R" w:date="2025-08-30T13:44:00Z" w16du:dateUtc="2025-08-30T12:44:00Z"/>
        </w:rPr>
      </w:pPr>
      <w:ins w:id="719" w:author="Beath, Hamish R" w:date="2025-09-19T11:10:00Z" w16du:dateUtc="2025-09-19T10:10:00Z">
        <w:r>
          <w:t>Although</w:t>
        </w:r>
      </w:ins>
      <w:ins w:id="720" w:author="Beath, Hamish R" w:date="2025-08-31T11:11:00Z" w16du:dateUtc="2025-08-31T10:11:00Z">
        <w:r w:rsidR="000D2174">
          <w:t xml:space="preserve"> only illustrative, </w:t>
        </w:r>
      </w:ins>
      <w:del w:id="721" w:author="Beath, Hamish R" w:date="2025-08-30T13:33:00Z" w16du:dateUtc="2025-08-30T12:33:00Z">
        <w:r w:rsidR="00C76147" w:rsidRPr="001851EA" w:rsidDel="0021458E">
          <w:delText>)</w:delText>
        </w:r>
        <w:r w:rsidR="00F472E3" w:rsidRPr="001851EA" w:rsidDel="0021458E">
          <w:delText>,</w:delText>
        </w:r>
        <w:r w:rsidR="00C76147" w:rsidRPr="001851EA" w:rsidDel="0021458E">
          <w:delText xml:space="preserve"> </w:delText>
        </w:r>
      </w:del>
      <w:del w:id="722" w:author="Beath, Hamish R" w:date="2025-08-30T13:44:00Z" w16du:dateUtc="2025-08-30T12:44:00Z">
        <w:r w:rsidR="00C76147" w:rsidRPr="001851EA" w:rsidDel="00B57635">
          <w:delText xml:space="preserve">the near-term evolution of primary </w:delText>
        </w:r>
        <w:r w:rsidR="00115CA2" w:rsidRPr="001851EA" w:rsidDel="00B57635">
          <w:delText>energy of oil and gas (Fig. </w:delText>
        </w:r>
        <w:r w:rsidR="00632036" w:rsidRPr="001851EA" w:rsidDel="00B57635">
          <w:delText>3</w:delText>
        </w:r>
        <w:r w:rsidR="00115CA2" w:rsidRPr="001851EA" w:rsidDel="00B57635">
          <w:delText>b), energy demand growth over the course of the 21</w:delText>
        </w:r>
        <w:r w:rsidR="00115CA2" w:rsidRPr="001851EA" w:rsidDel="00B57635">
          <w:rPr>
            <w:vertAlign w:val="superscript"/>
          </w:rPr>
          <w:delText>st</w:delText>
        </w:r>
        <w:r w:rsidR="00115CA2" w:rsidRPr="001851EA" w:rsidDel="00B57635">
          <w:delText xml:space="preserve"> century (Fig. </w:delText>
        </w:r>
        <w:r w:rsidR="00632036" w:rsidRPr="001851EA" w:rsidDel="00B57635">
          <w:delText>3</w:delText>
        </w:r>
        <w:r w:rsidR="00115CA2" w:rsidRPr="001851EA" w:rsidDel="00B57635">
          <w:delText>c) and compatible GHG emissions reductions for the years 2035 and 2050</w:delText>
        </w:r>
        <w:r w:rsidR="0083507C" w:rsidRPr="001851EA" w:rsidDel="00B57635">
          <w:delText xml:space="preserve"> (Fig. </w:delText>
        </w:r>
        <w:r w:rsidR="00632036" w:rsidRPr="001851EA" w:rsidDel="00B57635">
          <w:delText>3</w:delText>
        </w:r>
        <w:r w:rsidR="0083507C" w:rsidRPr="001851EA" w:rsidDel="00B57635">
          <w:delText>d)</w:delText>
        </w:r>
        <w:r w:rsidR="00115CA2" w:rsidRPr="001851EA" w:rsidDel="00B57635">
          <w:delText xml:space="preserve">, all </w:delText>
        </w:r>
        <w:r w:rsidR="00B55410" w:rsidRPr="001851EA" w:rsidDel="00B57635">
          <w:delText>suggest</w:delText>
        </w:r>
        <w:r w:rsidR="00926F2B" w:rsidRPr="001851EA" w:rsidDel="00B57635">
          <w:delText xml:space="preserve"> a strengthening </w:delText>
        </w:r>
        <w:r w:rsidR="00AD3599" w:rsidRPr="001851EA" w:rsidDel="00B57635">
          <w:delText xml:space="preserve">of climate action </w:delText>
        </w:r>
        <w:r w:rsidR="0083507C" w:rsidRPr="001851EA" w:rsidDel="00B57635">
          <w:delText>in the weighted scenario set compared to the unweighted approach</w:delText>
        </w:r>
        <w:r w:rsidR="00115CA2" w:rsidRPr="001851EA" w:rsidDel="00B57635">
          <w:delText xml:space="preserve">. </w:delText>
        </w:r>
        <w:r w:rsidR="002340DE" w:rsidRPr="001851EA" w:rsidDel="00B57635">
          <w:delText>In some</w:delText>
        </w:r>
        <w:r w:rsidR="00267B27" w:rsidRPr="001851EA" w:rsidDel="00B57635">
          <w:delText xml:space="preserve"> cases</w:delText>
        </w:r>
        <w:r w:rsidR="00F37C14" w:rsidRPr="001851EA" w:rsidDel="00B57635">
          <w:delText>,</w:delText>
        </w:r>
        <w:r w:rsidR="00267B27" w:rsidRPr="001851EA" w:rsidDel="00B57635">
          <w:delText xml:space="preserve"> this shift is </w:delText>
        </w:r>
        <w:r w:rsidR="007261DC" w:rsidRPr="001851EA" w:rsidDel="00B57635">
          <w:delText>small</w:delText>
        </w:r>
        <w:r w:rsidR="00926F2B" w:rsidRPr="001851EA" w:rsidDel="00B57635">
          <w:delText xml:space="preserve"> in relative terms</w:delText>
        </w:r>
        <w:r w:rsidR="005021E5" w:rsidRPr="001851EA" w:rsidDel="00B57635">
          <w:delText xml:space="preserve"> or negligible</w:delText>
        </w:r>
        <w:r w:rsidR="00267B27" w:rsidRPr="001851EA" w:rsidDel="00B57635">
          <w:delText xml:space="preserve">, </w:delText>
        </w:r>
        <w:r w:rsidR="00965654" w:rsidRPr="001851EA" w:rsidDel="00B57635">
          <w:delText xml:space="preserve">but the tendency is consistent across </w:delText>
        </w:r>
        <w:r w:rsidR="00886BD5" w:rsidRPr="001851EA" w:rsidDel="00B57635">
          <w:delText>most</w:delText>
        </w:r>
        <w:r w:rsidR="00965654" w:rsidRPr="001851EA" w:rsidDel="00B57635">
          <w:delText xml:space="preserve"> assessment quantities considered here</w:delText>
        </w:r>
        <w:r w:rsidR="00926F2B" w:rsidRPr="001851EA" w:rsidDel="00B57635">
          <w:delText xml:space="preserve">. </w:delText>
        </w:r>
      </w:del>
    </w:p>
    <w:p w14:paraId="47B69594" w14:textId="29DA6F34" w:rsidR="00080A8D" w:rsidRDefault="00965654" w:rsidP="00080A8D">
      <w:pPr>
        <w:rPr>
          <w:ins w:id="723" w:author="Beath, Hamish R" w:date="2025-08-31T11:24:00Z" w16du:dateUtc="2025-08-31T10:24:00Z"/>
        </w:rPr>
      </w:pPr>
      <w:del w:id="724" w:author="Beath, Hamish R" w:date="2025-08-31T10:12:00Z" w16du:dateUtc="2025-08-31T09:12:00Z">
        <w:r w:rsidRPr="001851EA" w:rsidDel="00D6430E">
          <w:delText>In the scenario category</w:delText>
        </w:r>
        <w:r w:rsidR="00926F2B" w:rsidRPr="001851EA" w:rsidDel="00D6430E">
          <w:delText xml:space="preserve"> </w:delText>
        </w:r>
        <w:r w:rsidR="00267B27" w:rsidRPr="001851EA" w:rsidDel="00D6430E">
          <w:delText>compatible with</w:delText>
        </w:r>
        <w:r w:rsidR="00926F2B" w:rsidRPr="001851EA" w:rsidDel="00D6430E">
          <w:delText xml:space="preserve"> limiting warming to 1.5°C with no or limited overshoot (C1) the median year of reaching net-zero GHG emissions is advanced by </w:delText>
        </w:r>
        <w:r w:rsidR="006F24BE" w:rsidRPr="001851EA" w:rsidDel="00D6430E">
          <w:delText>more than</w:delText>
        </w:r>
        <w:r w:rsidR="00926F2B" w:rsidRPr="001851EA" w:rsidDel="00D6430E">
          <w:delText xml:space="preserve"> a decade (from 2098 to 2084) while </w:delText>
        </w:r>
        <w:r w:rsidRPr="001851EA" w:rsidDel="00D6430E">
          <w:delText>in</w:delText>
        </w:r>
        <w:r w:rsidR="00926F2B" w:rsidRPr="001851EA" w:rsidDel="00D6430E">
          <w:delText xml:space="preserve"> </w:delText>
        </w:r>
        <w:r w:rsidRPr="001851EA" w:rsidDel="00D6430E">
          <w:delText>the scenario category</w:delText>
        </w:r>
        <w:r w:rsidR="00926F2B" w:rsidRPr="001851EA" w:rsidDel="00D6430E">
          <w:delText xml:space="preserve"> </w:delText>
        </w:r>
        <w:r w:rsidR="00267B27" w:rsidRPr="001851EA" w:rsidDel="00D6430E">
          <w:delText>returning warming to 1.5</w:delText>
        </w:r>
      </w:del>
      <w:del w:id="725" w:author="Beath, Hamish R" w:date="2025-08-27T22:38:00Z" w16du:dateUtc="2025-08-27T21:38:00Z">
        <w:r w:rsidR="00267B27" w:rsidRPr="001851EA" w:rsidDel="00C12B55">
          <w:delText>°C</w:delText>
        </w:r>
      </w:del>
      <w:del w:id="726" w:author="Beath, Hamish R" w:date="2025-08-31T10:12:00Z" w16du:dateUtc="2025-08-31T09:12:00Z">
        <w:r w:rsidR="00267B27" w:rsidRPr="001851EA" w:rsidDel="00D6430E">
          <w:delText xml:space="preserve"> </w:delText>
        </w:r>
        <w:r w:rsidR="00465EBC" w:rsidRPr="001851EA" w:rsidDel="00D6430E">
          <w:delText xml:space="preserve">by 2100 </w:delText>
        </w:r>
        <w:r w:rsidR="00267B27" w:rsidRPr="001851EA" w:rsidDel="00D6430E">
          <w:delText xml:space="preserve">after </w:delText>
        </w:r>
        <w:r w:rsidR="00465EBC" w:rsidRPr="001851EA" w:rsidDel="00D6430E">
          <w:delText xml:space="preserve">a high overshoot </w:delText>
        </w:r>
        <w:r w:rsidR="00926F2B" w:rsidRPr="001851EA" w:rsidDel="00D6430E">
          <w:delText>(C2) the net-zero CO</w:delText>
        </w:r>
        <w:r w:rsidR="00926F2B" w:rsidRPr="001851EA" w:rsidDel="00D6430E">
          <w:rPr>
            <w:vertAlign w:val="subscript"/>
          </w:rPr>
          <w:delText>2</w:delText>
        </w:r>
        <w:r w:rsidR="00926F2B" w:rsidRPr="001851EA" w:rsidDel="00D6430E">
          <w:delText xml:space="preserve"> date </w:delText>
        </w:r>
        <w:r w:rsidR="007132F0" w:rsidRPr="001851EA" w:rsidDel="00D6430E">
          <w:delText>is also advanced</w:delText>
        </w:r>
        <w:r w:rsidR="00926F2B" w:rsidRPr="001851EA" w:rsidDel="00D6430E">
          <w:delText xml:space="preserve">. </w:delText>
        </w:r>
      </w:del>
      <w:commentRangeStart w:id="727"/>
      <w:commentRangeStart w:id="728"/>
      <w:commentRangeStart w:id="729"/>
      <w:del w:id="730" w:author="Beath, Hamish R" w:date="2025-08-31T11:11:00Z" w16du:dateUtc="2025-08-31T10:11:00Z">
        <w:r w:rsidR="00AB094D" w:rsidRPr="001851EA" w:rsidDel="000D2174">
          <w:delText>T</w:delText>
        </w:r>
      </w:del>
      <w:ins w:id="731" w:author="Beath, Hamish R" w:date="2025-08-31T11:11:00Z" w16du:dateUtc="2025-08-31T10:11:00Z">
        <w:r w:rsidR="000D2174">
          <w:t>t</w:t>
        </w:r>
      </w:ins>
      <w:r w:rsidR="00AB094D" w:rsidRPr="001851EA">
        <w:t xml:space="preserve">hese </w:t>
      </w:r>
      <w:del w:id="732" w:author="Beath, Hamish R" w:date="2025-09-04T12:27:00Z" w16du:dateUtc="2025-09-04T11:27:00Z">
        <w:r w:rsidR="00AB094D" w:rsidRPr="001851EA" w:rsidDel="002A7634">
          <w:delText xml:space="preserve">shifts </w:delText>
        </w:r>
      </w:del>
      <w:ins w:id="733" w:author="Beath, Hamish R" w:date="2025-09-04T12:27:00Z" w16du:dateUtc="2025-09-04T11:27:00Z">
        <w:r w:rsidR="002A7634">
          <w:t xml:space="preserve">observations </w:t>
        </w:r>
      </w:ins>
      <w:r w:rsidR="00AB094D" w:rsidRPr="001851EA">
        <w:t xml:space="preserve">indicate that a </w:t>
      </w:r>
      <w:commentRangeStart w:id="734"/>
      <w:commentRangeStart w:id="735"/>
      <w:r w:rsidR="00AB094D" w:rsidRPr="001851EA">
        <w:t xml:space="preserve">more balanced consideration </w:t>
      </w:r>
      <w:commentRangeEnd w:id="734"/>
      <w:r w:rsidR="00A64F06" w:rsidRPr="001851EA">
        <w:rPr>
          <w:rStyle w:val="CommentReference"/>
        </w:rPr>
        <w:commentReference w:id="734"/>
      </w:r>
      <w:commentRangeEnd w:id="735"/>
      <w:r w:rsidR="00196DA3">
        <w:rPr>
          <w:rStyle w:val="CommentReference"/>
        </w:rPr>
        <w:commentReference w:id="735"/>
      </w:r>
      <w:r w:rsidR="00AB094D" w:rsidRPr="001851EA">
        <w:t xml:space="preserve">of the </w:t>
      </w:r>
      <w:r w:rsidR="002C69AE">
        <w:t xml:space="preserve">diversity </w:t>
      </w:r>
      <w:r w:rsidR="00196DA3">
        <w:t xml:space="preserve">of the </w:t>
      </w:r>
      <w:r w:rsidR="00AB094D" w:rsidRPr="001851EA">
        <w:t>scenario evidence suggest</w:t>
      </w:r>
      <w:r w:rsidRPr="001851EA">
        <w:t>s</w:t>
      </w:r>
      <w:r w:rsidR="00AB094D" w:rsidRPr="001851EA">
        <w:t xml:space="preserve"> </w:t>
      </w:r>
      <w:del w:id="736" w:author="Beath, Hamish R" w:date="2025-08-31T11:10:00Z" w16du:dateUtc="2025-08-31T10:10:00Z">
        <w:r w:rsidR="00AB094D" w:rsidRPr="001851EA" w:rsidDel="000D2174">
          <w:delText xml:space="preserve">more stringent </w:delText>
        </w:r>
      </w:del>
      <w:ins w:id="737" w:author="Beath, Hamish R" w:date="2025-08-31T11:10:00Z" w16du:dateUtc="2025-08-31T10:10:00Z">
        <w:r w:rsidR="000D2174">
          <w:t>small but</w:t>
        </w:r>
      </w:ins>
      <w:ins w:id="738" w:author="Beath, Hamish R" w:date="2025-08-31T11:11:00Z" w16du:dateUtc="2025-08-31T10:11:00Z">
        <w:r w:rsidR="000D2174">
          <w:t xml:space="preserve"> measurable </w:t>
        </w:r>
      </w:ins>
      <w:ins w:id="739" w:author="Beath, Hamish R" w:date="2025-09-04T12:29:00Z" w16du:dateUtc="2025-09-04T11:29:00Z">
        <w:r w:rsidR="002A7634">
          <w:t>changes</w:t>
        </w:r>
      </w:ins>
      <w:ins w:id="740" w:author="Beath, Hamish R" w:date="2025-08-31T11:11:00Z" w16du:dateUtc="2025-08-31T10:11:00Z">
        <w:r w:rsidR="000D2174">
          <w:t xml:space="preserve"> to </w:t>
        </w:r>
      </w:ins>
      <w:r w:rsidR="00AB094D" w:rsidRPr="001851EA">
        <w:t xml:space="preserve">climate action benchmarks. </w:t>
      </w:r>
      <w:ins w:id="741" w:author="Beath, Hamish R" w:date="2025-09-04T12:31:00Z" w16du:dateUtc="2025-09-04T11:31:00Z">
        <w:r w:rsidR="002A7634">
          <w:t>Given the observed</w:t>
        </w:r>
      </w:ins>
      <w:ins w:id="742" w:author="Beath, Hamish R" w:date="2025-09-06T10:26:00Z" w16du:dateUtc="2025-09-06T09:26:00Z">
        <w:r w:rsidR="002C2D51">
          <w:t xml:space="preserve"> change in</w:t>
        </w:r>
      </w:ins>
      <w:ins w:id="743" w:author="Beath, Hamish R" w:date="2025-09-04T12:31:00Z" w16du:dateUtc="2025-09-04T11:31:00Z">
        <w:r w:rsidR="002A7634">
          <w:t xml:space="preserve"> </w:t>
        </w:r>
      </w:ins>
      <w:ins w:id="744" w:author="Beath, Hamish R" w:date="2025-09-04T12:32:00Z" w16du:dateUtc="2025-09-04T11:32:00Z">
        <w:r w:rsidR="002A7634">
          <w:t xml:space="preserve">net zero GHG years, </w:t>
        </w:r>
      </w:ins>
      <w:del w:id="745" w:author="Beath, Hamish R" w:date="2025-09-04T12:35:00Z" w16du:dateUtc="2025-09-04T11:35:00Z">
        <w:r w:rsidR="00AB094D" w:rsidRPr="001851EA" w:rsidDel="002A7634">
          <w:delText>In this context</w:delText>
        </w:r>
      </w:del>
      <w:del w:id="746" w:author="Beath, Hamish R" w:date="2025-09-06T10:26:00Z" w16du:dateUtc="2025-09-06T09:26:00Z">
        <w:r w:rsidR="00AB094D" w:rsidRPr="001851EA" w:rsidDel="002C2D51">
          <w:delText xml:space="preserve">, </w:delText>
        </w:r>
      </w:del>
      <w:ins w:id="747" w:author="Beath, Hamish R" w:date="2025-09-06T10:26:00Z" w16du:dateUtc="2025-09-06T09:26:00Z">
        <w:r w:rsidR="002C2D51">
          <w:t xml:space="preserve"> </w:t>
        </w:r>
      </w:ins>
      <w:r w:rsidR="00AB094D" w:rsidRPr="001851EA">
        <w:t xml:space="preserve">the IPCC AR6 scenario assessment </w:t>
      </w:r>
      <w:del w:id="748" w:author="Beath, Hamish R" w:date="2025-09-04T12:35:00Z" w16du:dateUtc="2025-09-04T11:35:00Z">
        <w:r w:rsidR="00AB094D" w:rsidRPr="001851EA" w:rsidDel="002A7634">
          <w:delText xml:space="preserve">should </w:delText>
        </w:r>
      </w:del>
      <w:ins w:id="749" w:author="Beath, Hamish R" w:date="2025-09-04T12:35:00Z" w16du:dateUtc="2025-09-04T11:35:00Z">
        <w:r w:rsidR="002A7634">
          <w:t>would</w:t>
        </w:r>
        <w:r w:rsidR="002A7634" w:rsidRPr="001851EA">
          <w:t xml:space="preserve"> </w:t>
        </w:r>
      </w:ins>
      <w:r w:rsidR="00AB094D" w:rsidRPr="001851EA">
        <w:t xml:space="preserve">be understood as conservative regarding the mitigation action compatible with </w:t>
      </w:r>
      <w:del w:id="750" w:author="Beath, Hamish R" w:date="2025-09-19T11:12:00Z" w16du:dateUtc="2025-09-19T10:12:00Z">
        <w:r w:rsidR="00AB094D" w:rsidRPr="001851EA">
          <w:delText>stringent mitigation targets aligned with the Paris Agreement.</w:delText>
        </w:r>
        <w:commentRangeEnd w:id="727"/>
        <w:r w:rsidR="00A64F06" w:rsidRPr="001851EA">
          <w:rPr>
            <w:rStyle w:val="CommentReference"/>
          </w:rPr>
          <w:commentReference w:id="727"/>
        </w:r>
        <w:commentRangeEnd w:id="728"/>
        <w:r w:rsidR="00484521">
          <w:rPr>
            <w:rStyle w:val="CommentReference"/>
          </w:rPr>
          <w:commentReference w:id="728"/>
        </w:r>
        <w:commentRangeEnd w:id="729"/>
        <w:r w:rsidR="002C69AE">
          <w:rPr>
            <w:rStyle w:val="CommentReference"/>
          </w:rPr>
          <w:commentReference w:id="729"/>
        </w:r>
      </w:del>
      <w:ins w:id="751" w:author="Beath, Hamish R" w:date="2025-09-19T11:12:00Z" w16du:dateUtc="2025-09-19T10:12:00Z">
        <w:r w:rsidR="0022545F">
          <w:t>Paris</w:t>
        </w:r>
        <w:r w:rsidR="00256ED0">
          <w:t xml:space="preserve"> Agreement aligned targets.</w:t>
        </w:r>
      </w:ins>
    </w:p>
    <w:p w14:paraId="5A7F71EE" w14:textId="64819D63" w:rsidR="00025297" w:rsidRDefault="006908F9" w:rsidP="00080A8D">
      <w:pPr>
        <w:rPr>
          <w:ins w:id="752" w:author="Beath, Hamish R" w:date="2025-09-05T09:35:00Z" w16du:dateUtc="2025-09-05T08:35:00Z"/>
          <w:del w:id="753" w:author="Rogelj, Joeri" w:date="2025-09-16T17:15:00Z" w16du:dateUtc="2025-09-16T16:15:00Z"/>
        </w:rPr>
      </w:pPr>
      <w:ins w:id="754" w:author="Beath, Hamish R" w:date="2025-09-04T12:51:00Z" w16du:dateUtc="2025-09-04T11:51:00Z">
        <w:r>
          <w:t xml:space="preserve">We explore further diversity weighting procedures and their impact </w:t>
        </w:r>
      </w:ins>
      <w:ins w:id="755" w:author="Beath, Hamish R" w:date="2025-09-04T12:52:00Z" w16du:dateUtc="2025-09-04T11:52:00Z">
        <w:r>
          <w:t xml:space="preserve">in the Supplementary </w:t>
        </w:r>
      </w:ins>
      <w:ins w:id="756" w:author="Beath, Hamish R" w:date="2025-09-05T09:35:00Z" w16du:dateUtc="2025-09-05T08:35:00Z">
        <w:r w:rsidR="00025297">
          <w:t>Results</w:t>
        </w:r>
      </w:ins>
      <w:ins w:id="757" w:author="Beath, Hamish R" w:date="2025-09-05T18:38:00Z" w16du:dateUtc="2025-09-05T17:38:00Z">
        <w:r w:rsidR="006527E1">
          <w:t xml:space="preserve"> 2</w:t>
        </w:r>
      </w:ins>
      <w:ins w:id="758" w:author="Beath, Hamish R" w:date="2025-09-04T13:44:00Z" w16du:dateUtc="2025-09-04T12:44:00Z">
        <w:r w:rsidR="00977A3C">
          <w:t>.</w:t>
        </w:r>
      </w:ins>
      <w:ins w:id="759" w:author="Beath, Hamish R" w:date="2025-09-05T09:32:00Z" w16du:dateUtc="2025-09-05T08:32:00Z">
        <w:r w:rsidR="00025297">
          <w:t xml:space="preserve"> </w:t>
        </w:r>
      </w:ins>
      <w:ins w:id="760" w:author="Beath, Hamish R" w:date="2025-09-05T09:36:00Z" w16du:dateUtc="2025-09-05T08:36:00Z">
        <w:r w:rsidR="00025297">
          <w:t>Th</w:t>
        </w:r>
        <w:del w:id="761" w:author="Rogelj, Joeri" w:date="2025-09-16T17:14:00Z" w16du:dateUtc="2025-09-16T16:14:00Z">
          <w:r w:rsidR="00025297" w:rsidDel="00A157E8">
            <w:delText>is</w:delText>
          </w:r>
        </w:del>
      </w:ins>
      <w:ins w:id="762" w:author="Rogelj, Joeri" w:date="2025-09-16T17:14:00Z" w16du:dateUtc="2025-09-16T16:14:00Z">
        <w:r w:rsidR="00A157E8">
          <w:t xml:space="preserve">ese </w:t>
        </w:r>
        <w:r w:rsidR="00EA4B85">
          <w:t xml:space="preserve">further explorations </w:t>
        </w:r>
      </w:ins>
      <w:ins w:id="763" w:author="Beath, Hamish R" w:date="2025-09-05T09:36:00Z" w16du:dateUtc="2025-09-05T08:36:00Z">
        <w:del w:id="764" w:author="Rogelj, Joeri" w:date="2025-09-16T17:14:00Z" w16du:dateUtc="2025-09-16T16:14:00Z">
          <w:r w:rsidR="00025297">
            <w:delText xml:space="preserve"> </w:delText>
          </w:r>
        </w:del>
      </w:ins>
      <w:ins w:id="765" w:author="Beath, Hamish R" w:date="2025-09-05T09:32:00Z" w16du:dateUtc="2025-09-05T08:32:00Z">
        <w:r w:rsidR="00025297">
          <w:t>highlight</w:t>
        </w:r>
      </w:ins>
      <w:ins w:id="766" w:author="Beath, Hamish R" w:date="2025-09-05T09:36:00Z" w16du:dateUtc="2025-09-05T08:36:00Z">
        <w:del w:id="767" w:author="Rogelj, Joeri" w:date="2025-09-16T17:14:00Z" w16du:dateUtc="2025-09-16T16:14:00Z">
          <w:r w:rsidR="00025297">
            <w:delText>s</w:delText>
          </w:r>
        </w:del>
      </w:ins>
      <w:ins w:id="768" w:author="Beath, Hamish R" w:date="2025-09-05T09:32:00Z" w16du:dateUtc="2025-09-05T08:32:00Z">
        <w:r w:rsidR="00025297">
          <w:t xml:space="preserve"> which changes </w:t>
        </w:r>
      </w:ins>
      <w:ins w:id="769" w:author="Beath, Hamish R" w:date="2025-09-05T09:36:00Z" w16du:dateUtc="2025-09-05T08:36:00Z">
        <w:r w:rsidR="00025297">
          <w:t xml:space="preserve">broadly persist </w:t>
        </w:r>
      </w:ins>
      <w:ins w:id="770" w:author="Beath, Hamish R" w:date="2025-09-19T11:13:00Z" w16du:dateUtc="2025-09-19T10:13:00Z">
        <w:r w:rsidR="002D1BD6">
          <w:t>across</w:t>
        </w:r>
      </w:ins>
      <w:ins w:id="771" w:author="Beath, Hamish R" w:date="2025-09-05T09:33:00Z" w16du:dateUtc="2025-09-05T08:33:00Z">
        <w:r w:rsidR="00025297">
          <w:t xml:space="preserve"> inputs</w:t>
        </w:r>
      </w:ins>
      <w:ins w:id="772" w:author="Beath, Hamish R" w:date="2025-09-05T09:36:00Z" w16du:dateUtc="2025-09-05T08:36:00Z">
        <w:r w:rsidR="00025297">
          <w:t xml:space="preserve"> (e.g., </w:t>
        </w:r>
      </w:ins>
      <w:ins w:id="773" w:author="Beath, Hamish R" w:date="2025-09-05T09:44:00Z" w16du:dateUtc="2025-09-05T08:44:00Z">
        <w:r w:rsidR="00A12A51">
          <w:t xml:space="preserve">reduction in </w:t>
        </w:r>
      </w:ins>
      <w:ins w:id="774" w:author="Beath, Hamish R" w:date="2025-09-05T09:36:00Z" w16du:dateUtc="2025-09-05T08:36:00Z">
        <w:r w:rsidR="00025297">
          <w:t xml:space="preserve">net zero GHG years, </w:t>
        </w:r>
      </w:ins>
      <w:ins w:id="775" w:author="Beath, Hamish R" w:date="2025-09-19T11:13:00Z" w16du:dateUtc="2025-09-19T10:13:00Z">
        <w:r w:rsidR="00536BDB">
          <w:t xml:space="preserve">higher </w:t>
        </w:r>
      </w:ins>
      <w:ins w:id="776" w:author="Beath, Hamish R" w:date="2025-09-05T09:36:00Z" w16du:dateUtc="2025-09-05T08:36:00Z">
        <w:r w:rsidR="00025297">
          <w:t>CCS)</w:t>
        </w:r>
      </w:ins>
      <w:ins w:id="777" w:author="Beath, Hamish R" w:date="2025-09-06T10:42:00Z" w16du:dateUtc="2025-09-06T09:42:00Z">
        <w:r w:rsidR="00B84F21">
          <w:t>,</w:t>
        </w:r>
      </w:ins>
      <w:ins w:id="778" w:author="Beath, Hamish R" w:date="2025-09-05T09:36:00Z" w16du:dateUtc="2025-09-05T08:36:00Z">
        <w:r w:rsidR="00025297">
          <w:t xml:space="preserve"> and </w:t>
        </w:r>
      </w:ins>
      <w:ins w:id="779" w:author="Beath, Hamish R" w:date="2025-09-05T09:37:00Z" w16du:dateUtc="2025-09-05T08:37:00Z">
        <w:del w:id="780" w:author="Rogelj, Joeri" w:date="2025-09-16T17:14:00Z" w16du:dateUtc="2025-09-16T16:14:00Z">
          <w:r w:rsidR="00025297">
            <w:delText>others that</w:delText>
          </w:r>
        </w:del>
      </w:ins>
      <w:ins w:id="781" w:author="Rogelj, Joeri" w:date="2025-09-16T17:14:00Z" w16du:dateUtc="2025-09-16T16:14:00Z">
        <w:r w:rsidR="00EA4B85">
          <w:t>which</w:t>
        </w:r>
      </w:ins>
      <w:ins w:id="782" w:author="Beath, Hamish R" w:date="2025-09-05T09:37:00Z" w16du:dateUtc="2025-09-05T08:37:00Z">
        <w:r w:rsidR="00025297">
          <w:t xml:space="preserve"> vary depending on the choice of weighting </w:t>
        </w:r>
      </w:ins>
      <w:ins w:id="783" w:author="Beath, Hamish R" w:date="2025-09-19T11:14:00Z" w16du:dateUtc="2025-09-19T10:14:00Z">
        <w:r w:rsidR="00934B22">
          <w:t>inputs</w:t>
        </w:r>
      </w:ins>
      <w:ins w:id="784" w:author="Beath, Hamish R" w:date="2025-09-05T09:37:00Z" w16du:dateUtc="2025-09-05T08:37:00Z">
        <w:r w:rsidR="00025297">
          <w:t xml:space="preserve"> </w:t>
        </w:r>
      </w:ins>
      <w:ins w:id="785" w:author="Beath, Hamish R" w:date="2025-09-05T09:44:00Z" w16du:dateUtc="2025-09-05T08:44:00Z">
        <w:r w:rsidR="00A12A51">
          <w:t xml:space="preserve">(e.g., Primary energy from </w:t>
        </w:r>
      </w:ins>
      <w:ins w:id="786" w:author="Beath, Hamish R" w:date="2025-09-05T09:52:00Z" w16du:dateUtc="2025-09-05T08:52:00Z">
        <w:r w:rsidR="00A12A51">
          <w:t>Gas</w:t>
        </w:r>
      </w:ins>
      <w:ins w:id="787" w:author="Beath, Hamish R" w:date="2025-09-05T09:44:00Z" w16du:dateUtc="2025-09-05T08:44:00Z">
        <w:r w:rsidR="00A12A51">
          <w:t>)</w:t>
        </w:r>
      </w:ins>
      <w:ins w:id="788" w:author="Beath, Hamish R" w:date="2025-09-05T09:46:00Z" w16du:dateUtc="2025-09-05T08:46:00Z">
        <w:r w:rsidR="00A12A51">
          <w:t>.</w:t>
        </w:r>
      </w:ins>
    </w:p>
    <w:p w14:paraId="0080D022" w14:textId="028C0C50" w:rsidR="00541259" w:rsidRPr="001851EA" w:rsidRDefault="00C514D0" w:rsidP="00080A8D">
      <w:ins w:id="789" w:author="Rogelj, Joeri" w:date="2025-09-16T17:15:00Z" w16du:dateUtc="2025-09-16T16:15:00Z">
        <w:r>
          <w:t xml:space="preserve"> </w:t>
        </w:r>
      </w:ins>
      <w:ins w:id="790" w:author="Beath, Hamish R" w:date="2025-09-19T11:14:00Z">
        <w:r w:rsidR="008568DA" w:rsidRPr="008568DA">
          <w:t>The</w:t>
        </w:r>
      </w:ins>
      <w:ins w:id="791" w:author="Beath, Hamish R" w:date="2025-08-31T11:24:00Z" w16du:dateUtc="2025-08-31T10:24:00Z">
        <w:r w:rsidR="00541259">
          <w:t xml:space="preserve"> impact of </w:t>
        </w:r>
      </w:ins>
      <w:ins w:id="792" w:author="Beath, Hamish R" w:date="2025-09-06T10:27:00Z" w16du:dateUtc="2025-09-06T09:27:00Z">
        <w:r w:rsidR="002C2D51">
          <w:t xml:space="preserve">continuous </w:t>
        </w:r>
      </w:ins>
      <w:ins w:id="793" w:author="Beath, Hamish R" w:date="2025-08-31T11:24:00Z" w16du:dateUtc="2025-08-31T10:24:00Z">
        <w:r w:rsidR="00541259">
          <w:t xml:space="preserve">quality weighting </w:t>
        </w:r>
      </w:ins>
      <w:ins w:id="794" w:author="Beath, Hamish R" w:date="2025-09-19T11:14:00Z">
        <w:r w:rsidR="008568DA" w:rsidRPr="008568DA">
          <w:t>is shown</w:t>
        </w:r>
      </w:ins>
      <w:ins w:id="795" w:author="Beath, Hamish R" w:date="2025-08-31T11:24:00Z" w16du:dateUtc="2025-08-31T10:24:00Z">
        <w:r w:rsidR="00541259">
          <w:t xml:space="preserve"> </w:t>
        </w:r>
        <w:r w:rsidR="00541259" w:rsidRPr="006527E1">
          <w:t xml:space="preserve">in Supplementary </w:t>
        </w:r>
      </w:ins>
      <w:ins w:id="796" w:author="Beath, Hamish R" w:date="2025-09-19T11:14:00Z">
        <w:r w:rsidR="008568DA" w:rsidRPr="008568DA">
          <w:t>Figs.</w:t>
        </w:r>
      </w:ins>
      <w:ins w:id="797" w:author="Beath, Hamish R" w:date="2025-08-31T11:24:00Z" w16du:dateUtc="2025-08-31T10:24:00Z">
        <w:r w:rsidR="00541259" w:rsidRPr="006527E1">
          <w:t xml:space="preserve"> </w:t>
        </w:r>
      </w:ins>
      <w:ins w:id="798" w:author="Beath, Hamish R" w:date="2025-09-05T18:38:00Z" w16du:dateUtc="2025-09-05T17:38:00Z">
        <w:r w:rsidR="006527E1" w:rsidRPr="008568DA">
          <w:t>5</w:t>
        </w:r>
      </w:ins>
      <w:ins w:id="799" w:author="Beath, Hamish R" w:date="2025-09-19T11:14:00Z">
        <w:r w:rsidR="008568DA" w:rsidRPr="008568DA">
          <w:t>–</w:t>
        </w:r>
      </w:ins>
      <w:ins w:id="800" w:author="Beath, Hamish R" w:date="2025-09-05T18:38:00Z" w16du:dateUtc="2025-09-05T17:38:00Z">
        <w:r w:rsidR="006527E1" w:rsidRPr="008568DA">
          <w:t>6</w:t>
        </w:r>
      </w:ins>
      <w:ins w:id="801" w:author="Beath, Hamish R" w:date="2025-08-31T11:24:00Z" w16du:dateUtc="2025-08-31T10:24:00Z">
        <w:r w:rsidR="00541259" w:rsidRPr="006527E1">
          <w:t>.</w:t>
        </w:r>
      </w:ins>
    </w:p>
    <w:p w14:paraId="52955BDF" w14:textId="60E4D888" w:rsidR="003D38A4" w:rsidRDefault="00301CEB">
      <w:pPr>
        <w:jc w:val="center"/>
        <w:pPrChange w:id="802" w:author="Rogelj, Joeri" w:date="2024-12-05T17:28:00Z" w16du:dateUtc="2024-12-05T17:28:00Z">
          <w:pPr/>
        </w:pPrChange>
      </w:pPr>
      <w:ins w:id="803" w:author="Beath, Hamish R" w:date="2025-09-06T20:10:00Z" w16du:dateUtc="2025-09-06T19:10:00Z">
        <w:r>
          <w:rPr>
            <w:noProof/>
            <w:sz w:val="16"/>
            <w:szCs w:val="16"/>
          </w:rPr>
          <w:drawing>
            <wp:inline distT="0" distB="0" distL="0" distR="0" wp14:anchorId="4653B172" wp14:editId="06DD91D9">
              <wp:extent cx="5731510" cy="5584825"/>
              <wp:effectExtent l="0" t="0" r="0" b="3175"/>
              <wp:docPr id="1399767245" name="Picture 5" descr="A collage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7245" name="Picture 5" descr="A collage of graphs and diagram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ins>
      <w:commentRangeStart w:id="804"/>
      <w:commentRangeEnd w:id="804"/>
      <w:ins w:id="805" w:author="Beath, Hamish R" w:date="2025-09-06T10:29:00Z" w16du:dateUtc="2025-09-06T09:29:00Z">
        <w:r w:rsidR="002C2D51">
          <w:rPr>
            <w:rStyle w:val="CommentReference"/>
          </w:rPr>
          <w:commentReference w:id="804"/>
        </w:r>
      </w:ins>
      <w:commentRangeStart w:id="806"/>
      <w:del w:id="807" w:author="Beath, Hamish R" w:date="2025-08-29T20:39:00Z" w16du:dateUtc="2025-08-29T19:39:00Z">
        <w:r w:rsidR="003D38A4" w:rsidRPr="003D38A4" w:rsidDel="002F6027">
          <w:rPr>
            <w:noProof/>
          </w:rPr>
          <w:drawing>
            <wp:inline distT="0" distB="0" distL="0" distR="0" wp14:anchorId="580F99F8" wp14:editId="264D2A9C">
              <wp:extent cx="5362824" cy="5336087"/>
              <wp:effectExtent l="0" t="0" r="0" b="0"/>
              <wp:docPr id="164261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6877" name=""/>
                      <pic:cNvPicPr/>
                    </pic:nvPicPr>
                    <pic:blipFill>
                      <a:blip r:embed="rId16">
                        <a:extLst>
                          <a:ext uri="{28A0092B-C50C-407E-A947-70E740481C1C}">
                            <a14:useLocalDpi xmlns:a14="http://schemas.microsoft.com/office/drawing/2010/main" val="0"/>
                          </a:ext>
                        </a:extLst>
                      </a:blip>
                      <a:stretch>
                        <a:fillRect/>
                      </a:stretch>
                    </pic:blipFill>
                    <pic:spPr>
                      <a:xfrm>
                        <a:off x="0" y="0"/>
                        <a:ext cx="5373986" cy="5347193"/>
                      </a:xfrm>
                      <a:prstGeom prst="rect">
                        <a:avLst/>
                      </a:prstGeom>
                    </pic:spPr>
                  </pic:pic>
                </a:graphicData>
              </a:graphic>
            </wp:inline>
          </w:drawing>
        </w:r>
      </w:del>
      <w:commentRangeEnd w:id="806"/>
      <w:r w:rsidR="00057E18">
        <w:rPr>
          <w:rStyle w:val="CommentReference"/>
        </w:rPr>
        <w:commentReference w:id="806"/>
      </w:r>
    </w:p>
    <w:p w14:paraId="47B69595" w14:textId="6F0A9EBA" w:rsidR="009C45B3" w:rsidRPr="001851EA" w:rsidRDefault="00965654" w:rsidP="009C45B3">
      <w:r w:rsidRPr="001851EA">
        <w:rPr>
          <w:b/>
          <w:bCs/>
        </w:rPr>
        <w:t xml:space="preserve">Figure </w:t>
      </w:r>
      <w:r w:rsidR="00632036" w:rsidRPr="001851EA">
        <w:rPr>
          <w:b/>
          <w:bCs/>
        </w:rPr>
        <w:t>3</w:t>
      </w:r>
      <w:r w:rsidRPr="001851EA">
        <w:rPr>
          <w:b/>
          <w:bCs/>
        </w:rPr>
        <w:t xml:space="preserve"> | Key assessment quantities in </w:t>
      </w:r>
      <w:ins w:id="808" w:author="Beath, Hamish R" w:date="2025-08-31T11:22:00Z" w16du:dateUtc="2025-08-31T10:22:00Z">
        <w:r w:rsidR="00541259">
          <w:rPr>
            <w:b/>
            <w:bCs/>
          </w:rPr>
          <w:t xml:space="preserve">diversity </w:t>
        </w:r>
      </w:ins>
      <w:r w:rsidRPr="001851EA">
        <w:rPr>
          <w:b/>
          <w:bCs/>
        </w:rPr>
        <w:t xml:space="preserve">weighted and unweighted scenario category ranges from the IPCC AR6 scenario database. a. </w:t>
      </w:r>
      <w:r w:rsidRPr="001851EA">
        <w:t>Net zero CO</w:t>
      </w:r>
      <w:r w:rsidRPr="001851EA">
        <w:rPr>
          <w:vertAlign w:val="subscript"/>
        </w:rPr>
        <w:t>2</w:t>
      </w:r>
      <w:r w:rsidRPr="001851EA">
        <w:t xml:space="preserve"> and greenhouse gas (GHG) years; </w:t>
      </w:r>
      <w:r w:rsidRPr="001851EA">
        <w:rPr>
          <w:b/>
          <w:bCs/>
        </w:rPr>
        <w:t>b.</w:t>
      </w:r>
      <w:r w:rsidRPr="001851EA">
        <w:t xml:space="preserve"> </w:t>
      </w:r>
      <w:del w:id="809" w:author="Beath, Hamish R" w:date="2025-08-31T11:12:00Z" w16du:dateUtc="2025-08-31T10:12:00Z">
        <w:r w:rsidR="00303B3E" w:rsidRPr="001851EA" w:rsidDel="000D2174">
          <w:delText xml:space="preserve">primary energy use of </w:delText>
        </w:r>
        <w:commentRangeStart w:id="810"/>
        <w:commentRangeStart w:id="811"/>
        <w:r w:rsidR="00303B3E" w:rsidRPr="001851EA" w:rsidDel="000D2174">
          <w:delText>oil and gas in 2030</w:delText>
        </w:r>
        <w:commentRangeEnd w:id="810"/>
        <w:r w:rsidR="008F6ED7" w:rsidRPr="001851EA" w:rsidDel="000D2174">
          <w:rPr>
            <w:rStyle w:val="CommentReference"/>
          </w:rPr>
          <w:commentReference w:id="810"/>
        </w:r>
        <w:commentRangeEnd w:id="811"/>
        <w:r w:rsidR="00375393" w:rsidDel="000D2174">
          <w:rPr>
            <w:rStyle w:val="CommentReference"/>
          </w:rPr>
          <w:commentReference w:id="811"/>
        </w:r>
      </w:del>
      <w:ins w:id="812" w:author="Beath, Hamish R" w:date="2025-08-31T11:12:00Z" w16du:dateUtc="2025-08-31T10:12:00Z">
        <w:r w:rsidR="000D2174">
          <w:t xml:space="preserve">Carbon sequestration from carbon capture and </w:t>
        </w:r>
      </w:ins>
      <w:ins w:id="813" w:author="Beath, Hamish R" w:date="2025-08-31T11:13:00Z" w16du:dateUtc="2025-08-31T10:13:00Z">
        <w:r w:rsidR="000D2174">
          <w:t>storage</w:t>
        </w:r>
      </w:ins>
      <w:ins w:id="814" w:author="Beath, Hamish R" w:date="2025-08-31T11:12:00Z" w16du:dateUtc="2025-08-31T10:12:00Z">
        <w:r w:rsidR="000D2174">
          <w:t xml:space="preserve"> for C1</w:t>
        </w:r>
      </w:ins>
      <w:r w:rsidR="00303B3E" w:rsidRPr="001851EA">
        <w:t xml:space="preserve">; </w:t>
      </w:r>
      <w:r w:rsidR="00303B3E" w:rsidRPr="001851EA">
        <w:rPr>
          <w:b/>
          <w:bCs/>
        </w:rPr>
        <w:t xml:space="preserve">c. </w:t>
      </w:r>
      <w:ins w:id="815" w:author="Beath, Hamish R" w:date="2025-08-31T11:13:00Z" w16du:dateUtc="2025-08-31T10:13:00Z">
        <w:r w:rsidR="000D2174">
          <w:t>Carbon sequestration from carbon capture and storage for C2</w:t>
        </w:r>
      </w:ins>
      <w:del w:id="816" w:author="Beath, Hamish R" w:date="2025-08-31T11:13:00Z" w16du:dateUtc="2025-08-31T10:13:00Z">
        <w:r w:rsidR="002E1A80" w:rsidRPr="001851EA" w:rsidDel="000D2174">
          <w:delText>annual growth rate of final energy demand between 2020 and 2100;</w:delText>
        </w:r>
      </w:del>
      <w:r w:rsidR="002E1A80" w:rsidRPr="001851EA">
        <w:t xml:space="preserve"> </w:t>
      </w:r>
      <w:r w:rsidR="002E1A80" w:rsidRPr="001851EA">
        <w:rPr>
          <w:b/>
          <w:bCs/>
        </w:rPr>
        <w:t xml:space="preserve">d. </w:t>
      </w:r>
      <w:ins w:id="817" w:author="Beath, Hamish R" w:date="2025-08-31T11:13:00Z" w16du:dateUtc="2025-08-31T10:13:00Z">
        <w:r w:rsidR="000D2174">
          <w:rPr>
            <w:b/>
            <w:bCs/>
          </w:rPr>
          <w:t xml:space="preserve">&amp; e, </w:t>
        </w:r>
        <w:r w:rsidR="000D2174" w:rsidRPr="000D2174">
          <w:rPr>
            <w:rPrChange w:id="818" w:author="Beath, Hamish R" w:date="2025-08-31T11:14:00Z" w16du:dateUtc="2025-08-31T10:14:00Z">
              <w:rPr>
                <w:b/>
                <w:bCs/>
              </w:rPr>
            </w:rPrChange>
          </w:rPr>
          <w:t xml:space="preserve">Primary Energy from </w:t>
        </w:r>
      </w:ins>
      <w:ins w:id="819" w:author="Beath, Hamish R" w:date="2025-08-31T11:14:00Z" w16du:dateUtc="2025-08-31T10:14:00Z">
        <w:r w:rsidR="000D2174" w:rsidRPr="000D2174">
          <w:rPr>
            <w:rPrChange w:id="820" w:author="Beath, Hamish R" w:date="2025-08-31T11:14:00Z" w16du:dateUtc="2025-08-31T10:14:00Z">
              <w:rPr>
                <w:b/>
                <w:bCs/>
              </w:rPr>
            </w:rPrChange>
          </w:rPr>
          <w:t>Gas timeseries for C1 and C2 respectively</w:t>
        </w:r>
        <w:r w:rsidR="000D2174">
          <w:t xml:space="preserve">; </w:t>
        </w:r>
        <w:r w:rsidR="000D2174" w:rsidRPr="000D2174">
          <w:rPr>
            <w:b/>
            <w:bCs/>
            <w:rPrChange w:id="821" w:author="Beath, Hamish R" w:date="2025-08-31T11:14:00Z" w16du:dateUtc="2025-08-31T10:14:00Z">
              <w:rPr/>
            </w:rPrChange>
          </w:rPr>
          <w:t xml:space="preserve">e </w:t>
        </w:r>
      </w:ins>
      <w:ins w:id="822" w:author="Beath, Hamish R" w:date="2025-08-31T11:15:00Z" w16du:dateUtc="2025-08-31T10:15:00Z">
        <w:r w:rsidR="000D2174">
          <w:rPr>
            <w:b/>
            <w:bCs/>
          </w:rPr>
          <w:t>&amp;</w:t>
        </w:r>
      </w:ins>
      <w:ins w:id="823" w:author="Beath, Hamish R" w:date="2025-08-31T11:14:00Z" w16du:dateUtc="2025-08-31T10:14:00Z">
        <w:r w:rsidR="000D2174" w:rsidRPr="000D2174">
          <w:rPr>
            <w:b/>
            <w:bCs/>
            <w:rPrChange w:id="824" w:author="Beath, Hamish R" w:date="2025-08-31T11:14:00Z" w16du:dateUtc="2025-08-31T10:14:00Z">
              <w:rPr/>
            </w:rPrChange>
          </w:rPr>
          <w:t xml:space="preserve"> h</w:t>
        </w:r>
        <w:r w:rsidR="000D2174">
          <w:t xml:space="preserve">, </w:t>
        </w:r>
        <w:r w:rsidR="000D2174" w:rsidRPr="00B52D23">
          <w:t xml:space="preserve">Primary Energy from </w:t>
        </w:r>
        <w:r w:rsidR="000D2174">
          <w:t>Nuclear</w:t>
        </w:r>
        <w:r w:rsidR="000D2174" w:rsidRPr="00B52D23">
          <w:t xml:space="preserve"> timeseries </w:t>
        </w:r>
        <w:r w:rsidR="000D2174" w:rsidRPr="00B52D23">
          <w:lastRenderedPageBreak/>
          <w:t>for C1 and C2 respectively</w:t>
        </w:r>
        <w:r w:rsidR="000D2174">
          <w:t>;</w:t>
        </w:r>
        <w:r w:rsidR="000D2174" w:rsidRPr="000D2174">
          <w:rPr>
            <w:b/>
            <w:bCs/>
            <w:rPrChange w:id="825" w:author="Beath, Hamish R" w:date="2025-08-31T11:15:00Z" w16du:dateUtc="2025-08-31T10:15:00Z">
              <w:rPr/>
            </w:rPrChange>
          </w:rPr>
          <w:t xml:space="preserve"> </w:t>
        </w:r>
      </w:ins>
      <w:ins w:id="826" w:author="Beath, Hamish R" w:date="2025-08-31T11:15:00Z" w16du:dateUtc="2025-08-31T10:15:00Z">
        <w:r w:rsidR="000D2174" w:rsidRPr="000D2174">
          <w:rPr>
            <w:b/>
            <w:bCs/>
            <w:rPrChange w:id="827" w:author="Beath, Hamish R" w:date="2025-08-31T11:15:00Z" w16du:dateUtc="2025-08-31T10:15:00Z">
              <w:rPr/>
            </w:rPrChange>
          </w:rPr>
          <w:t xml:space="preserve">f &amp; </w:t>
        </w:r>
      </w:ins>
      <w:ins w:id="828" w:author="Beath, Hamish R" w:date="2025-08-31T11:19:00Z" w16du:dateUtc="2025-08-31T10:19:00Z">
        <w:r w:rsidR="000D2174">
          <w:rPr>
            <w:b/>
            <w:bCs/>
          </w:rPr>
          <w:t xml:space="preserve">I, </w:t>
        </w:r>
        <w:r w:rsidR="000D2174">
          <w:t>Carbon Price timeseries f</w:t>
        </w:r>
      </w:ins>
      <w:ins w:id="829" w:author="Beath, Hamish R" w:date="2025-08-31T11:20:00Z" w16du:dateUtc="2025-08-31T10:20:00Z">
        <w:r w:rsidR="000D2174">
          <w:t xml:space="preserve">or C1 and C2 respectively. </w:t>
        </w:r>
      </w:ins>
      <w:del w:id="830" w:author="Beath, Hamish R" w:date="2025-08-31T11:15:00Z" w16du:dateUtc="2025-08-31T10:15:00Z">
        <w:r w:rsidR="00B84744" w:rsidRPr="001851EA" w:rsidDel="000D2174">
          <w:delText>GHG emissions reductions between 2020 and the years 2035 and 2050, respectively. Data is shown for</w:delText>
        </w:r>
      </w:del>
      <w:ins w:id="831" w:author="Beath, Hamish R" w:date="2025-08-31T11:15:00Z" w16du:dateUtc="2025-08-31T10:15:00Z">
        <w:r w:rsidR="000D2174">
          <w:t>Our plots show data from</w:t>
        </w:r>
      </w:ins>
      <w:r w:rsidR="00B84744" w:rsidRPr="001851EA">
        <w:t xml:space="preserve"> three scenario categories: scenarios limiting warming to 1.5°C with no or limited overshoot (IPCC AR6 category C1)</w:t>
      </w:r>
      <w:ins w:id="832" w:author="Beath, Hamish R" w:date="2025-09-06T10:30:00Z" w16du:dateUtc="2025-09-06T09:30:00Z">
        <w:r w:rsidR="002C2D51">
          <w:t xml:space="preserve"> n=97</w:t>
        </w:r>
      </w:ins>
      <w:r w:rsidR="00B811AB" w:rsidRPr="001851EA">
        <w:t>, the subset of these scenarios also reaching net zero GHG emissions in the second half of the century (IPCC AR6 category C1a)</w:t>
      </w:r>
      <w:ins w:id="833" w:author="Beath, Hamish R" w:date="2025-09-06T10:30:00Z" w16du:dateUtc="2025-09-06T09:30:00Z">
        <w:r w:rsidR="002C2D51">
          <w:t xml:space="preserve"> n=</w:t>
        </w:r>
      </w:ins>
      <w:ins w:id="834" w:author="Beath, Hamish R" w:date="2025-09-06T10:41:00Z" w16du:dateUtc="2025-09-06T09:41:00Z">
        <w:r w:rsidR="00B84F21">
          <w:t>50</w:t>
        </w:r>
      </w:ins>
      <w:r w:rsidR="00B811AB" w:rsidRPr="001851EA">
        <w:t xml:space="preserve">, and scenarios returning warming to below 1.5°C </w:t>
      </w:r>
      <w:r w:rsidR="00C258F2" w:rsidRPr="001851EA">
        <w:t>in 2100 after a high (0.1–0.3°C) overshoot (IPCC AR6 category C2)</w:t>
      </w:r>
      <w:ins w:id="835" w:author="Beath, Hamish R" w:date="2025-09-06T10:41:00Z" w16du:dateUtc="2025-09-06T09:41:00Z">
        <w:r w:rsidR="00B84F21">
          <w:t xml:space="preserve"> n=133</w:t>
        </w:r>
      </w:ins>
      <w:r w:rsidR="00C258F2" w:rsidRPr="001851EA">
        <w:t xml:space="preserve">. Individual scenarios are shown as dots. </w:t>
      </w:r>
      <w:r w:rsidR="00481083" w:rsidRPr="001851EA">
        <w:t xml:space="preserve">Violins show unweighted and weighted distributions, respectively, </w:t>
      </w:r>
      <w:r w:rsidR="006344D8" w:rsidRPr="001851EA">
        <w:t xml:space="preserve">which are distinguished through lighter and darker areas. </w:t>
      </w:r>
      <w:r w:rsidR="00CA6CE3" w:rsidRPr="001851EA">
        <w:t xml:space="preserve">Dashed and dotted lines in the plots indicate key distribution statistics as </w:t>
      </w:r>
      <w:r w:rsidR="00E97FFE" w:rsidRPr="001851EA">
        <w:t xml:space="preserve">defined by the legend in panel </w:t>
      </w:r>
      <w:r w:rsidR="00E97FFE" w:rsidRPr="001851EA">
        <w:rPr>
          <w:b/>
          <w:bCs/>
        </w:rPr>
        <w:t>a</w:t>
      </w:r>
      <w:r w:rsidR="00E97FFE" w:rsidRPr="001851EA">
        <w:t xml:space="preserve">. </w:t>
      </w:r>
      <w:ins w:id="836" w:author="Beath, Hamish R" w:date="2025-08-31T11:20:00Z" w16du:dateUtc="2025-08-31T10:20:00Z">
        <w:r w:rsidR="000D2174">
          <w:t xml:space="preserve">For timeseries plots, </w:t>
        </w:r>
        <w:r w:rsidR="00541259">
          <w:t xml:space="preserve">the coloured shaded areas represent the interquartile </w:t>
        </w:r>
      </w:ins>
      <w:ins w:id="837" w:author="Beath, Hamish R" w:date="2025-08-31T11:21:00Z" w16du:dateUtc="2025-08-31T10:21:00Z">
        <w:r w:rsidR="00541259">
          <w:t>range of the reweighted distribution, with grey shaded areas representing the unweighted interquartile range. The coloured dashed lines represent weighted medians, whilst</w:t>
        </w:r>
      </w:ins>
      <w:ins w:id="838" w:author="Beath, Hamish R" w:date="2025-08-31T11:29:00Z" w16du:dateUtc="2025-08-31T10:29:00Z">
        <w:r w:rsidR="00541259">
          <w:t xml:space="preserve"> black dashed </w:t>
        </w:r>
      </w:ins>
      <w:ins w:id="839" w:author="Beath, Hamish R" w:date="2025-08-31T11:30:00Z" w16du:dateUtc="2025-08-31T10:30:00Z">
        <w:r w:rsidR="00541259">
          <w:t>lines</w:t>
        </w:r>
      </w:ins>
      <w:ins w:id="840" w:author="Beath, Hamish R" w:date="2025-08-31T11:29:00Z" w16du:dateUtc="2025-08-31T10:29:00Z">
        <w:r w:rsidR="00541259">
          <w:t xml:space="preserve"> represent unweighted medians, as s</w:t>
        </w:r>
      </w:ins>
      <w:ins w:id="841" w:author="Beath, Hamish R" w:date="2025-08-31T11:30:00Z" w16du:dateUtc="2025-08-31T10:30:00Z">
        <w:r w:rsidR="00541259">
          <w:t>hown in the legend in panel h.</w:t>
        </w:r>
      </w:ins>
      <w:ins w:id="842" w:author="Beath, Hamish R" w:date="2025-08-31T11:21:00Z" w16du:dateUtc="2025-08-31T10:21:00Z">
        <w:r w:rsidR="00541259">
          <w:t xml:space="preserve"> </w:t>
        </w:r>
      </w:ins>
      <w:ins w:id="843" w:author="Beath, Hamish R" w:date="2025-09-06T12:23:00Z" w16du:dateUtc="2025-09-06T11:23:00Z">
        <w:r w:rsidR="00757361">
          <w:t>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5F7C9680" w14:textId="77777777" w:rsidR="00E25A38" w:rsidRDefault="00E25A38" w:rsidP="00843949">
      <w:pPr>
        <w:pStyle w:val="Heading2"/>
        <w:rPr>
          <w:ins w:id="844" w:author="Beath, Hamish R" w:date="2025-09-22T18:06:00Z" w16du:dateUtc="2025-09-22T17:06:00Z"/>
        </w:rPr>
      </w:pPr>
    </w:p>
    <w:p w14:paraId="47B69596" w14:textId="62C5F609" w:rsidR="000210BC" w:rsidRPr="001851EA" w:rsidRDefault="00965654" w:rsidP="00843949">
      <w:pPr>
        <w:pStyle w:val="Heading2"/>
      </w:pPr>
      <w:r w:rsidRPr="001851EA">
        <w:t>Exploring robustness</w:t>
      </w:r>
      <w:ins w:id="845" w:author="Beath, Hamish R" w:date="2025-09-01T13:56:00Z" w16du:dateUtc="2025-09-01T12:56:00Z">
        <w:r w:rsidR="004F5A78">
          <w:t xml:space="preserve"> </w:t>
        </w:r>
      </w:ins>
    </w:p>
    <w:p w14:paraId="47B69597" w14:textId="612C3E08" w:rsidR="000210BC" w:rsidRPr="001851EA" w:rsidRDefault="00965654" w:rsidP="000210BC">
      <w:r w:rsidRPr="001851EA">
        <w:t xml:space="preserve">It is well-established that </w:t>
      </w:r>
      <w:del w:id="846" w:author="Beath, Hamish R" w:date="2025-09-19T11:42:00Z" w16du:dateUtc="2025-09-19T10:42:00Z">
        <w:r w:rsidR="00EF2370" w:rsidRPr="001851EA">
          <w:delText xml:space="preserve">the behaviour of </w:delText>
        </w:r>
      </w:del>
      <w:r w:rsidR="00EF2370" w:rsidRPr="001851EA">
        <w:t xml:space="preserve">IAMs </w:t>
      </w:r>
      <w:ins w:id="847" w:author="Beath, Hamish R" w:date="2025-09-19T11:42:00Z" w16du:dateUtc="2025-09-19T10:42:00Z">
        <w:r w:rsidR="004829E0">
          <w:t>be</w:t>
        </w:r>
        <w:r w:rsidR="005F1E81">
          <w:t xml:space="preserve">haviour </w:t>
        </w:r>
      </w:ins>
      <w:r w:rsidR="00EF2370" w:rsidRPr="001851EA">
        <w:t xml:space="preserve">is to a large degree determined by their </w:t>
      </w:r>
      <w:commentRangeStart w:id="848"/>
      <w:del w:id="849" w:author="Beath, Hamish R" w:date="2025-09-19T11:42:00Z" w16du:dateUtc="2025-09-19T10:42:00Z">
        <w:r w:rsidRPr="001851EA">
          <w:delText>m</w:delText>
        </w:r>
        <w:r w:rsidR="00EE30F2">
          <w:delText xml:space="preserve">odel </w:delText>
        </w:r>
      </w:del>
      <w:r w:rsidR="00EE30F2">
        <w:t>framework logic</w:t>
      </w:r>
      <w:commentRangeEnd w:id="848"/>
      <w:r w:rsidR="0047324D">
        <w:rPr>
          <w:rStyle w:val="CommentReference"/>
        </w:rPr>
        <w:commentReference w:id="848"/>
      </w:r>
      <w:ins w:id="850" w:author="Beath, Hamish R" w:date="2025-09-06T15:21:00Z" w16du:dateUtc="2025-09-06T14:21:00Z">
        <w:r w:rsidR="00985478">
          <w:t>,</w:t>
        </w:r>
      </w:ins>
      <w:r w:rsidRPr="001851EA">
        <w:t xml:space="preserve"> </w:t>
      </w:r>
      <w:del w:id="851" w:author="Beath, Hamish R" w:date="2025-09-06T15:21:00Z" w16du:dateUtc="2025-09-06T14:21:00Z">
        <w:r w:rsidRPr="001851EA" w:rsidDel="00985478">
          <w:delText xml:space="preserve">and </w:delText>
        </w:r>
      </w:del>
      <w:del w:id="852" w:author="Beath, Hamish R" w:date="2025-09-19T11:42:00Z" w16du:dateUtc="2025-09-19T10:42:00Z">
        <w:r w:rsidRPr="001851EA" w:rsidDel="005F1E81">
          <w:delText>model</w:delText>
        </w:r>
      </w:del>
      <w:r w:rsidRPr="001851EA">
        <w:t xml:space="preserve"> structure</w:t>
      </w:r>
      <w:ins w:id="853" w:author="Beath, Hamish R" w:date="2025-09-06T15:21:00Z" w16du:dateUtc="2025-09-06T14:21:00Z">
        <w:r w:rsidR="00985478">
          <w:t xml:space="preserve"> and input assumptions</w:t>
        </w:r>
      </w:ins>
      <w:r w:rsidRPr="001851EA">
        <w:fldChar w:fldCharType="begin"/>
      </w:r>
      <w:r w:rsidR="007127F6">
        <w:instrText xml:space="preserve"> ADDIN ZOTERO_ITEM CSL_CITATION {"citationID":"Va8JbGMO","properties":{"formattedCitation":"\\super 27,28\\nosupersub{}","plainCitation":"27,28","noteIndex":0},"citationItems":[{"id":"qxj3Nevv/6UddnGVX","uris":["http://zotero.org/users/7044370/items/6HM4SCPZ"],"itemData":{"id":3955,"type":"article-journal","container-title":"Technological Forecasting and Social Change","DOI":"http://dx.doi.org/10.1016/j.techfore.2013.09.020","ISSN":"0040-1625","issue":"0","note":"number: 0","page":"45-61","title":"Diagnostic indicators for integrated assessment models of climate policy","volume":"90, Part A","author":[{"family":"Kriegler","given":"Elmar"},{"family":"Petermann","given":"Nils"},{"family":"Krey","given":"Volker"},{"family":"Schwanitz","given":"Valeria Jana"},{"family":"Luderer","given":"Gunnar"},{"family":"Ashina","given":"Shuichi"},{"family":"Bosetti","given":"Valentina"},{"family":"Eom","given":"Jiyong"},{"family":"Kitous","given":"Alban"},{"family":"Méjean","given":"Aurélie"},{"family":"Paroussos","given":"Leonidas"},{"family":"Sano","given":"Fuminori"},{"family":"Turton","given":"Hal"},{"family":"Wilson","given":"Charlie"},{"family":"Van Vuuren","given":"Detlef P."}],"issued":{"date-parts":[["2015"]]}}},{"id":"qxj3Nevv/vFdgrjTV","uris":["http://zotero.org/users/7044370/items/SVYG9H9K"],"itemData":{"id":9045,"type":"article-journal","abstract":"Integrated assessment models (IAMs) form a prime tool in informing about climate mitigation strategies. Diagnostic indicators that allow comparison across these models can help describe and explain differences in model projections. This increases transparency and comparability. Earlier, the IAM community has developed an approach to diagnose models (Kriegler (2015 Technol. Forecast. Soc. Change 90 45–61)). Here we build on this, by proposing a selected set of well-defined indicators as a community standard, to systematically and routinely assess IAM behaviour, similar to metrics used for other modeling communities such as climate models. These indicators are the relative abatement index, emission reduction type index, inertia timescale, fossil fuel reduction, transformation index and cost per abatement value. We apply the approach to 17 IAMs, assessing both older as well as their latest versions, as applied in the IPCC 6th Assessment Report. The study shows that the approach can be easily applied and used to indentify key differences between models and model versions. Moreover, we demonstrate that this comparison helps to link model behavior to model characteristics and assumptions. We show that together, the set of six indicators can provide useful indication of the main traits of the model and can roughly indicate the general model behavior. The results also show that there is often a considerable spread across the models. Interestingly, the diagnostic values often change for different model versions, but there does not seem to be a distinct trend.","container-title":"Environmental Research Letters","DOI":"10.1088/1748-9326/abf964","ISSN":"1748-9326","issue":"5","journalAbbreviation":"Environ. Res. Lett.","language":"en","note":"number: 5\npublisher: IOP Publishing","page":"054046","source":"Institute of Physics","title":"Integrated assessment model diagnostics: key indicators and model evolution","title-short":"Integrated assessment model diagnostics","volume":"16","author":[{"family":"Harmsen","given":"Mathijs"},{"family":"Kriegler","given":"Elmar"},{"family":"Vuuren","given":"Detlef P.","dropping-particle":"van"},{"family":"Wijst","given":"Kaj-Ivar","dropping-particle":"van der"},{"family":"Luderer","given":"Gunnar"},{"family":"Cui","given":"Ryna"},{"family":"Dessens","given":"Olivier"},{"family":"Drouet","given":"Laurent"},{"family":"Emmerling","given":"Johannes"},{"family":"Morris","given":"Jennifer Faye"},{"family":"Fosse","given":"Florian"},{"family":"Fragkiadakis","given":"Dimitris"},{"family":"Fragkiadakis","given":"Kostas"},{"family":"Fragkos","given":"Panagiotis"},{"family":"Fricko","given":"Oliver"},{"family":"Fujimori","given":"Shinichiro"},{"family":"Gernaat","given":"David"},{"family":"Guivarch","given":"Céline"},{"family":"Iyer","given":"Gokul"},{"family":"Karkatsoulis","given":"Panagiotis"},{"family":"Keppo","given":"Ilkka"},{"family":"Keramidas","given":"Kimon"},{"family":"Köberle","given":"Alexandre"},{"family":"Kolp","given":"Peter"},{"family":"Krey","given":"Volker"},{"family":"Krüger","given":"Christoph"},{"family":"Leblanc","given":"Florian"},{"family":"Mittal","given":"Shivika"},{"family":"Paltsev","given":"Sergey"},{"family":"Rochedo","given":"Pedro"},{"family":"Ruijven","given":"Bas J.","dropping-particle":"van"},{"family":"Sands","given":"Ronald D."},{"family":"Sano","given":"Fuminori"},{"family":"Strefler","given":"Jessica"},{"family":"Arroyo","given":"Eveline Vasquez"},{"family":"Wada","given":"Kenichi"},{"family":"Zakeri","given":"Behnam"}],"issued":{"date-parts":[["2021",5]]}}}],"schema":"https://github.com/citation-style-language/schema/raw/master/csl-citation.json"} </w:instrText>
      </w:r>
      <w:r w:rsidRPr="001851EA">
        <w:fldChar w:fldCharType="separate"/>
      </w:r>
      <w:r w:rsidR="007127F6" w:rsidRPr="007127F6">
        <w:rPr>
          <w:rFonts w:ascii="Calibri" w:hAnsi="Calibri" w:cs="Calibri"/>
          <w:szCs w:val="24"/>
          <w:vertAlign w:val="superscript"/>
        </w:rPr>
        <w:t>27,28</w:t>
      </w:r>
      <w:r w:rsidRPr="001851EA">
        <w:fldChar w:fldCharType="end"/>
      </w:r>
      <w:r w:rsidRPr="001851EA">
        <w:t>. Equally, model intercomparison studies use harmonised scenario design assumptions</w:t>
      </w:r>
      <w:ins w:id="854" w:author="Beath, Hamish R" w:date="2025-09-19T12:37:00Z" w16du:dateUtc="2025-09-19T11:37:00Z">
        <w:r w:rsidR="000D03F4">
          <w:t xml:space="preserve">, </w:t>
        </w:r>
      </w:ins>
      <w:del w:id="855" w:author="Beath, Hamish R" w:date="2025-09-19T12:37:00Z" w16du:dateUtc="2025-09-19T11:37:00Z">
        <w:r w:rsidRPr="001851EA" w:rsidDel="000D03F4">
          <w:delText xml:space="preserve"> which </w:delText>
        </w:r>
      </w:del>
      <w:r w:rsidRPr="001851EA">
        <w:t>dominat</w:t>
      </w:r>
      <w:ins w:id="856" w:author="Beath, Hamish R" w:date="2025-09-19T12:37:00Z" w16du:dateUtc="2025-09-19T11:37:00Z">
        <w:r w:rsidR="000D03F4">
          <w:t>ing</w:t>
        </w:r>
      </w:ins>
      <w:del w:id="857" w:author="Beath, Hamish R" w:date="2025-09-19T12:37:00Z" w16du:dateUtc="2025-09-19T11:37:00Z">
        <w:r w:rsidRPr="001851EA" w:rsidDel="000D03F4">
          <w:delText>e</w:delText>
        </w:r>
      </w:del>
      <w:r w:rsidRPr="001851EA">
        <w:t xml:space="preserve"> key scenario insights</w:t>
      </w:r>
      <w:r w:rsidRPr="001851EA">
        <w:fldChar w:fldCharType="begin"/>
      </w:r>
      <w:r w:rsidR="007127F6">
        <w:instrText xml:space="preserve"> ADDIN ZOTERO_ITEM CSL_CITATION {"citationID":"cUH4ILmr","properties":{"formattedCitation":"\\super 29\\nosupersub{}","plainCitation":"29","noteIndex":0},"citationItems":[{"id":"qxj3Nevv/BqmW1M4Z","uris":["http://zotero.org/users/7044370/items/XLMICV89"],"itemData":{"id":6040,"type":"article-journal","container-title":"Nature","DOI":"10.1038/s41586-019-1541-4","ISSN":"1476-4687","issue":"7774","note":"number: 7774","page":"357-363","title":"A new scenario logic for the Paris Agreement long-term temperature goal","volume":"573","author":[{"family":"Rogelj","given":"Joeri"},{"family":"Huppmann","given":"Daniel"},{"family":"Krey","given":"Volker"},{"family":"Riahi","given":"Keywan"},{"family":"Clarke","given":"Leon"},{"family":"Gidden","given":"Matthew"},{"family":"Nicholls","given":"Zebedee"},{"family":"Meinshausen","given":"Malte"}],"issued":{"date-parts":[["2019"]]}}}],"schema":"https://github.com/citation-style-language/schema/raw/master/csl-citation.json"} </w:instrText>
      </w:r>
      <w:r w:rsidRPr="001851EA">
        <w:fldChar w:fldCharType="separate"/>
      </w:r>
      <w:r w:rsidR="007127F6" w:rsidRPr="007127F6">
        <w:rPr>
          <w:rFonts w:ascii="Calibri" w:hAnsi="Calibri" w:cs="Calibri"/>
          <w:szCs w:val="24"/>
          <w:vertAlign w:val="superscript"/>
        </w:rPr>
        <w:t>29</w:t>
      </w:r>
      <w:r w:rsidRPr="001851EA">
        <w:fldChar w:fldCharType="end"/>
      </w:r>
      <w:r w:rsidRPr="001851EA">
        <w:t xml:space="preserve">. Understanding whether insights </w:t>
      </w:r>
      <w:del w:id="858" w:author="Beath, Hamish R" w:date="2025-09-19T12:11:00Z" w16du:dateUtc="2025-09-19T11:11:00Z">
        <w:r w:rsidRPr="001851EA" w:rsidDel="003610EA">
          <w:delText xml:space="preserve">or diagnosed scenario characteristics </w:delText>
        </w:r>
      </w:del>
      <w:r w:rsidRPr="001851EA">
        <w:t xml:space="preserve">are robust across model typographies, structures and scenario design assumptions is therefore </w:t>
      </w:r>
      <w:r w:rsidR="003F6D3E" w:rsidRPr="001851EA">
        <w:t>important</w:t>
      </w:r>
      <w:r w:rsidRPr="001851EA">
        <w:t xml:space="preserve">. </w:t>
      </w:r>
      <w:r w:rsidR="00F67870" w:rsidRPr="001851EA">
        <w:t>Jack-knife resampling allows t</w:t>
      </w:r>
      <w:ins w:id="859" w:author="Beath, Hamish R" w:date="2025-09-01T12:18:00Z" w16du:dateUtc="2025-09-01T11:18:00Z">
        <w:r w:rsidR="00AC5885">
          <w:t>he</w:t>
        </w:r>
      </w:ins>
      <w:del w:id="860" w:author="Beath, Hamish R" w:date="2025-09-01T12:18:00Z" w16du:dateUtc="2025-09-01T11:18:00Z">
        <w:r w:rsidR="00F67870" w:rsidRPr="001851EA" w:rsidDel="00AC5885">
          <w:delText>o</w:delText>
        </w:r>
      </w:del>
      <w:r w:rsidR="00F67870" w:rsidRPr="001851EA">
        <w:t xml:space="preserve"> estimat</w:t>
      </w:r>
      <w:ins w:id="861" w:author="Beath, Hamish R" w:date="2025-09-01T12:18:00Z" w16du:dateUtc="2025-09-01T11:18:00Z">
        <w:r w:rsidR="00AC5885">
          <w:t>ion of</w:t>
        </w:r>
      </w:ins>
      <w:del w:id="862" w:author="Beath, Hamish R" w:date="2025-09-01T12:18:00Z" w16du:dateUtc="2025-09-01T11:18:00Z">
        <w:r w:rsidR="00F67870" w:rsidRPr="001851EA" w:rsidDel="00AC5885">
          <w:delText>e</w:delText>
        </w:r>
      </w:del>
      <w:r w:rsidR="00F67870" w:rsidRPr="001851EA">
        <w:t xml:space="preserve"> bias of a test statistic and has been </w:t>
      </w:r>
      <w:ins w:id="863" w:author="Beath, Hamish R" w:date="2025-09-19T12:12:00Z" w16du:dateUtc="2025-09-19T11:12:00Z">
        <w:r w:rsidR="000A67AA">
          <w:t xml:space="preserve">previously </w:t>
        </w:r>
      </w:ins>
      <w:r w:rsidR="00F67870" w:rsidRPr="001851EA">
        <w:t>applied to</w:t>
      </w:r>
      <w:r w:rsidRPr="001851EA">
        <w:t xml:space="preserve"> scenario ensembles</w:t>
      </w:r>
      <w:del w:id="864" w:author="Beath, Hamish R" w:date="2025-09-19T12:12:00Z" w16du:dateUtc="2025-09-19T11:12:00Z">
        <w:r w:rsidRPr="001851EA" w:rsidDel="000A67AA">
          <w:delText xml:space="preserve"> </w:delText>
        </w:r>
        <w:r w:rsidRPr="001851EA" w:rsidDel="009929E5">
          <w:delText xml:space="preserve">of opportunity </w:delText>
        </w:r>
        <w:r w:rsidRPr="001851EA" w:rsidDel="000A67AA">
          <w:delText>in the past</w:delText>
        </w:r>
        <w:r w:rsidR="002B142E" w:rsidDel="000A67AA">
          <w:delText>.</w:delText>
        </w:r>
      </w:del>
      <w:r w:rsidRPr="001851EA">
        <w:fldChar w:fldCharType="begin"/>
      </w:r>
      <w:r w:rsidR="007127F6">
        <w:instrText xml:space="preserve"> ADDIN ZOTERO_ITEM CSL_CITATION {"citationID":"8irQN5uP","properties":{"formattedCitation":"\\super 29\\nosupersub{}","plainCitation":"29","dontUpdate":true,"noteIndex":0},"citationItems":[{"id":"qxj3Nevv/iVcJmKPM","uris":["http://zotero.org/users/7044370/items/6SBA8EHJ"],"itemData":{"id":6060,"type":"article-journal","container-title":"Environmental Research Letters","DOI":"10.1088/1748-9326/10/10/105007","ISSN":"1748-9326","issue":"10","note":"number: 10","page":"105007","title":"Zero emission targets as long-term global goals for climate protection","volume":"10","author":[{"family":"Rogelj","given":"Joeri"},{"family":"Schaeffer","given":"Michiel"},{"family":"Meinshausen","given":"Malte"},{"family":"Knutti","given":"Reto"},{"family":"Alcamo","given":"Joseph"},{"family":"Riahi","given":"Keywan"},{"family":"Hare","given":"William"}],"issued":{"date-parts":[["2015"]]}}}],"schema":"https://github.com/citation-style-language/schema/raw/master/csl-citation.json"} </w:instrText>
      </w:r>
      <w:r w:rsidRPr="001851EA">
        <w:fldChar w:fldCharType="separate"/>
      </w:r>
      <w:r w:rsidR="00832E9C" w:rsidRPr="00832E9C">
        <w:rPr>
          <w:rFonts w:ascii="Calibri" w:hAnsi="Calibri" w:cs="Calibri"/>
          <w:szCs w:val="24"/>
          <w:u w:val="dash"/>
          <w:vertAlign w:val="superscript"/>
        </w:rPr>
        <w:t>1</w:t>
      </w:r>
      <w:r w:rsidRPr="001851EA">
        <w:fldChar w:fldCharType="end"/>
      </w:r>
      <w:ins w:id="865" w:author="Beath, Hamish R" w:date="2025-10-09T19:06:00Z" w16du:dateUtc="2025-10-09T18:06:00Z">
        <w:r w:rsidR="00D935D8">
          <w:t xml:space="preserve"> </w:t>
        </w:r>
      </w:ins>
      <w:r w:rsidR="00D935D8">
        <w:fldChar w:fldCharType="begin"/>
      </w:r>
      <w:r w:rsidR="007127F6">
        <w:instrText xml:space="preserve"> ADDIN ZOTERO_ITEM CSL_CITATION {"citationID":"a2ohqpv0eet","properties":{"formattedCitation":"\\super 24\\nosupersub{}","plainCitation":"24","noteIndex":0},"citationItems":[{"id":26,"uris":["http://zotero.org/users/18111444/items/9HMT8PC3"],"itemData":{"id":26,"type":"article-journal","abstract":"Quantitative mitigation findings based on emissions scenarios submitted to the Intergovernmental Panel on Climate Change (IPCC) play an authoritative role in climate policy and decision making. We analyse the impact of the uneven representation of models and modelling studies in the IPCC Sixth Assessment Report (AR6) on statistical values that are used to present quantitative mitigation findings. We find that several key AR6 findings are influenced considerably by the model with the most scenarios, including emissions reductions by 2030 and the decline in fossil fuels consistent with 1.5 °C, and we find that the year of net-zero greenhouse gas emissions is influenced considerably by both the model and the study with the most scenarios. We find that weighting by model- or study does not provide a straightforward solution and discuss three issues related to the use of database statistics to present emissions scenarios findings. Informed by the purpose of the IPCC and the kinds of insights that can be obtained from emissions scenarios, we suggest improvements to the assessment of emissions scenarios.","container-title":"Nature Communications","DOI":"10.1038/s41467-025-64091-w","ISSN":"2041-1723","issue":"1","journalAbbreviation":"Nat Commun","language":"en","license":"2025 The Author(s)","note":"publisher: Nature Publishing Group","page":"8343","source":"www.nature.com","title":"Influence of individual models and studies on quantitative mitigation findings in the IPCC Sixth Assessment Report","volume":"16","author":[{"family":"Sognnaes","given":"Ida"},{"family":"Peters","given":"Glen P."}],"issued":{"date-parts":[["2025",10,2]]}}}],"schema":"https://github.com/citation-style-language/schema/raw/master/csl-citation.json"} </w:instrText>
      </w:r>
      <w:r w:rsidR="00D935D8">
        <w:fldChar w:fldCharType="separate"/>
      </w:r>
      <w:r w:rsidR="007127F6" w:rsidRPr="007127F6">
        <w:rPr>
          <w:rFonts w:ascii="Calibri" w:cs="Calibri"/>
          <w:szCs w:val="24"/>
          <w:vertAlign w:val="superscript"/>
        </w:rPr>
        <w:t>24</w:t>
      </w:r>
      <w:r w:rsidR="00D935D8">
        <w:fldChar w:fldCharType="end"/>
      </w:r>
      <w:ins w:id="866" w:author="Beath, Hamish R" w:date="2025-09-19T12:12:00Z" w16du:dateUtc="2025-09-19T11:12:00Z">
        <w:r w:rsidR="000A67AA">
          <w:t>.</w:t>
        </w:r>
      </w:ins>
      <w:r w:rsidR="007E05C3" w:rsidRPr="001851EA">
        <w:t xml:space="preserve"> </w:t>
      </w:r>
      <w:del w:id="867" w:author="Beath, Hamish R" w:date="2025-09-19T12:38:00Z" w16du:dateUtc="2025-09-19T11:38:00Z">
        <w:r w:rsidR="002B142E" w:rsidDel="002049B6">
          <w:delText>It</w:delText>
        </w:r>
        <w:r w:rsidR="00182BDE" w:rsidRPr="001851EA" w:rsidDel="002049B6">
          <w:delText xml:space="preserve"> was implemented here to quantify the robustness of our</w:delText>
        </w:r>
      </w:del>
      <w:del w:id="868" w:author="Beath, Hamish R" w:date="2025-09-04T13:53:00Z" w16du:dateUtc="2025-09-04T12:53:00Z">
        <w:r w:rsidR="00182BDE" w:rsidRPr="001851EA" w:rsidDel="000A0DAF">
          <w:delText xml:space="preserve"> </w:delText>
        </w:r>
      </w:del>
      <w:del w:id="869" w:author="Beath, Hamish R" w:date="2025-09-19T12:38:00Z" w16du:dateUtc="2025-09-19T11:38:00Z">
        <w:r w:rsidR="00182BDE" w:rsidRPr="001851EA" w:rsidDel="002049B6">
          <w:delText>insights</w:delText>
        </w:r>
        <w:r w:rsidRPr="001851EA" w:rsidDel="002049B6">
          <w:delText xml:space="preserve">. </w:delText>
        </w:r>
      </w:del>
      <w:r w:rsidR="005731C1" w:rsidRPr="001851EA">
        <w:t>Such</w:t>
      </w:r>
      <w:r w:rsidR="00407EA9" w:rsidRPr="001851EA">
        <w:t xml:space="preserve"> a </w:t>
      </w:r>
      <w:r w:rsidR="005731C1" w:rsidRPr="001851EA">
        <w:t>test calculates</w:t>
      </w:r>
      <w:r w:rsidRPr="001851EA">
        <w:t xml:space="preserve"> how outcomes </w:t>
      </w:r>
      <w:proofErr w:type="spellStart"/>
      <w:r w:rsidRPr="001851EA">
        <w:rPr>
          <w:i/>
          <w:iCs/>
        </w:rPr>
        <w:t>V</w:t>
      </w:r>
      <w:r w:rsidRPr="001851EA">
        <w:rPr>
          <w:i/>
          <w:iCs/>
          <w:vertAlign w:val="subscript"/>
        </w:rPr>
        <w:t>d</w:t>
      </w:r>
      <w:proofErr w:type="spellEnd"/>
      <w:r w:rsidRPr="001851EA">
        <w:t xml:space="preserve"> vary across the ensemble</w:t>
      </w:r>
      <w:ins w:id="870" w:author="Beath, Hamish R" w:date="2025-09-19T12:13:00Z" w16du:dateUtc="2025-09-19T11:13:00Z">
        <w:r w:rsidR="000A67AA">
          <w:t>,</w:t>
        </w:r>
      </w:ins>
      <w:r w:rsidRPr="001851EA">
        <w:t xml:space="preserve"> </w:t>
      </w:r>
      <w:del w:id="871" w:author="Beath, Hamish R" w:date="2025-09-19T12:13:00Z" w16du:dateUtc="2025-09-19T11:13:00Z">
        <w:r w:rsidRPr="001851EA" w:rsidDel="000A67AA">
          <w:delText xml:space="preserve">of opportunity </w:delText>
        </w:r>
      </w:del>
      <w:r w:rsidRPr="001851EA">
        <w:rPr>
          <w:i/>
          <w:iCs/>
        </w:rPr>
        <w:t>E</w:t>
      </w:r>
      <w:r w:rsidRPr="001851EA">
        <w:t xml:space="preserve"> when </w:t>
      </w:r>
      <w:r w:rsidR="005731C1" w:rsidRPr="001851EA">
        <w:t xml:space="preserve">iteratively </w:t>
      </w:r>
      <w:r w:rsidRPr="001851EA">
        <w:t xml:space="preserve">removing scenarios according to each instance </w:t>
      </w:r>
      <w:r w:rsidRPr="001851EA">
        <w:rPr>
          <w:i/>
          <w:iCs/>
        </w:rPr>
        <w:t>d</w:t>
      </w:r>
      <w:r w:rsidRPr="001851EA">
        <w:t xml:space="preserve"> in resampling dimension </w:t>
      </w:r>
      <w:r w:rsidRPr="001851EA">
        <w:rPr>
          <w:i/>
          <w:iCs/>
        </w:rPr>
        <w:t>D</w:t>
      </w:r>
      <w:r w:rsidR="005731C1" w:rsidRPr="001851EA">
        <w:t xml:space="preserve"> (e.g., </w:t>
      </w:r>
      <w:r w:rsidR="003F6D3E" w:rsidRPr="001851EA">
        <w:t xml:space="preserve">removing </w:t>
      </w:r>
      <w:ins w:id="872" w:author="Beath, Hamish R" w:date="2025-09-19T12:14:00Z" w16du:dateUtc="2025-09-19T11:14:00Z">
        <w:r w:rsidR="00EB5AB0">
          <w:t xml:space="preserve">specific </w:t>
        </w:r>
      </w:ins>
      <w:del w:id="873" w:author="Beath, Hamish R" w:date="2025-09-19T12:13:00Z" w16du:dateUtc="2025-09-19T11:13:00Z">
        <w:r w:rsidR="005731C1" w:rsidRPr="001851EA" w:rsidDel="000A67AA">
          <w:delText xml:space="preserve">specific </w:delText>
        </w:r>
      </w:del>
      <w:r w:rsidR="005731C1" w:rsidRPr="001851EA">
        <w:t>modelling frameworks</w:t>
      </w:r>
      <w:ins w:id="874" w:author="Beath, Hamish R" w:date="2025-10-09T18:55:00Z" w16du:dateUtc="2025-10-09T17:55:00Z">
        <w:r w:rsidR="00510547">
          <w:t>).</w:t>
        </w:r>
      </w:ins>
      <w:r w:rsidR="005731C1" w:rsidRPr="001851EA">
        <w:t xml:space="preserve"> </w:t>
      </w:r>
      <w:del w:id="875" w:author="Beath, Hamish R" w:date="2025-10-09T18:55:00Z" w16du:dateUtc="2025-10-09T17:55:00Z">
        <w:r w:rsidR="005731C1" w:rsidRPr="001851EA" w:rsidDel="00510547">
          <w:delText>or intercomparison studies</w:delText>
        </w:r>
      </w:del>
      <w:del w:id="876" w:author="Beath, Hamish R" w:date="2025-09-19T12:14:00Z" w16du:dateUtc="2025-09-19T11:14:00Z">
        <w:r w:rsidR="003F6D3E" w:rsidRPr="001851EA" w:rsidDel="00EB5AB0">
          <w:delText xml:space="preserve">, or </w:delText>
        </w:r>
      </w:del>
      <w:del w:id="877" w:author="Beath, Hamish R" w:date="2025-09-19T12:13:00Z" w16du:dateUtc="2025-09-19T11:13:00Z">
        <w:r w:rsidR="003F6D3E" w:rsidRPr="001851EA" w:rsidDel="000A67AA">
          <w:delText xml:space="preserve">specific </w:delText>
        </w:r>
      </w:del>
      <w:del w:id="878" w:author="Beath, Hamish R" w:date="2025-09-19T12:14:00Z" w16du:dateUtc="2025-09-19T11:14:00Z">
        <w:r w:rsidR="003F6D3E" w:rsidRPr="001851EA" w:rsidDel="00EB5AB0">
          <w:delText xml:space="preserve">types of models </w:delText>
        </w:r>
      </w:del>
      <w:del w:id="879" w:author="Beath, Hamish R" w:date="2025-09-19T12:13:00Z" w16du:dateUtc="2025-09-19T11:13:00Z">
        <w:r w:rsidR="003F6D3E" w:rsidRPr="001851EA" w:rsidDel="00EB5AB0">
          <w:delText xml:space="preserve">such as recursive-dynamic </w:delText>
        </w:r>
        <w:r w:rsidR="00372E17" w:rsidRPr="001851EA" w:rsidDel="00EB5AB0">
          <w:delText>and</w:delText>
        </w:r>
        <w:r w:rsidR="003F6D3E" w:rsidRPr="001851EA" w:rsidDel="00EB5AB0">
          <w:delText xml:space="preserve"> intertemporal optimisation models</w:delText>
        </w:r>
        <w:r w:rsidR="005731C1" w:rsidRPr="001851EA" w:rsidDel="00EB5AB0">
          <w:delText>)</w:delText>
        </w:r>
        <w:r w:rsidR="00F67870" w:rsidRPr="001851EA" w:rsidDel="00EB5AB0">
          <w:delText xml:space="preserve">. </w:delText>
        </w:r>
      </w:del>
    </w:p>
    <w:p w14:paraId="241BDD72" w14:textId="31651A1B" w:rsidR="00CA14A7" w:rsidRDefault="00965654" w:rsidP="003468A5">
      <w:pPr>
        <w:rPr>
          <w:ins w:id="880" w:author="Beath, Hamish R" w:date="2025-09-18T13:48:00Z" w16du:dateUtc="2025-09-18T12:48:00Z"/>
        </w:rPr>
      </w:pPr>
      <w:r w:rsidRPr="001851EA">
        <w:t>W</w:t>
      </w:r>
      <w:r w:rsidR="005731C1" w:rsidRPr="001851EA">
        <w:t xml:space="preserve">e </w:t>
      </w:r>
      <w:del w:id="881" w:author="Beath, Hamish R" w:date="2025-09-19T12:24:00Z" w16du:dateUtc="2025-09-19T11:24:00Z">
        <w:r w:rsidR="005731C1" w:rsidRPr="001851EA" w:rsidDel="00951D9D">
          <w:delText>carry out</w:delText>
        </w:r>
      </w:del>
      <w:ins w:id="882" w:author="Beath, Hamish R" w:date="2025-09-19T12:24:00Z" w16du:dateUtc="2025-09-19T11:24:00Z">
        <w:r w:rsidR="00951D9D">
          <w:t>perform</w:t>
        </w:r>
      </w:ins>
      <w:r w:rsidR="005731C1" w:rsidRPr="001851EA">
        <w:t xml:space="preserve"> tw</w:t>
      </w:r>
      <w:r w:rsidR="00367EC5" w:rsidRPr="001851EA">
        <w:t>o jack-knife resampling tests</w:t>
      </w:r>
      <w:r w:rsidR="004516BA" w:rsidRPr="001851EA">
        <w:t xml:space="preserve"> </w:t>
      </w:r>
      <w:r w:rsidR="008E4B94" w:rsidRPr="001851EA">
        <w:t>to</w:t>
      </w:r>
      <w:r w:rsidR="004516BA" w:rsidRPr="001851EA">
        <w:t xml:space="preserve"> see how outcomes are affected by </w:t>
      </w:r>
      <w:r w:rsidR="000D4FFB" w:rsidRPr="001851EA">
        <w:t xml:space="preserve">the </w:t>
      </w:r>
      <w:ins w:id="883" w:author="Beath, Hamish R" w:date="2025-09-04T13:53:00Z" w16du:dateUtc="2025-09-04T12:53:00Z">
        <w:r w:rsidR="000A0DAF">
          <w:t xml:space="preserve">diversity </w:t>
        </w:r>
      </w:ins>
      <w:r w:rsidR="000D4FFB" w:rsidRPr="001851EA">
        <w:t xml:space="preserve">reweighting of scenarios in the ensemble. </w:t>
      </w:r>
      <w:del w:id="884" w:author="Beath, Hamish R" w:date="2025-09-19T12:40:00Z" w16du:dateUtc="2025-09-19T11:40:00Z">
        <w:r w:rsidR="000D4FFB" w:rsidRPr="001851EA" w:rsidDel="0097348D">
          <w:delText xml:space="preserve">In </w:delText>
        </w:r>
        <w:r w:rsidR="00BE6F92" w:rsidRPr="001851EA" w:rsidDel="0097348D">
          <w:delText xml:space="preserve">the </w:delText>
        </w:r>
        <w:r w:rsidR="005731C1" w:rsidRPr="001851EA" w:rsidDel="0097348D">
          <w:delText xml:space="preserve">first </w:delText>
        </w:r>
      </w:del>
      <w:del w:id="885" w:author="Beath, Hamish R" w:date="2025-09-19T12:24:00Z" w16du:dateUtc="2025-09-19T11:24:00Z">
        <w:r w:rsidR="000D4FFB" w:rsidRPr="001851EA" w:rsidDel="00951D9D">
          <w:delText xml:space="preserve">resampling </w:delText>
        </w:r>
      </w:del>
      <w:del w:id="886" w:author="Beath, Hamish R" w:date="2025-09-19T12:40:00Z" w16du:dateUtc="2025-09-19T11:40:00Z">
        <w:r w:rsidR="000D4FFB" w:rsidRPr="001851EA" w:rsidDel="0097348D">
          <w:delText>test</w:delText>
        </w:r>
        <w:r w:rsidR="00BE6F92" w:rsidRPr="001851EA" w:rsidDel="0097348D">
          <w:delText>,</w:delText>
        </w:r>
        <w:r w:rsidR="000D4FFB" w:rsidRPr="001851EA" w:rsidDel="0097348D">
          <w:delText xml:space="preserve"> we </w:delText>
        </w:r>
        <w:r w:rsidR="005731C1" w:rsidRPr="001851EA" w:rsidDel="0097348D">
          <w:delText>assess</w:delText>
        </w:r>
      </w:del>
      <w:ins w:id="887" w:author="Beath, Hamish R" w:date="2025-09-19T12:40:00Z" w16du:dateUtc="2025-09-19T11:40:00Z">
        <w:r w:rsidR="0097348D">
          <w:t>We first test</w:t>
        </w:r>
      </w:ins>
      <w:r w:rsidR="005731C1" w:rsidRPr="001851EA">
        <w:t xml:space="preserve"> </w:t>
      </w:r>
      <w:r w:rsidR="006533FE" w:rsidRPr="001851EA">
        <w:t>the sensitivity</w:t>
      </w:r>
      <w:r w:rsidR="00140F29" w:rsidRPr="001851EA">
        <w:t xml:space="preserve"> </w:t>
      </w:r>
      <w:r w:rsidR="00F67870" w:rsidRPr="001851EA">
        <w:t xml:space="preserve">to </w:t>
      </w:r>
      <w:r w:rsidR="006533FE" w:rsidRPr="001851EA">
        <w:t xml:space="preserve">unbalanced contributions </w:t>
      </w:r>
      <w:r w:rsidR="000D4FFB" w:rsidRPr="001851EA">
        <w:t>by</w:t>
      </w:r>
      <w:r w:rsidR="006533FE" w:rsidRPr="001851EA">
        <w:t xml:space="preserve"> model frameworks, </w:t>
      </w:r>
      <w:r w:rsidR="00BE6F92" w:rsidRPr="001851EA">
        <w:t xml:space="preserve">and </w:t>
      </w:r>
      <w:del w:id="888" w:author="Beath, Hamish R" w:date="2025-09-19T12:40:00Z" w16du:dateUtc="2025-09-19T11:40:00Z">
        <w:r w:rsidR="000D4FFB" w:rsidRPr="001851EA" w:rsidDel="0097348D">
          <w:delText xml:space="preserve">in </w:delText>
        </w:r>
        <w:r w:rsidR="00BE6F92" w:rsidRPr="001851EA" w:rsidDel="0097348D">
          <w:delText>the</w:delText>
        </w:r>
        <w:r w:rsidR="006533FE" w:rsidRPr="001851EA" w:rsidDel="0097348D">
          <w:delText xml:space="preserve"> </w:delText>
        </w:r>
      </w:del>
      <w:r w:rsidR="006533FE" w:rsidRPr="001851EA">
        <w:t>second</w:t>
      </w:r>
      <w:r w:rsidR="00BE6F92" w:rsidRPr="001851EA">
        <w:t>,</w:t>
      </w:r>
      <w:r w:rsidR="006533FE" w:rsidRPr="001851EA">
        <w:t xml:space="preserve"> the sensitivity </w:t>
      </w:r>
      <w:r w:rsidR="00A12C0F" w:rsidRPr="001851EA">
        <w:t xml:space="preserve">to contributions </w:t>
      </w:r>
      <w:r w:rsidR="000D4FFB" w:rsidRPr="001851EA">
        <w:t>by</w:t>
      </w:r>
      <w:r w:rsidR="00A12C0F" w:rsidRPr="001851EA">
        <w:t xml:space="preserve"> </w:t>
      </w:r>
      <w:del w:id="889" w:author="Beath, Hamish R" w:date="2025-09-19T12:25:00Z" w16du:dateUtc="2025-09-19T11:25:00Z">
        <w:r w:rsidR="00A12C0F" w:rsidRPr="001851EA" w:rsidDel="00B54942">
          <w:delText xml:space="preserve">specific </w:delText>
        </w:r>
      </w:del>
      <w:r w:rsidR="00A12C0F" w:rsidRPr="001851EA">
        <w:t>projects</w:t>
      </w:r>
      <w:r w:rsidR="000D4FFB" w:rsidRPr="001851EA">
        <w:t xml:space="preserve"> (Fig</w:t>
      </w:r>
      <w:r w:rsidR="009917D2" w:rsidRPr="001851EA">
        <w:t xml:space="preserve">. </w:t>
      </w:r>
      <w:r w:rsidR="00762351" w:rsidRPr="001851EA">
        <w:t>4</w:t>
      </w:r>
      <w:r w:rsidR="007866C2" w:rsidRPr="001851EA">
        <w:t>, and Supplementary Tables S1 and S2</w:t>
      </w:r>
      <w:r w:rsidR="009917D2" w:rsidRPr="001851EA">
        <w:t>)</w:t>
      </w:r>
      <w:r w:rsidR="00A12C0F" w:rsidRPr="001851EA">
        <w:t xml:space="preserve">. </w:t>
      </w:r>
      <w:ins w:id="890" w:author="Beath, Hamish R" w:date="2025-10-09T18:58:00Z">
        <w:r w:rsidR="006860B0" w:rsidRPr="006860B0">
          <w:t>Project refers to model intercomparison studies and other coordinated modelling efforts</w:t>
        </w:r>
      </w:ins>
      <w:ins w:id="891" w:author="Beath, Hamish R" w:date="2025-10-09T18:58:00Z" w16du:dateUtc="2025-10-09T17:58:00Z">
        <w:r w:rsidR="00272F7F">
          <w:t>.</w:t>
        </w:r>
      </w:ins>
    </w:p>
    <w:p w14:paraId="47B69598" w14:textId="7DAD14BE" w:rsidR="00755AEF" w:rsidRPr="004416F5" w:rsidRDefault="00421065" w:rsidP="00DE7106">
      <w:pPr>
        <w:rPr>
          <w:rStyle w:val="CommentReference"/>
          <w:sz w:val="20"/>
          <w:szCs w:val="20"/>
          <w:rPrChange w:id="892" w:author="Beath, Hamish R" w:date="2025-09-23T11:20:00Z" w16du:dateUtc="2025-09-23T10:20:00Z">
            <w:rPr>
              <w:rStyle w:val="CommentReference"/>
            </w:rPr>
          </w:rPrChange>
        </w:rPr>
      </w:pPr>
      <w:ins w:id="893" w:author="Beath, Hamish R" w:date="2025-09-19T12:40:00Z" w16du:dateUtc="2025-09-19T11:40:00Z">
        <w:r>
          <w:t>I</w:t>
        </w:r>
      </w:ins>
      <w:ins w:id="894" w:author="Beath, Hamish R" w:date="2025-09-19T12:41:00Z" w16du:dateUtc="2025-09-19T11:41:00Z">
        <w:r w:rsidR="007D0804">
          <w:t>n</w:t>
        </w:r>
      </w:ins>
      <w:commentRangeStart w:id="895"/>
      <w:ins w:id="896" w:author="Beath, Hamish R" w:date="2025-09-18T13:48:00Z" w16du:dateUtc="2025-09-18T12:48:00Z">
        <w:r w:rsidR="00E262B2">
          <w:t xml:space="preserve"> some instances, </w:t>
        </w:r>
      </w:ins>
      <w:ins w:id="897" w:author="Beath, Hamish R" w:date="2025-09-01T13:57:00Z" w16du:dateUtc="2025-09-01T12:57:00Z">
        <w:r w:rsidR="004F5A78">
          <w:t xml:space="preserve">diversity weighting </w:t>
        </w:r>
      </w:ins>
      <w:ins w:id="898" w:author="Beath, Hamish R" w:date="2025-09-18T13:48:00Z" w16du:dateUtc="2025-09-18T12:48:00Z">
        <w:r w:rsidR="00E262B2">
          <w:t>alters</w:t>
        </w:r>
      </w:ins>
      <w:ins w:id="899" w:author="Beath, Hamish R" w:date="2025-09-01T13:57:00Z" w16du:dateUtc="2025-09-01T12:57:00Z">
        <w:r w:rsidR="004F5A78">
          <w:t xml:space="preserve"> </w:t>
        </w:r>
      </w:ins>
      <w:ins w:id="900" w:author="Beath, Hamish R" w:date="2025-09-18T13:47:00Z" w16du:dateUtc="2025-09-18T12:47:00Z">
        <w:r w:rsidR="00CA14A7">
          <w:t xml:space="preserve">ensemble </w:t>
        </w:r>
      </w:ins>
      <w:ins w:id="901" w:author="Beath, Hamish R" w:date="2025-09-01T13:57:00Z" w16du:dateUtc="2025-09-01T12:57:00Z">
        <w:r w:rsidR="004F5A78">
          <w:t xml:space="preserve">sensitivity </w:t>
        </w:r>
      </w:ins>
      <w:ins w:id="902" w:author="Beath, Hamish R" w:date="2025-09-18T13:47:00Z" w16du:dateUtc="2025-09-18T12:47:00Z">
        <w:r w:rsidR="007C530A">
          <w:t>to</w:t>
        </w:r>
      </w:ins>
      <w:ins w:id="903" w:author="Beath, Hamish R" w:date="2025-09-01T14:24:00Z" w16du:dateUtc="2025-09-01T13:24:00Z">
        <w:r w:rsidR="00E155E6">
          <w:t xml:space="preserve"> removal of projects or model frameworks</w:t>
        </w:r>
      </w:ins>
      <w:commentRangeEnd w:id="895"/>
      <w:ins w:id="904" w:author="Beath, Hamish R" w:date="2025-09-19T12:41:00Z" w16du:dateUtc="2025-09-19T11:41:00Z">
        <w:r w:rsidR="007D0804">
          <w:t>,</w:t>
        </w:r>
      </w:ins>
      <w:del w:id="905" w:author="Beath, Hamish R" w:date="2025-09-18T13:48:00Z" w16du:dateUtc="2025-09-18T12:48:00Z">
        <w:r w:rsidR="0027731B" w:rsidDel="00CA14A7">
          <w:rPr>
            <w:rStyle w:val="CommentReference"/>
          </w:rPr>
          <w:commentReference w:id="895"/>
        </w:r>
      </w:del>
      <w:ins w:id="906" w:author="Beath, Hamish R" w:date="2025-09-18T13:49:00Z" w16du:dateUtc="2025-09-18T12:49:00Z">
        <w:r w:rsidR="00FB43A3">
          <w:t xml:space="preserve"> </w:t>
        </w:r>
      </w:ins>
      <w:ins w:id="907" w:author="Beath, Hamish R" w:date="2025-09-19T12:41:00Z" w16du:dateUtc="2025-09-19T11:41:00Z">
        <w:r w:rsidR="007D0804">
          <w:t>including</w:t>
        </w:r>
      </w:ins>
      <w:ins w:id="908" w:author="Rogelj, Joeri" w:date="2025-09-16T17:23:00Z" w16du:dateUtc="2025-09-16T16:23:00Z">
        <w:del w:id="909" w:author="Beath, Hamish R" w:date="2025-09-19T12:26:00Z" w16du:dateUtc="2025-09-19T11:26:00Z">
          <w:r w:rsidR="00B15BD6" w:rsidDel="00453FEB">
            <w:delText>-</w:delText>
          </w:r>
        </w:del>
      </w:ins>
      <w:ins w:id="910" w:author="Beath, Hamish R" w:date="2025-09-01T18:14:00Z" w16du:dateUtc="2025-09-01T17:14:00Z">
        <w:r w:rsidR="00DE7106">
          <w:t xml:space="preserve"> </w:t>
        </w:r>
      </w:ins>
      <w:ins w:id="911" w:author="Beath, Hamish R" w:date="2025-09-01T18:00:00Z" w16du:dateUtc="2025-09-01T17:00:00Z">
        <w:r w:rsidR="00D267D9">
          <w:t>narrow</w:t>
        </w:r>
      </w:ins>
      <w:ins w:id="912" w:author="Beath, Hamish R" w:date="2025-09-01T18:14:00Z" w16du:dateUtc="2025-09-01T17:14:00Z">
        <w:r w:rsidR="00DE7106">
          <w:t>er</w:t>
        </w:r>
      </w:ins>
      <w:ins w:id="913" w:author="Beath, Hamish R" w:date="2025-09-01T18:00:00Z" w16du:dateUtc="2025-09-01T17:00:00Z">
        <w:r w:rsidR="00D267D9">
          <w:t xml:space="preserve"> </w:t>
        </w:r>
      </w:ins>
      <w:ins w:id="914" w:author="Beath, Hamish R" w:date="2025-09-19T12:26:00Z" w16du:dateUtc="2025-09-19T11:26:00Z">
        <w:r w:rsidR="00453FEB">
          <w:t xml:space="preserve">ranges </w:t>
        </w:r>
      </w:ins>
      <w:ins w:id="915" w:author="Beath, Hamish R" w:date="2025-09-01T18:00:00Z" w16du:dateUtc="2025-09-01T17:00:00Z">
        <w:r w:rsidR="00D267D9">
          <w:t>under our weighted examples</w:t>
        </w:r>
      </w:ins>
      <w:ins w:id="916" w:author="Beath, Hamish R" w:date="2025-09-19T12:41:00Z" w16du:dateUtc="2025-09-19T11:41:00Z">
        <w:r w:rsidR="00F35119">
          <w:t xml:space="preserve">. </w:t>
        </w:r>
      </w:ins>
      <w:ins w:id="917" w:author="Beath, Hamish R" w:date="2025-09-01T18:00:00Z" w16du:dateUtc="2025-09-01T17:00:00Z">
        <w:r w:rsidR="00D267D9">
          <w:t xml:space="preserve"> </w:t>
        </w:r>
      </w:ins>
      <w:ins w:id="918" w:author="Beath, Hamish R" w:date="2025-09-19T12:41:00Z" w16du:dateUtc="2025-09-19T11:41:00Z">
        <w:r w:rsidR="00F35119">
          <w:t>For example,</w:t>
        </w:r>
      </w:ins>
      <w:ins w:id="919" w:author="Beath, Hamish R" w:date="2025-09-01T18:00:00Z" w16du:dateUtc="2025-09-01T17:00:00Z">
        <w:r w:rsidR="00D267D9">
          <w:t xml:space="preserve"> </w:t>
        </w:r>
      </w:ins>
      <w:ins w:id="920" w:author="Beath, Hamish R" w:date="2025-09-01T18:02:00Z" w16du:dateUtc="2025-09-01T17:02:00Z">
        <w:r w:rsidR="00D267D9">
          <w:t>5</w:t>
        </w:r>
        <w:r w:rsidR="00D267D9" w:rsidRPr="00D267D9">
          <w:rPr>
            <w:vertAlign w:val="superscript"/>
            <w:rPrChange w:id="921" w:author="Beath, Hamish R" w:date="2025-09-01T18:02:00Z" w16du:dateUtc="2025-09-01T17:02:00Z">
              <w:rPr/>
            </w:rPrChange>
          </w:rPr>
          <w:t>th</w:t>
        </w:r>
        <w:r w:rsidR="00D267D9">
          <w:t xml:space="preserve"> and 25</w:t>
        </w:r>
        <w:r w:rsidR="00D267D9" w:rsidRPr="00D267D9">
          <w:rPr>
            <w:vertAlign w:val="superscript"/>
            <w:rPrChange w:id="922" w:author="Beath, Hamish R" w:date="2025-09-01T18:02:00Z" w16du:dateUtc="2025-09-01T17:02:00Z">
              <w:rPr/>
            </w:rPrChange>
          </w:rPr>
          <w:t>th</w:t>
        </w:r>
        <w:r w:rsidR="00D267D9">
          <w:t xml:space="preserve"> percentiles for net</w:t>
        </w:r>
        <w:del w:id="923" w:author="Rogelj, Joeri" w:date="2025-09-16T17:23:00Z" w16du:dateUtc="2025-09-16T16:23:00Z">
          <w:r w:rsidR="00D267D9" w:rsidDel="00B15BD6">
            <w:delText xml:space="preserve"> </w:delText>
          </w:r>
        </w:del>
      </w:ins>
      <w:ins w:id="924" w:author="Rogelj, Joeri" w:date="2025-09-16T17:23:00Z" w16du:dateUtc="2025-09-16T16:23:00Z">
        <w:r w:rsidR="00B15BD6">
          <w:t>-</w:t>
        </w:r>
      </w:ins>
      <w:ins w:id="925" w:author="Beath, Hamish R" w:date="2025-09-01T18:02:00Z" w16du:dateUtc="2025-09-01T17:02:00Z">
        <w:r w:rsidR="00D267D9">
          <w:t>zero GHG years</w:t>
        </w:r>
      </w:ins>
      <w:ins w:id="926" w:author="Beath, Hamish R" w:date="2025-09-01T18:03:00Z" w16du:dateUtc="2025-09-01T17:03:00Z">
        <w:r w:rsidR="00D267D9">
          <w:t xml:space="preserve"> for C1 scenarios</w:t>
        </w:r>
      </w:ins>
      <w:ins w:id="927" w:author="Beath, Hamish R" w:date="2025-09-01T18:08:00Z" w16du:dateUtc="2025-09-01T17:08:00Z">
        <w:r w:rsidR="00DE7106">
          <w:t xml:space="preserve"> (Fig 4a)</w:t>
        </w:r>
      </w:ins>
      <w:ins w:id="928" w:author="Beath, Hamish R" w:date="2025-09-01T18:03:00Z" w16du:dateUtc="2025-09-01T17:03:00Z">
        <w:r w:rsidR="00D267D9">
          <w:t>.</w:t>
        </w:r>
      </w:ins>
      <w:ins w:id="929" w:author="Beath, Hamish R" w:date="2025-09-01T18:08:00Z" w16du:dateUtc="2025-09-01T17:08:00Z">
        <w:r w:rsidR="00DE7106">
          <w:t xml:space="preserve"> </w:t>
        </w:r>
      </w:ins>
      <w:ins w:id="930" w:author="Beath, Hamish R" w:date="2025-09-01T18:09:00Z" w16du:dateUtc="2025-09-01T17:09:00Z">
        <w:r w:rsidR="00DE7106">
          <w:t xml:space="preserve">This indicates that these </w:t>
        </w:r>
      </w:ins>
      <w:ins w:id="931" w:author="Beath, Hamish R" w:date="2025-09-01T18:10:00Z" w16du:dateUtc="2025-09-01T17:10:00Z">
        <w:r w:rsidR="00DE7106">
          <w:t xml:space="preserve">earlier shifts </w:t>
        </w:r>
      </w:ins>
      <w:ins w:id="932" w:author="Beath, Hamish R" w:date="2025-09-04T13:54:00Z" w16du:dateUtc="2025-09-04T12:54:00Z">
        <w:r w:rsidR="000A0DAF">
          <w:t>from diversity</w:t>
        </w:r>
      </w:ins>
      <w:ins w:id="933" w:author="Beath, Hamish R" w:date="2025-09-01T18:10:00Z" w16du:dateUtc="2025-09-01T17:10:00Z">
        <w:r w:rsidR="00DE7106" w:rsidRPr="001851EA">
          <w:t xml:space="preserve"> weighting </w:t>
        </w:r>
        <w:r w:rsidR="00DE7106">
          <w:t>are</w:t>
        </w:r>
        <w:r w:rsidR="00DE7106" w:rsidRPr="001851EA">
          <w:t xml:space="preserve"> robust</w:t>
        </w:r>
      </w:ins>
      <w:ins w:id="934" w:author="Beath, Hamish R" w:date="2025-09-01T18:12:00Z" w16du:dateUtc="2025-09-01T17:12:00Z">
        <w:r w:rsidR="00DE7106">
          <w:t>.</w:t>
        </w:r>
      </w:ins>
      <w:ins w:id="935" w:author="Beath, Hamish R" w:date="2025-09-19T12:27:00Z" w16du:dateUtc="2025-09-19T11:27:00Z">
        <w:r w:rsidR="004416F5">
          <w:t xml:space="preserve"> </w:t>
        </w:r>
      </w:ins>
      <w:ins w:id="936" w:author="Beath, Hamish R" w:date="2025-09-01T17:27:00Z" w16du:dateUtc="2025-09-01T16:27:00Z">
        <w:r w:rsidR="0026655F">
          <w:t>S</w:t>
        </w:r>
      </w:ins>
      <w:ins w:id="937" w:author="Beath, Hamish R" w:date="2025-09-01T15:05:00Z" w16du:dateUtc="2025-09-01T14:05:00Z">
        <w:r w:rsidR="00EF076E">
          <w:t xml:space="preserve">ome statistics show </w:t>
        </w:r>
      </w:ins>
      <w:ins w:id="938" w:author="Beath, Hamish R" w:date="2025-09-01T15:06:00Z" w16du:dateUtc="2025-09-01T14:06:00Z">
        <w:r w:rsidR="00EF076E">
          <w:t>greater variability post-weighting. For example, the</w:t>
        </w:r>
      </w:ins>
      <w:ins w:id="939" w:author="Beath, Hamish R" w:date="2025-09-01T17:27:00Z" w16du:dateUtc="2025-09-01T16:27:00Z">
        <w:r w:rsidR="0026655F">
          <w:t xml:space="preserve"> C1</w:t>
        </w:r>
      </w:ins>
      <w:ins w:id="940" w:author="Beath, Hamish R" w:date="2025-09-01T15:06:00Z" w16du:dateUtc="2025-09-01T14:06:00Z">
        <w:r w:rsidR="00EF076E">
          <w:t xml:space="preserve"> median net zero GHG </w:t>
        </w:r>
      </w:ins>
      <w:ins w:id="941" w:author="Beath, Hamish R" w:date="2025-09-01T15:07:00Z" w16du:dateUtc="2025-09-01T14:07:00Z">
        <w:r w:rsidR="00EF076E">
          <w:t>for project</w:t>
        </w:r>
      </w:ins>
      <w:ins w:id="942" w:author="Beath, Hamish R" w:date="2025-09-01T17:27:00Z" w16du:dateUtc="2025-09-01T16:27:00Z">
        <w:r w:rsidR="0026655F">
          <w:t xml:space="preserve"> and model</w:t>
        </w:r>
      </w:ins>
      <w:ins w:id="943" w:author="Beath, Hamish R" w:date="2025-09-01T15:07:00Z" w16du:dateUtc="2025-09-01T14:07:00Z">
        <w:r w:rsidR="00EF076E">
          <w:t>, and the 95</w:t>
        </w:r>
        <w:r w:rsidR="00EF076E" w:rsidRPr="00EF076E">
          <w:rPr>
            <w:vertAlign w:val="superscript"/>
            <w:rPrChange w:id="944" w:author="Beath, Hamish R" w:date="2025-09-01T15:07:00Z" w16du:dateUtc="2025-09-01T14:07:00Z">
              <w:rPr/>
            </w:rPrChange>
          </w:rPr>
          <w:t>th</w:t>
        </w:r>
        <w:r w:rsidR="00EF076E">
          <w:t xml:space="preserve"> percentile of net zero </w:t>
        </w:r>
      </w:ins>
      <w:ins w:id="945" w:author="Beath, Hamish R" w:date="2025-09-01T15:17:00Z" w16du:dateUtc="2025-09-01T14:17:00Z">
        <w:r w:rsidR="00F85E40">
          <w:t>CO</w:t>
        </w:r>
        <w:r w:rsidR="00F85E40" w:rsidRPr="00F85E40">
          <w:rPr>
            <w:vertAlign w:val="subscript"/>
            <w:rPrChange w:id="946" w:author="Beath, Hamish R" w:date="2025-09-01T15:17:00Z" w16du:dateUtc="2025-09-01T14:17:00Z">
              <w:rPr/>
            </w:rPrChange>
          </w:rPr>
          <w:t>2</w:t>
        </w:r>
      </w:ins>
      <w:ins w:id="947" w:author="Beath, Hamish R" w:date="2025-09-01T15:06:00Z" w16du:dateUtc="2025-09-01T14:06:00Z">
        <w:r w:rsidR="00EF076E">
          <w:t xml:space="preserve"> </w:t>
        </w:r>
      </w:ins>
      <w:ins w:id="948" w:author="Beath, Hamish R" w:date="2025-09-01T15:17:00Z" w16du:dateUtc="2025-09-01T14:17:00Z">
        <w:r w:rsidR="00F85E40">
          <w:t>year</w:t>
        </w:r>
      </w:ins>
      <w:ins w:id="949" w:author="Beath, Hamish R" w:date="2025-09-01T17:27:00Z" w16du:dateUtc="2025-09-01T16:27:00Z">
        <w:r w:rsidR="0026655F">
          <w:t xml:space="preserve"> for project</w:t>
        </w:r>
      </w:ins>
      <w:ins w:id="950" w:author="Beath, Hamish R" w:date="2025-09-01T15:17:00Z" w16du:dateUtc="2025-09-01T14:17:00Z">
        <w:r w:rsidR="00F85E40">
          <w:t xml:space="preserve"> show wider </w:t>
        </w:r>
      </w:ins>
      <w:ins w:id="951" w:author="Beath, Hamish R" w:date="2025-09-01T15:18:00Z" w16du:dateUtc="2025-09-01T14:18:00Z">
        <w:r w:rsidR="00F85E40">
          <w:t>ranges than their unweighted counterparts</w:t>
        </w:r>
      </w:ins>
      <w:ins w:id="952" w:author="Beath, Hamish R" w:date="2025-09-01T18:15:00Z" w16du:dateUtc="2025-09-01T17:15:00Z">
        <w:r w:rsidR="00DE7106">
          <w:t xml:space="preserve"> (Fig 4a, b)</w:t>
        </w:r>
      </w:ins>
      <w:ins w:id="953" w:author="Beath, Hamish R" w:date="2025-09-01T15:18:00Z" w16du:dateUtc="2025-09-01T14:18:00Z">
        <w:r w:rsidR="00F85E40">
          <w:t xml:space="preserve">. </w:t>
        </w:r>
      </w:ins>
      <w:ins w:id="954" w:author="Beath, Hamish R" w:date="2025-09-01T18:12:00Z" w16du:dateUtc="2025-09-01T17:12:00Z">
        <w:r w:rsidR="00DE7106">
          <w:t>This indicates greater sensitivity to model or p</w:t>
        </w:r>
      </w:ins>
      <w:ins w:id="955" w:author="Beath, Hamish R" w:date="2025-09-01T18:13:00Z" w16du:dateUtc="2025-09-01T17:13:00Z">
        <w:r w:rsidR="00DE7106">
          <w:t>roject composition, and less stability</w:t>
        </w:r>
      </w:ins>
      <w:ins w:id="956" w:author="Beath, Hamish R" w:date="2025-09-01T18:16:00Z" w16du:dateUtc="2025-09-01T17:16:00Z">
        <w:r w:rsidR="00DE7106">
          <w:t xml:space="preserve"> in the weighted ensemble</w:t>
        </w:r>
      </w:ins>
      <w:ins w:id="957" w:author="Beath, Hamish R" w:date="2025-09-01T18:13:00Z" w16du:dateUtc="2025-09-01T17:13:00Z">
        <w:r w:rsidR="00DE7106">
          <w:t>. However, there are</w:t>
        </w:r>
      </w:ins>
      <w:ins w:id="958" w:author="Beath, Hamish R" w:date="2025-09-01T17:43:00Z" w16du:dateUtc="2025-09-01T16:43:00Z">
        <w:r w:rsidR="005E3C4A">
          <w:t xml:space="preserve"> nuances when interpreting wider </w:t>
        </w:r>
      </w:ins>
      <w:ins w:id="959" w:author="Beath, Hamish R" w:date="2025-09-01T17:44:00Z" w16du:dateUtc="2025-09-01T16:44:00Z">
        <w:r w:rsidR="005E3C4A">
          <w:t xml:space="preserve">ranges. </w:t>
        </w:r>
      </w:ins>
      <w:ins w:id="960" w:author="Beath, Hamish R" w:date="2025-09-01T18:28:00Z" w16du:dateUtc="2025-09-01T17:28:00Z">
        <w:r w:rsidR="00593721">
          <w:t>F</w:t>
        </w:r>
      </w:ins>
      <w:ins w:id="961" w:author="Beath, Hamish R" w:date="2025-09-01T17:46:00Z" w16du:dateUtc="2025-09-01T16:46:00Z">
        <w:r w:rsidR="005E3C4A">
          <w:t xml:space="preserve">or C1 GHG medians, the lower </w:t>
        </w:r>
      </w:ins>
      <w:ins w:id="962" w:author="Beath, Hamish R" w:date="2025-09-01T17:47:00Z" w16du:dateUtc="2025-09-01T16:47:00Z">
        <w:r w:rsidR="005E3C4A">
          <w:t xml:space="preserve">bound </w:t>
        </w:r>
      </w:ins>
      <w:ins w:id="963" w:author="Beath, Hamish R" w:date="2025-09-01T17:53:00Z" w16du:dateUtc="2025-09-01T16:53:00Z">
        <w:r w:rsidR="00B52859">
          <w:t>of the project-based</w:t>
        </w:r>
      </w:ins>
      <w:ins w:id="964" w:author="Beath, Hamish R" w:date="2025-09-01T17:48:00Z" w16du:dateUtc="2025-09-01T16:48:00Z">
        <w:r w:rsidR="00B52859">
          <w:t xml:space="preserve"> </w:t>
        </w:r>
      </w:ins>
      <w:ins w:id="965" w:author="Beath, Hamish R" w:date="2025-09-01T17:49:00Z" w16du:dateUtc="2025-09-01T16:49:00Z">
        <w:r w:rsidR="00B52859">
          <w:t>jack</w:t>
        </w:r>
      </w:ins>
      <w:ins w:id="966" w:author="Rogelj, Joeri" w:date="2025-09-16T17:25:00Z" w16du:dateUtc="2025-09-16T16:25:00Z">
        <w:r w:rsidR="00143121">
          <w:t>-</w:t>
        </w:r>
      </w:ins>
      <w:ins w:id="967" w:author="Beath, Hamish R" w:date="2025-09-01T17:49:00Z" w16du:dateUtc="2025-09-01T16:49:00Z">
        <w:r w:rsidR="00B52859">
          <w:t>knife</w:t>
        </w:r>
      </w:ins>
      <w:ins w:id="968" w:author="Beath, Hamish R" w:date="2025-09-01T17:53:00Z" w16du:dateUtc="2025-09-01T16:53:00Z">
        <w:r w:rsidR="00B52859">
          <w:t xml:space="preserve"> values</w:t>
        </w:r>
      </w:ins>
      <w:ins w:id="969" w:author="Beath, Hamish R" w:date="2025-09-01T17:47:00Z" w16du:dateUtc="2025-09-01T16:47:00Z">
        <w:r w:rsidR="005E3C4A">
          <w:t xml:space="preserve"> </w:t>
        </w:r>
      </w:ins>
      <w:ins w:id="970" w:author="Beath, Hamish R" w:date="2025-09-01T17:53:00Z" w16du:dateUtc="2025-09-01T16:53:00Z">
        <w:r w:rsidR="00B52859">
          <w:t xml:space="preserve">occurs when removing the </w:t>
        </w:r>
      </w:ins>
      <w:ins w:id="971" w:author="Beath, Hamish R" w:date="2025-09-01T17:49:00Z" w16du:dateUtc="2025-09-01T16:49:00Z">
        <w:r w:rsidR="00B52859">
          <w:t xml:space="preserve">ENGAGE project. </w:t>
        </w:r>
      </w:ins>
      <w:ins w:id="972" w:author="Beath, Hamish R" w:date="2025-09-01T17:50:00Z" w16du:dateUtc="2025-09-01T16:50:00Z">
        <w:r w:rsidR="00B52859">
          <w:t>ENGAGE</w:t>
        </w:r>
      </w:ins>
      <w:ins w:id="973" w:author="Beath, Hamish R" w:date="2025-09-01T17:55:00Z" w16du:dateUtc="2025-09-01T16:55:00Z">
        <w:r w:rsidR="00B52859">
          <w:t xml:space="preserve"> is the most </w:t>
        </w:r>
      </w:ins>
      <w:ins w:id="974" w:author="Beath, Hamish R" w:date="2025-09-19T12:28:00Z" w16du:dateUtc="2025-09-19T11:28:00Z">
        <w:r w:rsidR="00A15515">
          <w:t>prevalent</w:t>
        </w:r>
      </w:ins>
      <w:ins w:id="975" w:author="Beath, Hamish R" w:date="2025-09-01T17:50:00Z" w16du:dateUtc="2025-09-01T16:50:00Z">
        <w:r w:rsidR="00B52859">
          <w:t xml:space="preserve"> </w:t>
        </w:r>
      </w:ins>
      <w:ins w:id="976" w:author="Beath, Hamish R" w:date="2025-09-19T12:28:00Z" w16du:dateUtc="2025-09-19T11:28:00Z">
        <w:r w:rsidR="00A15515">
          <w:t xml:space="preserve">C1 </w:t>
        </w:r>
      </w:ins>
      <w:ins w:id="977" w:author="Beath, Hamish R" w:date="2025-09-01T17:56:00Z" w16du:dateUtc="2025-09-01T16:56:00Z">
        <w:r w:rsidR="00B52859">
          <w:t>project</w:t>
        </w:r>
      </w:ins>
      <w:ins w:id="978" w:author="Beath, Hamish R" w:date="2025-09-19T12:29:00Z" w16du:dateUtc="2025-09-19T11:29:00Z">
        <w:r w:rsidR="0027413C">
          <w:t>,</w:t>
        </w:r>
      </w:ins>
      <w:ins w:id="979" w:author="Beath, Hamish R" w:date="2025-09-01T17:57:00Z" w16du:dateUtc="2025-09-01T16:57:00Z">
        <w:r w:rsidR="00B52859">
          <w:t xml:space="preserve"> </w:t>
        </w:r>
      </w:ins>
      <w:ins w:id="980" w:author="Beath, Hamish R" w:date="2025-09-19T12:29:00Z" w16du:dateUtc="2025-09-19T11:29:00Z">
        <w:r w:rsidR="0027413C">
          <w:t xml:space="preserve">with its share </w:t>
        </w:r>
      </w:ins>
      <w:ins w:id="981" w:author="Beath, Hamish R" w:date="2025-09-01T17:56:00Z" w16du:dateUtc="2025-09-01T16:56:00Z">
        <w:r w:rsidR="00B52859">
          <w:t xml:space="preserve">reduced in the weighted ensemble </w:t>
        </w:r>
      </w:ins>
      <w:ins w:id="982" w:author="Beath, Hamish R" w:date="2025-09-01T17:50:00Z" w16du:dateUtc="2025-09-01T16:50:00Z">
        <w:r w:rsidR="00B52859">
          <w:t>(Fig 5b)</w:t>
        </w:r>
      </w:ins>
      <w:ins w:id="983" w:author="Beath, Hamish R" w:date="2025-09-01T17:56:00Z" w16du:dateUtc="2025-09-01T16:56:00Z">
        <w:r w:rsidR="00B52859">
          <w:t>. In this ins</w:t>
        </w:r>
      </w:ins>
      <w:ins w:id="984" w:author="Beath, Hamish R" w:date="2025-09-01T17:57:00Z" w16du:dateUtc="2025-09-01T16:57:00Z">
        <w:r w:rsidR="00B52859">
          <w:t>tance,</w:t>
        </w:r>
      </w:ins>
      <w:ins w:id="985" w:author="Beath, Hamish R" w:date="2025-09-01T17:54:00Z" w16du:dateUtc="2025-09-01T16:54:00Z">
        <w:r w:rsidR="00B52859">
          <w:t xml:space="preserve"> the </w:t>
        </w:r>
      </w:ins>
      <w:ins w:id="986" w:author="Beath, Hamish R" w:date="2025-09-04T13:55:00Z" w16du:dateUtc="2025-09-04T12:55:00Z">
        <w:r w:rsidR="000A0DAF">
          <w:t>reduced lower bound</w:t>
        </w:r>
      </w:ins>
      <w:ins w:id="987" w:author="Beath, Hamish R" w:date="2025-09-01T17:54:00Z" w16du:dateUtc="2025-09-01T16:54:00Z">
        <w:r w:rsidR="00B52859">
          <w:t xml:space="preserve"> value </w:t>
        </w:r>
      </w:ins>
      <w:ins w:id="988" w:author="Beath, Hamish R" w:date="2025-09-19T12:30:00Z" w16du:dateUtc="2025-09-19T11:30:00Z">
        <w:r w:rsidR="008B2409">
          <w:t xml:space="preserve">(and </w:t>
        </w:r>
      </w:ins>
      <w:ins w:id="989" w:author="Beath, Hamish R" w:date="2025-09-19T13:01:00Z" w16du:dateUtc="2025-09-19T12:01:00Z">
        <w:r w:rsidR="009966E4">
          <w:t xml:space="preserve">thus </w:t>
        </w:r>
      </w:ins>
      <w:ins w:id="990" w:author="Beath, Hamish R" w:date="2025-09-19T12:30:00Z" w16du:dateUtc="2025-09-19T11:30:00Z">
        <w:r w:rsidR="008B2409">
          <w:t>wider</w:t>
        </w:r>
        <w:r w:rsidR="00B124F5">
          <w:t xml:space="preserve"> range)</w:t>
        </w:r>
      </w:ins>
      <w:ins w:id="991" w:author="Beath, Hamish R" w:date="2025-09-01T17:54:00Z" w16du:dateUtc="2025-09-01T16:54:00Z">
        <w:r w:rsidR="00B52859">
          <w:t xml:space="preserve"> for </w:t>
        </w:r>
      </w:ins>
      <w:ins w:id="992" w:author="Beath, Hamish R" w:date="2025-09-01T17:55:00Z" w16du:dateUtc="2025-09-01T16:55:00Z">
        <w:r w:rsidR="00B52859">
          <w:t>the weighted jack</w:t>
        </w:r>
      </w:ins>
      <w:ins w:id="993" w:author="Rogelj, Joeri" w:date="2025-09-16T17:26:00Z" w16du:dateUtc="2025-09-16T16:26:00Z">
        <w:r w:rsidR="005F070D">
          <w:t>-</w:t>
        </w:r>
      </w:ins>
      <w:ins w:id="994" w:author="Beath, Hamish R" w:date="2025-09-01T17:55:00Z" w16du:dateUtc="2025-09-01T16:55:00Z">
        <w:r w:rsidR="00B52859">
          <w:t xml:space="preserve">knife </w:t>
        </w:r>
      </w:ins>
      <w:ins w:id="995" w:author="Beath, Hamish R" w:date="2025-09-04T13:55:00Z" w16du:dateUtc="2025-09-04T12:55:00Z">
        <w:r w:rsidR="000A0DAF">
          <w:t>median net</w:t>
        </w:r>
      </w:ins>
      <w:ins w:id="996" w:author="Beath, Hamish R" w:date="2025-09-04T13:56:00Z" w16du:dateUtc="2025-09-04T12:56:00Z">
        <w:r w:rsidR="000A0DAF">
          <w:t>-zero GHG year</w:t>
        </w:r>
      </w:ins>
      <w:ins w:id="997" w:author="Beath, Hamish R" w:date="2025-09-01T17:55:00Z" w16du:dateUtc="2025-09-01T16:55:00Z">
        <w:r w:rsidR="00B52859">
          <w:t xml:space="preserve"> reflects </w:t>
        </w:r>
      </w:ins>
      <w:ins w:id="998" w:author="Beath, Hamish R" w:date="2025-09-01T18:24:00Z" w16du:dateUtc="2025-09-01T17:24:00Z">
        <w:r w:rsidR="00D01F17">
          <w:t xml:space="preserve">higher </w:t>
        </w:r>
      </w:ins>
      <w:ins w:id="999" w:author="Beath, Hamish R" w:date="2025-09-04T13:56:00Z" w16du:dateUtc="2025-09-04T12:56:00Z">
        <w:r w:rsidR="000A0DAF">
          <w:t xml:space="preserve">diversity </w:t>
        </w:r>
      </w:ins>
      <w:ins w:id="1000" w:author="Beath, Hamish R" w:date="2025-09-01T17:55:00Z" w16du:dateUtc="2025-09-01T16:55:00Z">
        <w:r w:rsidR="00B52859">
          <w:t>weight</w:t>
        </w:r>
      </w:ins>
      <w:ins w:id="1001" w:author="Beath, Hamish R" w:date="2025-09-01T18:24:00Z" w16du:dateUtc="2025-09-01T17:24:00Z">
        <w:r w:rsidR="00D01F17">
          <w:t>s</w:t>
        </w:r>
      </w:ins>
      <w:ins w:id="1002" w:author="Beath, Hamish R" w:date="2025-09-01T17:55:00Z" w16du:dateUtc="2025-09-01T16:55:00Z">
        <w:r w:rsidR="00B52859">
          <w:t xml:space="preserve"> of</w:t>
        </w:r>
      </w:ins>
      <w:ins w:id="1003" w:author="Beath, Hamish R" w:date="2025-09-01T18:24:00Z" w16du:dateUtc="2025-09-01T17:24:00Z">
        <w:r w:rsidR="00D01F17">
          <w:t xml:space="preserve"> scenarios from</w:t>
        </w:r>
      </w:ins>
      <w:ins w:id="1004" w:author="Beath, Hamish R" w:date="2025-09-01T17:55:00Z" w16du:dateUtc="2025-09-01T16:55:00Z">
        <w:r w:rsidR="00B52859">
          <w:t xml:space="preserve"> </w:t>
        </w:r>
      </w:ins>
      <w:ins w:id="1005" w:author="Beath, Hamish R" w:date="2025-09-19T13:02:00Z" w16du:dateUtc="2025-09-19T12:02:00Z">
        <w:r w:rsidR="009966E4">
          <w:t>less prevalent</w:t>
        </w:r>
      </w:ins>
      <w:ins w:id="1006" w:author="Beath, Hamish R" w:date="2025-09-01T17:55:00Z" w16du:dateUtc="2025-09-01T16:55:00Z">
        <w:r w:rsidR="00B52859">
          <w:t xml:space="preserve"> projects</w:t>
        </w:r>
      </w:ins>
      <w:ins w:id="1007" w:author="Beath, Hamish R" w:date="2025-09-01T17:57:00Z" w16du:dateUtc="2025-09-01T16:57:00Z">
        <w:r w:rsidR="00B52859">
          <w:t>.</w:t>
        </w:r>
      </w:ins>
      <w:ins w:id="1008" w:author="Beath, Hamish R" w:date="2025-09-01T17:55:00Z" w16du:dateUtc="2025-09-01T16:55:00Z">
        <w:r w:rsidR="00B52859">
          <w:t xml:space="preserve"> </w:t>
        </w:r>
      </w:ins>
      <w:ins w:id="1009" w:author="Beath, Hamish R" w:date="2025-09-01T17:56:00Z" w16du:dateUtc="2025-09-01T16:56:00Z">
        <w:r w:rsidR="00B52859">
          <w:t xml:space="preserve"> </w:t>
        </w:r>
      </w:ins>
      <w:del w:id="1010" w:author="Beath, Hamish R" w:date="2025-09-01T13:57:00Z" w16du:dateUtc="2025-09-01T12:57:00Z">
        <w:r w:rsidR="003468A5" w:rsidRPr="001851EA" w:rsidDel="004F5A78">
          <w:delText>B</w:delText>
        </w:r>
      </w:del>
      <w:del w:id="1011" w:author="Beath, Hamish R" w:date="2025-09-01T18:13:00Z" w16du:dateUtc="2025-09-01T17:13:00Z">
        <w:r w:rsidR="003468A5" w:rsidRPr="001851EA" w:rsidDel="00DE7106">
          <w:delText>oth test</w:delText>
        </w:r>
        <w:r w:rsidR="00846B06" w:rsidRPr="001851EA" w:rsidDel="00DE7106">
          <w:delText>s</w:delText>
        </w:r>
        <w:r w:rsidR="003468A5" w:rsidRPr="001851EA" w:rsidDel="00DE7106">
          <w:delText xml:space="preserve"> show </w:delText>
        </w:r>
        <w:r w:rsidR="009430B3" w:rsidRPr="001851EA" w:rsidDel="00DE7106">
          <w:delText xml:space="preserve">that </w:delText>
        </w:r>
        <w:r w:rsidR="00FB2BB0" w:rsidRPr="001851EA" w:rsidDel="00DE7106">
          <w:delText xml:space="preserve">the shift in net-zero GHG years in C1 scenarios </w:delText>
        </w:r>
        <w:r w:rsidR="00611493" w:rsidRPr="001851EA" w:rsidDel="00DE7106">
          <w:delText>as a result of scenario</w:delText>
        </w:r>
        <w:r w:rsidR="00776D9E" w:rsidRPr="001851EA" w:rsidDel="00DE7106">
          <w:delText xml:space="preserve"> weighting </w:delText>
        </w:r>
        <w:r w:rsidR="00FB2BB0" w:rsidRPr="001851EA" w:rsidDel="00DE7106">
          <w:delText>is robust</w:delText>
        </w:r>
        <w:r w:rsidR="0035103A" w:rsidRPr="001851EA" w:rsidDel="00DE7106">
          <w:delText>.</w:delText>
        </w:r>
        <w:r w:rsidR="003468A5" w:rsidRPr="001851EA" w:rsidDel="00DE7106">
          <w:delText xml:space="preserve"> </w:delText>
        </w:r>
      </w:del>
      <w:del w:id="1012" w:author="Beath, Hamish R" w:date="2025-09-01T18:03:00Z" w16du:dateUtc="2025-09-01T17:03:00Z">
        <w:r w:rsidR="003468A5" w:rsidRPr="001851EA" w:rsidDel="00D267D9">
          <w:delText xml:space="preserve">Equally, the </w:delText>
        </w:r>
        <w:r w:rsidR="007D4BA6" w:rsidRPr="001851EA" w:rsidDel="00D267D9">
          <w:delText>results indicate that</w:delText>
        </w:r>
        <w:r w:rsidR="001F20D1" w:rsidRPr="001851EA" w:rsidDel="00D267D9">
          <w:delText xml:space="preserve"> the median </w:delText>
        </w:r>
        <w:r w:rsidR="008F351C" w:rsidDel="00D267D9">
          <w:delText xml:space="preserve">and interquartile </w:delText>
        </w:r>
        <w:r w:rsidR="001F20D1" w:rsidRPr="001851EA" w:rsidDel="00D267D9">
          <w:delText>estimate</w:delText>
        </w:r>
        <w:r w:rsidR="008F351C" w:rsidDel="00D267D9">
          <w:delText>s</w:delText>
        </w:r>
        <w:r w:rsidR="001F20D1" w:rsidRPr="001851EA" w:rsidDel="00D267D9">
          <w:delText xml:space="preserve"> of </w:delText>
        </w:r>
        <w:commentRangeStart w:id="1013"/>
        <w:commentRangeStart w:id="1014"/>
        <w:commentRangeStart w:id="1015"/>
        <w:commentRangeStart w:id="1016"/>
        <w:r w:rsidR="001F20D1" w:rsidRPr="001851EA" w:rsidDel="00D267D9">
          <w:delText xml:space="preserve">net-zero GHG years is rather </w:delText>
        </w:r>
        <w:r w:rsidR="000850A7" w:rsidRPr="001851EA" w:rsidDel="00D267D9">
          <w:delText xml:space="preserve">an underestimate </w:delText>
        </w:r>
        <w:r w:rsidR="001F20D1" w:rsidRPr="001851EA" w:rsidDel="00D267D9">
          <w:delText xml:space="preserve">for C2 scenarios </w:delText>
        </w:r>
        <w:r w:rsidR="000850A7" w:rsidRPr="001851EA" w:rsidDel="00D267D9">
          <w:delText>than an overestimate</w:delText>
        </w:r>
        <w:commentRangeEnd w:id="1013"/>
        <w:r w:rsidR="0082614F" w:rsidRPr="001851EA" w:rsidDel="00D267D9">
          <w:rPr>
            <w:rStyle w:val="CommentReference"/>
          </w:rPr>
          <w:commentReference w:id="1013"/>
        </w:r>
        <w:commentRangeEnd w:id="1014"/>
        <w:commentRangeEnd w:id="1015"/>
        <w:r w:rsidR="00032792" w:rsidDel="00D267D9">
          <w:rPr>
            <w:rStyle w:val="CommentReference"/>
          </w:rPr>
          <w:commentReference w:id="1014"/>
        </w:r>
        <w:r w:rsidR="00084C69" w:rsidRPr="001851EA" w:rsidDel="00D267D9">
          <w:rPr>
            <w:rStyle w:val="CommentReference"/>
          </w:rPr>
          <w:commentReference w:id="1015"/>
        </w:r>
        <w:commentRangeEnd w:id="1016"/>
        <w:r w:rsidR="0026048A" w:rsidDel="00D267D9">
          <w:rPr>
            <w:rStyle w:val="CommentReference"/>
          </w:rPr>
          <w:commentReference w:id="1016"/>
        </w:r>
        <w:r w:rsidR="00FB6936" w:rsidRPr="001851EA" w:rsidDel="00D267D9">
          <w:delText xml:space="preserve"> (Fig. </w:delText>
        </w:r>
        <w:r w:rsidR="008A734A" w:rsidRPr="001851EA" w:rsidDel="00D267D9">
          <w:delText>4a</w:delText>
        </w:r>
        <w:commentRangeStart w:id="1017"/>
        <w:r w:rsidR="008A734A" w:rsidRPr="001851EA" w:rsidDel="00D267D9">
          <w:delText>)</w:delText>
        </w:r>
        <w:r w:rsidR="000850A7" w:rsidRPr="001851EA" w:rsidDel="00D267D9">
          <w:delText xml:space="preserve">. </w:delText>
        </w:r>
        <w:r w:rsidR="00FB6936" w:rsidRPr="001851EA" w:rsidDel="00D267D9">
          <w:delText>For primary energy from</w:delText>
        </w:r>
        <w:r w:rsidR="008A734A" w:rsidRPr="001851EA" w:rsidDel="00D267D9">
          <w:delText xml:space="preserve"> oil and gas in 2030, </w:delText>
        </w:r>
        <w:r w:rsidR="00B82D5F" w:rsidRPr="001851EA" w:rsidDel="00D267D9">
          <w:delText xml:space="preserve">the jack-knife resampling illustrates </w:delText>
        </w:r>
        <w:r w:rsidR="00C45C4C" w:rsidRPr="001851EA" w:rsidDel="00D267D9">
          <w:delText>a much large</w:delText>
        </w:r>
        <w:r w:rsidR="00084C69" w:rsidRPr="001851EA" w:rsidDel="00D267D9">
          <w:delText>r</w:delText>
        </w:r>
        <w:r w:rsidR="00C45C4C" w:rsidRPr="001851EA" w:rsidDel="00D267D9">
          <w:delText xml:space="preserve"> </w:delText>
        </w:r>
        <w:r w:rsidR="000461A0" w:rsidRPr="001851EA" w:rsidDel="00D267D9">
          <w:delText xml:space="preserve">variation </w:delText>
        </w:r>
        <w:r w:rsidR="002C78F4" w:rsidRPr="001851EA" w:rsidDel="00D267D9">
          <w:delText>when</w:delText>
        </w:r>
        <w:r w:rsidR="007830A2" w:rsidRPr="001851EA" w:rsidDel="00D267D9">
          <w:delText xml:space="preserve"> model frameworks</w:delText>
        </w:r>
        <w:r w:rsidR="002C78F4" w:rsidRPr="001851EA" w:rsidDel="00D267D9">
          <w:delText xml:space="preserve"> are excluded compared to the exclusion of individual studies</w:delText>
        </w:r>
        <w:r w:rsidR="008807A3" w:rsidRPr="001851EA" w:rsidDel="00D267D9">
          <w:delText xml:space="preserve"> (Fig. 4b)</w:delText>
        </w:r>
        <w:r w:rsidR="002C78F4" w:rsidRPr="001851EA" w:rsidDel="00D267D9">
          <w:delText xml:space="preserve">, highlighting the </w:delText>
        </w:r>
        <w:commentRangeStart w:id="1018"/>
        <w:r w:rsidR="002C78F4" w:rsidRPr="001851EA" w:rsidDel="00D267D9">
          <w:delText xml:space="preserve">important model fingerprint that exists across </w:delText>
        </w:r>
        <w:r w:rsidR="000B3774" w:rsidRPr="001851EA" w:rsidDel="00D267D9">
          <w:delText xml:space="preserve">IAM </w:delText>
        </w:r>
        <w:r w:rsidR="008807A3" w:rsidRPr="001851EA" w:rsidDel="00D267D9">
          <w:delText>scenarios</w:delText>
        </w:r>
        <w:r w:rsidR="008807A3" w:rsidRPr="001851EA" w:rsidDel="00D267D9">
          <w:fldChar w:fldCharType="begin"/>
        </w:r>
        <w:r w:rsidR="002D0254" w:rsidDel="00D267D9">
          <w:delInstrText xml:space="preserve"> ADDIN ZOTERO_ITEM CSL_CITATION {"citationID":"fXzkjnhE","properties":{"formattedCitation":"\\super 25,30\\nosupersub{}","plainCitation":"25,30","noteIndex":0},"citationItems":[{"id":19176,"uris":["http://zotero.org/users/7044370/items/VLAL9FIS"],"itemData":{"id":19176,"type":"article-journal","abstract":"Energy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id":18883,"uris":["http://zotero.org/users/7044370/items/3HAEBBYA"],"itemData":{"id":18883,"type":"article-journal","abstract":"Analysis of climate policy scenarios has become an important tool for identifying mitigation strategies, as shown in the latest Intergovernmental Panel on Climate Change Working Group III report1. The key outcomes of these scenarios differ substantially not only because of model and climate target differences but also because of different assumptions on behavioural, technological and socio-economic developments2–4. A comprehensive attribution of the spread in climate policy scenarios helps policymakers, stakeholders and scientists to cope with large uncertainties in this field. Here we attribute this spread to the underlying drivers using Sobol decomposition5,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decision-making.","container-title":"Nature","DOI":"10.1038/s41586-023-06738-6","ISSN":"1476-4687","issue":"7991","language":"en","license":"2023 The Author(s)","note":"number: 7991\npublisher: Nature Publishing Group","page":"309-316","source":"www.nature.com","title":"Spread in climate policy scenarios unravelled","volume":"624","author":[{"family":"Dekker","given":"Mark M."},{"family":"Hof","given":"Andries F."},{"family":"Berg","given":"Maarten","non-dropping-particle":"van den"},{"family":"Daioglou","given":"Vassilis"},{"family":"Heerden","given":"Rik","non-dropping-particle":"van"},{"family":"Wijst","given":"Kaj-Ivar","non-dropping-particle":"van der"},{"family":"Vuuren","given":"Detlef P.","non-dropping-particle":"van"}],"issued":{"date-parts":[["2023",12]]}}}],"schema":"https://github.com/citation-style-language/schema/raw/master/csl-citation.json"} </w:delInstrText>
        </w:r>
        <w:r w:rsidR="008807A3" w:rsidRPr="001851EA" w:rsidDel="00D267D9">
          <w:fldChar w:fldCharType="separate"/>
        </w:r>
        <w:r w:rsidR="002D0254" w:rsidRPr="002D0254" w:rsidDel="00D267D9">
          <w:rPr>
            <w:rFonts w:ascii="Calibri" w:hAnsi="Calibri" w:cs="Calibri"/>
            <w:vertAlign w:val="superscript"/>
          </w:rPr>
          <w:delText>25,30</w:delText>
        </w:r>
        <w:r w:rsidR="008807A3" w:rsidRPr="001851EA" w:rsidDel="00D267D9">
          <w:fldChar w:fldCharType="end"/>
        </w:r>
        <w:commentRangeEnd w:id="1018"/>
        <w:r w:rsidR="00687701" w:rsidRPr="001851EA" w:rsidDel="00D267D9">
          <w:rPr>
            <w:rStyle w:val="CommentReference"/>
          </w:rPr>
          <w:commentReference w:id="1018"/>
        </w:r>
        <w:r w:rsidR="008807A3" w:rsidRPr="001851EA" w:rsidDel="00D267D9">
          <w:delText xml:space="preserve">. </w:delText>
        </w:r>
        <w:commentRangeEnd w:id="1017"/>
        <w:r w:rsidR="00013936" w:rsidDel="00D267D9">
          <w:rPr>
            <w:rStyle w:val="CommentReference"/>
          </w:rPr>
          <w:commentReference w:id="1017"/>
        </w:r>
      </w:del>
    </w:p>
    <w:p w14:paraId="47B69599" w14:textId="5E90D72A" w:rsidR="00243FDC" w:rsidRPr="001851EA" w:rsidDel="0059218F" w:rsidRDefault="003E572A" w:rsidP="00243FDC">
      <w:pPr>
        <w:rPr>
          <w:del w:id="1020" w:author="Beath, Hamish R" w:date="2025-09-01T13:36:00Z" w16du:dateUtc="2025-09-01T12:36:00Z"/>
          <w:highlight w:val="red"/>
        </w:rPr>
      </w:pPr>
      <w:ins w:id="1021" w:author="Rogelj, Joeri" w:date="2024-12-05T17:28:00Z" w16du:dateUtc="2024-12-05T17:28:00Z">
        <w:del w:id="1022" w:author="Beath, Hamish R" w:date="2025-09-01T13:36:00Z" w16du:dateUtc="2025-09-01T12:36:00Z">
          <w:r w:rsidRPr="003E572A" w:rsidDel="0059218F">
            <w:rPr>
              <w:noProof/>
            </w:rPr>
            <w:lastRenderedPageBreak/>
            <w:drawing>
              <wp:inline distT="0" distB="0" distL="0" distR="0" wp14:anchorId="5ADA3AFA" wp14:editId="29579B9F">
                <wp:extent cx="5731510" cy="2606675"/>
                <wp:effectExtent l="0" t="0" r="2540" b="3175"/>
                <wp:docPr id="165644117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1177" name="Picture 1" descr="A graph of different colored line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del>
      </w:ins>
    </w:p>
    <w:p w14:paraId="0F006A07" w14:textId="0ED72502" w:rsidR="0059218F" w:rsidRDefault="00301CEB" w:rsidP="00AD3599">
      <w:pPr>
        <w:rPr>
          <w:ins w:id="1023" w:author="Beath, Hamish R" w:date="2025-09-01T13:27:00Z" w16du:dateUtc="2025-09-01T12:27:00Z"/>
          <w:b/>
          <w:bCs/>
        </w:rPr>
      </w:pPr>
      <w:ins w:id="1024" w:author="Beath, Hamish R" w:date="2025-09-06T20:11:00Z" w16du:dateUtc="2025-09-06T19:11:00Z">
        <w:r>
          <w:rPr>
            <w:b/>
            <w:bCs/>
            <w:noProof/>
          </w:rPr>
          <w:drawing>
            <wp:inline distT="0" distB="0" distL="0" distR="0" wp14:anchorId="6EB364E9" wp14:editId="357FE76A">
              <wp:extent cx="5731510" cy="2702560"/>
              <wp:effectExtent l="0" t="0" r="0" b="2540"/>
              <wp:docPr id="1329185829"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5829" name="Picture 6" descr="A graph of different colored line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ins>
    </w:p>
    <w:p w14:paraId="47B6959A" w14:textId="783A5F81" w:rsidR="00F53FCB" w:rsidRPr="001851EA" w:rsidRDefault="00965654" w:rsidP="00AD3599">
      <w:r w:rsidRPr="001851EA">
        <w:rPr>
          <w:b/>
          <w:bCs/>
        </w:rPr>
        <w:t xml:space="preserve">Figure </w:t>
      </w:r>
      <w:r w:rsidR="008807A3" w:rsidRPr="001851EA">
        <w:rPr>
          <w:b/>
          <w:bCs/>
        </w:rPr>
        <w:t>4</w:t>
      </w:r>
      <w:r w:rsidRPr="001851EA">
        <w:rPr>
          <w:b/>
          <w:bCs/>
        </w:rPr>
        <w:t xml:space="preserve"> | </w:t>
      </w:r>
      <w:r w:rsidR="00EE5348" w:rsidRPr="001851EA">
        <w:rPr>
          <w:b/>
          <w:bCs/>
        </w:rPr>
        <w:t xml:space="preserve">Interplay </w:t>
      </w:r>
      <w:r w:rsidR="00D949C6" w:rsidRPr="001851EA">
        <w:rPr>
          <w:b/>
          <w:bCs/>
        </w:rPr>
        <w:t>between weighting of scenario ensembles and jack-knife resampling outcomes</w:t>
      </w:r>
      <w:r w:rsidRPr="001851EA">
        <w:rPr>
          <w:b/>
          <w:bCs/>
        </w:rPr>
        <w:t xml:space="preserve">. a. </w:t>
      </w:r>
      <w:r w:rsidRPr="001851EA">
        <w:t xml:space="preserve">Net zero </w:t>
      </w:r>
      <w:del w:id="1025" w:author="Beath, Hamish R" w:date="2025-09-01T13:51:00Z" w16du:dateUtc="2025-09-01T12:51:00Z">
        <w:r w:rsidRPr="001851EA" w:rsidDel="004F5A78">
          <w:delText>CO</w:delText>
        </w:r>
        <w:r w:rsidRPr="001851EA" w:rsidDel="004F5A78">
          <w:rPr>
            <w:vertAlign w:val="subscript"/>
          </w:rPr>
          <w:delText>2</w:delText>
        </w:r>
        <w:r w:rsidRPr="001851EA" w:rsidDel="004F5A78">
          <w:delText xml:space="preserve"> </w:delText>
        </w:r>
      </w:del>
      <w:ins w:id="1026" w:author="Beath, Hamish R" w:date="2025-09-01T13:51:00Z" w16du:dateUtc="2025-09-01T12:51:00Z">
        <w:r w:rsidR="004F5A78">
          <w:t xml:space="preserve">GHG </w:t>
        </w:r>
      </w:ins>
      <w:r w:rsidRPr="001851EA">
        <w:t xml:space="preserve">years; </w:t>
      </w:r>
      <w:r w:rsidRPr="001851EA">
        <w:rPr>
          <w:b/>
          <w:bCs/>
        </w:rPr>
        <w:t>b.</w:t>
      </w:r>
      <w:r w:rsidRPr="001851EA">
        <w:t xml:space="preserve"> </w:t>
      </w:r>
      <w:ins w:id="1027" w:author="Beath, Hamish R" w:date="2025-09-01T13:51:00Z" w16du:dateUtc="2025-09-01T12:51:00Z">
        <w:r w:rsidR="004F5A78">
          <w:t xml:space="preserve"> </w:t>
        </w:r>
      </w:ins>
      <w:ins w:id="1028" w:author="Beath, Hamish R" w:date="2025-09-01T13:52:00Z" w16du:dateUtc="2025-09-01T12:52:00Z">
        <w:r w:rsidR="004F5A78" w:rsidRPr="001851EA">
          <w:t xml:space="preserve">Net zero </w:t>
        </w:r>
        <w:r w:rsidR="004F5A78">
          <w:t xml:space="preserve">GHG </w:t>
        </w:r>
        <w:r w:rsidR="004F5A78" w:rsidRPr="001851EA">
          <w:t xml:space="preserve">years </w:t>
        </w:r>
      </w:ins>
      <w:ins w:id="1029" w:author="Beath, Hamish R" w:date="2025-09-01T13:51:00Z" w16du:dateUtc="2025-09-01T12:51:00Z">
        <w:r w:rsidR="004F5A78" w:rsidRPr="001851EA">
          <w:t>CO</w:t>
        </w:r>
        <w:r w:rsidR="004F5A78" w:rsidRPr="001851EA">
          <w:rPr>
            <w:vertAlign w:val="subscript"/>
          </w:rPr>
          <w:t>2</w:t>
        </w:r>
      </w:ins>
      <w:del w:id="1030" w:author="Beath, Hamish R" w:date="2025-09-01T13:52:00Z" w16du:dateUtc="2025-09-01T12:52:00Z">
        <w:r w:rsidRPr="001851EA" w:rsidDel="004F5A78">
          <w:delText>primary energy use of oil and gas in 2030</w:delText>
        </w:r>
      </w:del>
      <w:r w:rsidR="00D949C6" w:rsidRPr="001851EA">
        <w:t xml:space="preserve">. Statistics are </w:t>
      </w:r>
      <w:r w:rsidR="000F2D4E" w:rsidRPr="001851EA">
        <w:t xml:space="preserve">documented in the figure legend. For each </w:t>
      </w:r>
      <w:r w:rsidR="00491FCC" w:rsidRPr="001851EA">
        <w:t xml:space="preserve">statistic of the unweighted and the weighted ensemble, the jackknife </w:t>
      </w:r>
      <w:r w:rsidR="00D706AF" w:rsidRPr="001851EA">
        <w:t xml:space="preserve">resampling illustrates the potential variation in the estimators. </w:t>
      </w:r>
      <w:r w:rsidR="004117AF" w:rsidRPr="001851EA">
        <w:t xml:space="preserve">The jack-knife resampling based on </w:t>
      </w:r>
      <w:del w:id="1031" w:author="Beath, Hamish R" w:date="2025-09-01T13:52:00Z" w16du:dateUtc="2025-09-01T12:52:00Z">
        <w:r w:rsidR="00FC23AA" w:rsidRPr="001851EA" w:rsidDel="004F5A78">
          <w:delText>“</w:delText>
        </w:r>
      </w:del>
      <w:ins w:id="1032" w:author="Beath, Hamish R" w:date="2025-09-01T13:52:00Z" w16du:dateUtc="2025-09-01T12:52:00Z">
        <w:r w:rsidR="004F5A78">
          <w:t>m</w:t>
        </w:r>
      </w:ins>
      <w:del w:id="1033" w:author="Beath, Hamish R" w:date="2025-09-01T13:52:00Z" w16du:dateUtc="2025-09-01T12:52:00Z">
        <w:r w:rsidR="00FC23AA" w:rsidRPr="001851EA" w:rsidDel="004F5A78">
          <w:delText>M</w:delText>
        </w:r>
      </w:del>
      <w:r w:rsidR="004117AF" w:rsidRPr="001851EA">
        <w:t>odel</w:t>
      </w:r>
      <w:r w:rsidR="00944492" w:rsidRPr="001851EA">
        <w:t xml:space="preserve"> </w:t>
      </w:r>
      <w:del w:id="1034" w:author="Beath, Hamish R" w:date="2025-09-01T13:52:00Z" w16du:dateUtc="2025-09-01T12:52:00Z">
        <w:r w:rsidR="00944492" w:rsidRPr="001851EA" w:rsidDel="004F5A78">
          <w:delText>Group</w:delText>
        </w:r>
      </w:del>
      <w:ins w:id="1035" w:author="Beath, Hamish R" w:date="2025-09-01T13:52:00Z" w16du:dateUtc="2025-09-01T12:52:00Z">
        <w:r w:rsidR="004F5A78">
          <w:t>framework</w:t>
        </w:r>
      </w:ins>
      <w:del w:id="1036" w:author="Beath, Hamish R" w:date="2025-09-01T13:52:00Z" w16du:dateUtc="2025-09-01T12:52:00Z">
        <w:r w:rsidR="00FC23AA" w:rsidRPr="001851EA" w:rsidDel="004F5A78">
          <w:delText>”</w:delText>
        </w:r>
      </w:del>
      <w:r w:rsidR="004117AF" w:rsidRPr="001851EA">
        <w:t xml:space="preserve"> </w:t>
      </w:r>
      <w:r w:rsidR="009C723D" w:rsidRPr="001851EA">
        <w:t xml:space="preserve">iteratively excludes </w:t>
      </w:r>
      <w:r w:rsidR="00BB0E60" w:rsidRPr="001851EA">
        <w:t xml:space="preserve">each </w:t>
      </w:r>
      <w:r w:rsidR="00FC23AA" w:rsidRPr="001851EA">
        <w:t xml:space="preserve">respective </w:t>
      </w:r>
      <w:r w:rsidR="001C177D" w:rsidRPr="001851EA">
        <w:t xml:space="preserve">larger </w:t>
      </w:r>
      <w:r w:rsidR="00FC23AA" w:rsidRPr="001851EA">
        <w:t>model</w:t>
      </w:r>
      <w:r w:rsidR="001C177D" w:rsidRPr="001851EA">
        <w:t xml:space="preserve">ling framework group </w:t>
      </w:r>
      <w:r w:rsidR="00FC23AA" w:rsidRPr="001851EA">
        <w:t xml:space="preserve">as </w:t>
      </w:r>
      <w:r w:rsidR="00EC7DD1" w:rsidRPr="001851EA">
        <w:t xml:space="preserve">reported in the IPCC AR6 database. The resampling based on </w:t>
      </w:r>
      <w:del w:id="1037" w:author="Beath, Hamish R" w:date="2025-09-01T13:52:00Z" w16du:dateUtc="2025-09-01T12:52:00Z">
        <w:r w:rsidR="00EC7DD1" w:rsidRPr="001851EA" w:rsidDel="004F5A78">
          <w:delText>“</w:delText>
        </w:r>
      </w:del>
      <w:ins w:id="1038" w:author="Beath, Hamish R" w:date="2025-09-01T13:52:00Z" w16du:dateUtc="2025-09-01T12:52:00Z">
        <w:r w:rsidR="004F5A78">
          <w:t>p</w:t>
        </w:r>
      </w:ins>
      <w:del w:id="1039" w:author="Beath, Hamish R" w:date="2025-09-01T13:52:00Z" w16du:dateUtc="2025-09-01T12:52:00Z">
        <w:r w:rsidR="00EC7DD1" w:rsidRPr="001851EA" w:rsidDel="004F5A78">
          <w:delText>P</w:delText>
        </w:r>
      </w:del>
      <w:r w:rsidR="00EC7DD1" w:rsidRPr="001851EA">
        <w:t>roject</w:t>
      </w:r>
      <w:del w:id="1040" w:author="Beath, Hamish R" w:date="2025-09-01T13:52:00Z" w16du:dateUtc="2025-09-01T12:52:00Z">
        <w:r w:rsidR="00EC7DD1" w:rsidRPr="001851EA" w:rsidDel="004F5A78">
          <w:delText>”</w:delText>
        </w:r>
      </w:del>
      <w:r w:rsidR="00EC7DD1" w:rsidRPr="001851EA">
        <w:t xml:space="preserve"> iteratively excludes each respective contributing project or individual study. See</w:t>
      </w:r>
      <w:r w:rsidR="0064729C" w:rsidRPr="001851EA">
        <w:t xml:space="preserve"> Supplementary</w:t>
      </w:r>
      <w:r w:rsidR="00EC7DD1" w:rsidRPr="001851EA">
        <w:t xml:space="preserve"> Table</w:t>
      </w:r>
      <w:r w:rsidR="0064729C" w:rsidRPr="001851EA">
        <w:t xml:space="preserve">s S1 and S2 for </w:t>
      </w:r>
      <w:r w:rsidR="00A6739D" w:rsidRPr="001851EA">
        <w:t xml:space="preserve">a list. </w:t>
      </w:r>
      <w:ins w:id="1041" w:author="Beath, Hamish R" w:date="2025-09-01T17:10:00Z" w16du:dateUtc="2025-09-01T16:10:00Z">
        <w:r w:rsidR="00B527B4">
          <w:t>B</w:t>
        </w:r>
      </w:ins>
      <w:ins w:id="1042" w:author="Beath, Hamish R" w:date="2025-09-01T17:10:00Z">
        <w:r w:rsidR="00B527B4" w:rsidRPr="00B527B4">
          <w:t xml:space="preserve">oth weighted and unweighted quantiles </w:t>
        </w:r>
      </w:ins>
      <w:ins w:id="1043" w:author="Beath, Hamish R" w:date="2025-09-01T17:10:00Z" w16du:dateUtc="2025-09-01T16:10:00Z">
        <w:r w:rsidR="00B527B4">
          <w:t>are</w:t>
        </w:r>
      </w:ins>
      <w:ins w:id="1044" w:author="Beath, Hamish R" w:date="2025-09-01T17:10:00Z">
        <w:r w:rsidR="00B527B4" w:rsidRPr="00B527B4">
          <w:t xml:space="preserve"> computed using the same non-interpolating </w:t>
        </w:r>
      </w:ins>
      <w:ins w:id="1045" w:author="Beath, Hamish R" w:date="2025-09-06T12:22:00Z" w16du:dateUtc="2025-09-06T11:22:00Z">
        <w:r w:rsidR="00757361">
          <w:t>approach</w:t>
        </w:r>
      </w:ins>
      <w:ins w:id="1046" w:author="Beath, Hamish R" w:date="2025-09-01T17:11:00Z" w16du:dateUtc="2025-09-01T16:11:00Z">
        <w:r w:rsidR="00B527B4">
          <w:t xml:space="preserve"> </w:t>
        </w:r>
      </w:ins>
      <w:ins w:id="1047" w:author="Beath, Hamish R" w:date="2025-09-01T17:17:00Z" w16du:dateUtc="2025-09-01T16:17:00Z">
        <w:r w:rsidR="00B527B4" w:rsidRPr="00757361">
          <w:t>(see Methods)</w:t>
        </w:r>
      </w:ins>
      <w:ins w:id="1048" w:author="Beath, Hamish R" w:date="2025-09-01T17:11:00Z" w16du:dateUtc="2025-09-01T16:11:00Z">
        <w:r w:rsidR="00B527B4" w:rsidRPr="00757361">
          <w:t>.</w:t>
        </w:r>
      </w:ins>
      <w:del w:id="1049" w:author="Beath, Hamish R" w:date="2025-09-01T17:11:00Z" w16du:dateUtc="2025-09-01T16:11:00Z">
        <w:r w:rsidR="00EC7DD1" w:rsidRPr="001851EA" w:rsidDel="00B527B4">
          <w:delText xml:space="preserve"> </w:delText>
        </w:r>
      </w:del>
    </w:p>
    <w:p w14:paraId="153A7524" w14:textId="7DE409A6" w:rsidR="0035469A" w:rsidRDefault="00DA3EB6" w:rsidP="004F5A78">
      <w:pPr>
        <w:pStyle w:val="Heading2"/>
        <w:keepNext/>
        <w:rPr>
          <w:ins w:id="1050" w:author="Beath, Hamish R" w:date="2025-09-01T13:53:00Z" w16du:dateUtc="2025-09-01T12:53:00Z"/>
        </w:rPr>
      </w:pPr>
      <w:ins w:id="1051" w:author="Beath, Hamish R" w:date="2025-08-31T15:36:00Z" w16du:dateUtc="2025-08-31T14:36:00Z">
        <w:del w:id="1052" w:author="Rogelj, Joeri" w:date="2025-09-16T17:27:00Z" w16du:dateUtc="2025-09-16T16:27:00Z">
          <w:r>
            <w:delText>Divers</w:delText>
          </w:r>
        </w:del>
      </w:ins>
      <w:ins w:id="1053" w:author="Beath, Hamish R" w:date="2025-08-31T16:08:00Z" w16du:dateUtc="2025-08-31T15:08:00Z">
        <w:del w:id="1054" w:author="Rogelj, Joeri" w:date="2025-09-16T17:27:00Z" w16du:dateUtc="2025-09-16T16:27:00Z">
          <w:r w:rsidR="004C7BCA">
            <w:delText xml:space="preserve">ity weighting </w:delText>
          </w:r>
        </w:del>
      </w:ins>
      <w:ins w:id="1055" w:author="Beath, Hamish R" w:date="2025-09-01T13:53:00Z" w16du:dateUtc="2025-09-01T12:53:00Z">
        <w:del w:id="1056" w:author="Rogelj, Joeri" w:date="2025-09-16T17:27:00Z" w16du:dateUtc="2025-09-16T16:27:00Z">
          <w:r w:rsidR="004F5A78" w:rsidDel="00C609D8">
            <w:delText>i</w:delText>
          </w:r>
        </w:del>
      </w:ins>
      <w:ins w:id="1057" w:author="Rogelj, Joeri" w:date="2025-09-16T17:27:00Z" w16du:dateUtc="2025-09-16T16:27:00Z">
        <w:r w:rsidR="00C609D8">
          <w:t>I</w:t>
        </w:r>
      </w:ins>
      <w:ins w:id="1058" w:author="Beath, Hamish R" w:date="2025-09-01T13:53:00Z" w16du:dateUtc="2025-09-01T12:53:00Z">
        <w:r w:rsidR="004F5A78">
          <w:t>mpact on</w:t>
        </w:r>
      </w:ins>
      <w:ins w:id="1059" w:author="Beath, Hamish R" w:date="2025-08-31T16:08:00Z" w16du:dateUtc="2025-08-31T15:08:00Z">
        <w:r w:rsidR="004C7BCA">
          <w:t xml:space="preserve"> </w:t>
        </w:r>
      </w:ins>
      <w:ins w:id="1060" w:author="Beath, Hamish R" w:date="2025-08-31T16:11:00Z" w16du:dateUtc="2025-08-31T15:11:00Z">
        <w:r w:rsidR="004C7BCA">
          <w:t>model and project dominance</w:t>
        </w:r>
      </w:ins>
    </w:p>
    <w:p w14:paraId="433736CA" w14:textId="668F6F39" w:rsidR="00D01F17" w:rsidRDefault="00D01F17">
      <w:pPr>
        <w:rPr>
          <w:ins w:id="1061" w:author="Beath, Hamish R" w:date="2025-09-01T18:24:00Z" w16du:dateUtc="2025-09-01T17:24:00Z"/>
          <w:del w:id="1062" w:author="Rogelj, Joeri" w:date="2025-09-16T17:27:00Z" w16du:dateUtc="2025-09-16T16:27:00Z"/>
        </w:rPr>
      </w:pPr>
    </w:p>
    <w:p w14:paraId="3CBBBA3D" w14:textId="6CAFEA5E" w:rsidR="00E16605" w:rsidRDefault="00593721">
      <w:pPr>
        <w:rPr>
          <w:ins w:id="1063" w:author="Beath, Hamish R" w:date="2025-09-18T13:57:00Z" w16du:dateUtc="2025-09-18T12:57:00Z"/>
        </w:rPr>
      </w:pPr>
      <w:ins w:id="1064" w:author="Beath, Hamish R" w:date="2025-09-01T18:31:00Z" w16du:dateUtc="2025-09-01T17:31:00Z">
        <w:r>
          <w:t xml:space="preserve">Accepting that </w:t>
        </w:r>
      </w:ins>
      <w:ins w:id="1065" w:author="Beath, Hamish R" w:date="2025-09-01T09:26:00Z" w16du:dateUtc="2025-09-01T08:26:00Z">
        <w:r w:rsidR="0035469A">
          <w:t>scenario</w:t>
        </w:r>
      </w:ins>
      <w:ins w:id="1066" w:author="Beath, Hamish R" w:date="2025-09-01T18:33:00Z" w16du:dateUtc="2025-09-01T17:33:00Z">
        <w:r>
          <w:t xml:space="preserve"> similarity </w:t>
        </w:r>
      </w:ins>
      <w:ins w:id="1067" w:author="Beath, Hamish R" w:date="2025-09-01T18:36:00Z" w16du:dateUtc="2025-09-01T17:36:00Z">
        <w:r>
          <w:t xml:space="preserve">is </w:t>
        </w:r>
      </w:ins>
      <w:ins w:id="1068" w:author="Beath, Hamish R" w:date="2025-09-06T10:49:00Z" w16du:dateUtc="2025-09-06T09:49:00Z">
        <w:r w:rsidR="00B84F21">
          <w:t>due in part</w:t>
        </w:r>
      </w:ins>
      <w:ins w:id="1069" w:author="Beath, Hamish R" w:date="2025-09-01T18:36:00Z" w16du:dateUtc="2025-09-01T17:36:00Z">
        <w:r>
          <w:t xml:space="preserve"> to </w:t>
        </w:r>
      </w:ins>
      <w:ins w:id="1070" w:author="Beath, Hamish R" w:date="2025-09-01T18:33:00Z" w16du:dateUtc="2025-09-01T17:33:00Z">
        <w:r>
          <w:t>common</w:t>
        </w:r>
      </w:ins>
      <w:ins w:id="1071" w:author="Beath, Hamish R" w:date="2025-09-06T10:49:00Z" w16du:dateUtc="2025-09-06T09:49:00Z">
        <w:r w:rsidR="00B84F21">
          <w:t>ality of</w:t>
        </w:r>
      </w:ins>
      <w:ins w:id="1072" w:author="Beath, Hamish R" w:date="2025-09-01T18:31:00Z" w16du:dateUtc="2025-09-01T17:31:00Z">
        <w:r>
          <w:t xml:space="preserve"> </w:t>
        </w:r>
      </w:ins>
      <w:ins w:id="1073" w:author="Beath, Hamish R" w:date="2025-09-01T18:32:00Z" w16du:dateUtc="2025-09-01T17:32:00Z">
        <w:r>
          <w:t xml:space="preserve">model </w:t>
        </w:r>
      </w:ins>
      <w:ins w:id="1074" w:author="Beath, Hamish R" w:date="2025-09-01T09:25:00Z" w16du:dateUtc="2025-09-01T08:25:00Z">
        <w:r w:rsidR="0035469A">
          <w:t xml:space="preserve">or </w:t>
        </w:r>
      </w:ins>
      <w:ins w:id="1075" w:author="Beath, Hamish R" w:date="2025-09-01T18:32:00Z" w16du:dateUtc="2025-09-01T17:32:00Z">
        <w:r>
          <w:t xml:space="preserve">intercomparison study, </w:t>
        </w:r>
      </w:ins>
      <w:ins w:id="1076" w:author="Beath, Hamish R" w:date="2025-09-01T09:26:00Z" w16du:dateUtc="2025-09-01T08:26:00Z">
        <w:r w:rsidR="0035469A">
          <w:t xml:space="preserve">one would expect </w:t>
        </w:r>
      </w:ins>
      <w:ins w:id="1077" w:author="Rogelj, Joeri" w:date="2025-09-16T22:59:00Z" w16du:dateUtc="2025-09-16T21:59:00Z">
        <w:r w:rsidR="00DE4A13">
          <w:t xml:space="preserve">weighting to even out </w:t>
        </w:r>
      </w:ins>
      <w:ins w:id="1078" w:author="Beath, Hamish R" w:date="2025-09-01T09:26:00Z" w16du:dateUtc="2025-09-01T08:26:00Z">
        <w:del w:id="1079" w:author="Rogelj, Joeri" w:date="2025-09-16T22:48:00Z" w16du:dateUtc="2025-09-16T21:48:00Z">
          <w:r w:rsidR="0035469A" w:rsidDel="00A66C09">
            <w:delText>differences</w:delText>
          </w:r>
        </w:del>
      </w:ins>
      <w:ins w:id="1080" w:author="Rogelj, Joeri" w:date="2025-09-16T22:48:00Z" w16du:dateUtc="2025-09-16T21:48:00Z">
        <w:r w:rsidR="006529BD">
          <w:t>relative contributions</w:t>
        </w:r>
      </w:ins>
      <w:ins w:id="1081" w:author="Rogelj, Joeri" w:date="2025-09-16T23:00:00Z" w16du:dateUtc="2025-09-16T22:00:00Z">
        <w:r w:rsidR="00501C7E">
          <w:t xml:space="preserve"> to summary statistics</w:t>
        </w:r>
      </w:ins>
      <w:ins w:id="1082" w:author="Beath, Hamish R" w:date="2025-09-01T09:26:00Z" w16du:dateUtc="2025-09-01T08:26:00Z">
        <w:del w:id="1083" w:author="Rogelj, Joeri" w:date="2025-09-16T22:48:00Z" w16du:dateUtc="2025-09-16T21:48:00Z">
          <w:r w:rsidR="0035469A" w:rsidDel="006529BD">
            <w:delText xml:space="preserve"> </w:delText>
          </w:r>
        </w:del>
      </w:ins>
      <w:ins w:id="1084" w:author="Beath, Hamish R" w:date="2025-09-01T09:27:00Z" w16du:dateUtc="2025-09-01T08:27:00Z">
        <w:del w:id="1085" w:author="Rogelj, Joeri" w:date="2025-09-16T22:48:00Z" w16du:dateUtc="2025-09-16T21:48:00Z">
          <w:r w:rsidR="0035469A" w:rsidDel="006529BD">
            <w:delText>between unweighted and diversity weighted proportions</w:delText>
          </w:r>
        </w:del>
      </w:ins>
      <w:ins w:id="1086" w:author="Beath, Hamish R" w:date="2025-09-01T09:30:00Z" w16du:dateUtc="2025-09-01T08:30:00Z">
        <w:del w:id="1087" w:author="Rogelj, Joeri" w:date="2025-09-16T22:48:00Z" w16du:dateUtc="2025-09-16T21:48:00Z">
          <w:r w:rsidR="0035469A" w:rsidDel="006529BD">
            <w:delText xml:space="preserve"> of each</w:delText>
          </w:r>
        </w:del>
        <w:r w:rsidR="0035469A">
          <w:t xml:space="preserve">. </w:t>
        </w:r>
      </w:ins>
      <w:ins w:id="1088" w:author="Beath, Hamish R" w:date="2025-09-01T09:50:00Z" w16du:dateUtc="2025-09-01T08:50:00Z">
        <w:del w:id="1089" w:author="Rogelj, Joeri" w:date="2025-09-16T22:49:00Z" w16du:dateUtc="2025-09-16T21:49:00Z">
          <w:r w:rsidR="005F0E1E" w:rsidDel="00A35366">
            <w:delText>We explore this</w:delText>
          </w:r>
        </w:del>
      </w:ins>
      <w:ins w:id="1090" w:author="Beath, Hamish R" w:date="2025-09-01T09:51:00Z" w16du:dateUtc="2025-09-01T08:51:00Z">
        <w:del w:id="1091" w:author="Rogelj, Joeri" w:date="2025-09-16T22:49:00Z" w16du:dateUtc="2025-09-16T21:49:00Z">
          <w:r w:rsidR="005F0E1E" w:rsidDel="00A35366">
            <w:delText xml:space="preserve"> for</w:delText>
          </w:r>
        </w:del>
      </w:ins>
      <w:ins w:id="1092" w:author="Rogelj, Joeri" w:date="2025-09-16T22:50:00Z" w16du:dateUtc="2025-09-16T21:50:00Z">
        <w:r w:rsidR="00B12F06">
          <w:t>O</w:t>
        </w:r>
      </w:ins>
      <w:ins w:id="1093" w:author="Beath, Hamish R" w:date="2025-09-01T09:51:00Z" w16du:dateUtc="2025-09-01T08:51:00Z">
        <w:del w:id="1094" w:author="Rogelj, Joeri" w:date="2025-09-16T22:50:00Z" w16du:dateUtc="2025-09-16T21:50:00Z">
          <w:r w:rsidR="005F0E1E" w:rsidDel="00B12F06">
            <w:delText xml:space="preserve"> o</w:delText>
          </w:r>
        </w:del>
        <w:r w:rsidR="005F0E1E">
          <w:t>ur illustrative diversity weighting</w:t>
        </w:r>
      </w:ins>
      <w:ins w:id="1095" w:author="Beath, Hamish R" w:date="2025-09-06T10:49:00Z" w16du:dateUtc="2025-09-06T09:49:00Z">
        <w:del w:id="1096" w:author="Rogelj, Joeri" w:date="2025-09-16T22:49:00Z" w16du:dateUtc="2025-09-16T21:49:00Z">
          <w:r w:rsidR="00B84F21" w:rsidDel="00A35366">
            <w:delText>,</w:delText>
          </w:r>
        </w:del>
      </w:ins>
      <w:ins w:id="1097" w:author="Beath, Hamish R" w:date="2025-09-01T09:51:00Z" w16du:dateUtc="2025-09-01T08:51:00Z">
        <w:r w:rsidR="005F0E1E">
          <w:t xml:space="preserve"> </w:t>
        </w:r>
      </w:ins>
      <w:ins w:id="1098" w:author="Rogelj, Joeri" w:date="2025-09-16T22:51:00Z" w16du:dateUtc="2025-09-16T21:51:00Z">
        <w:r w:rsidR="00B12F06">
          <w:t xml:space="preserve">indeed </w:t>
        </w:r>
      </w:ins>
      <w:ins w:id="1099" w:author="Beath, Hamish R" w:date="2025-09-01T09:51:00Z" w16du:dateUtc="2025-09-01T08:51:00Z">
        <w:r w:rsidR="005F0E1E">
          <w:t>show</w:t>
        </w:r>
      </w:ins>
      <w:ins w:id="1100" w:author="Rogelj, Joeri" w:date="2025-09-16T22:49:00Z" w16du:dateUtc="2025-09-16T21:49:00Z">
        <w:r w:rsidR="00A35366">
          <w:t>s</w:t>
        </w:r>
      </w:ins>
      <w:ins w:id="1101" w:author="Beath, Hamish R" w:date="2025-09-01T09:51:00Z" w16du:dateUtc="2025-09-01T08:51:00Z">
        <w:del w:id="1102" w:author="Rogelj, Joeri" w:date="2025-09-16T22:49:00Z" w16du:dateUtc="2025-09-16T21:49:00Z">
          <w:r w:rsidR="005F0E1E" w:rsidDel="00A35366">
            <w:delText>ing</w:delText>
          </w:r>
        </w:del>
        <w:r w:rsidR="005F0E1E">
          <w:t xml:space="preserve"> </w:t>
        </w:r>
      </w:ins>
      <w:ins w:id="1103" w:author="Beath, Hamish R" w:date="2025-09-01T10:24:00Z" w16du:dateUtc="2025-09-01T09:24:00Z">
        <w:r w:rsidR="00307093">
          <w:t>small but</w:t>
        </w:r>
      </w:ins>
      <w:ins w:id="1104" w:author="Beath, Hamish R" w:date="2025-09-01T09:51:00Z" w16du:dateUtc="2025-09-01T08:51:00Z">
        <w:r w:rsidR="005F0E1E">
          <w:t xml:space="preserve"> </w:t>
        </w:r>
      </w:ins>
      <w:ins w:id="1105" w:author="Beath, Hamish R" w:date="2025-09-01T18:37:00Z" w16du:dateUtc="2025-09-01T17:37:00Z">
        <w:del w:id="1106" w:author="Rogelj, Joeri" w:date="2025-09-16T22:49:00Z" w16du:dateUtc="2025-09-16T21:49:00Z">
          <w:r w:rsidDel="00BE03A3">
            <w:delText>measurable</w:delText>
          </w:r>
        </w:del>
      </w:ins>
      <w:ins w:id="1107" w:author="Rogelj, Joeri" w:date="2025-09-16T22:49:00Z" w16du:dateUtc="2025-09-16T21:49:00Z">
        <w:r w:rsidR="00BE03A3">
          <w:t>consistent</w:t>
        </w:r>
      </w:ins>
      <w:ins w:id="1108" w:author="Beath, Hamish R" w:date="2025-09-01T10:21:00Z" w16du:dateUtc="2025-09-01T09:21:00Z">
        <w:r w:rsidR="00307093">
          <w:t xml:space="preserve"> </w:t>
        </w:r>
        <w:del w:id="1109" w:author="Rogelj, Joeri" w:date="2025-09-16T22:51:00Z" w16du:dateUtc="2025-09-16T21:51:00Z">
          <w:r w:rsidR="00307093" w:rsidDel="00EB6433">
            <w:delText>differences</w:delText>
          </w:r>
        </w:del>
      </w:ins>
      <w:ins w:id="1110" w:author="Rogelj, Joeri" w:date="2025-09-16T22:51:00Z" w16du:dateUtc="2025-09-16T21:51:00Z">
        <w:r w:rsidR="00EB6433">
          <w:t>adjustments</w:t>
        </w:r>
      </w:ins>
      <w:ins w:id="1111" w:author="Beath, Hamish R" w:date="2025-09-01T10:21:00Z" w16du:dateUtc="2025-09-01T09:21:00Z">
        <w:r w:rsidR="00307093">
          <w:t xml:space="preserve"> in the </w:t>
        </w:r>
      </w:ins>
      <w:ins w:id="1112" w:author="Rogelj, Joeri" w:date="2025-09-16T22:51:00Z" w16du:dateUtc="2025-09-16T21:51:00Z">
        <w:r w:rsidR="00EB6433">
          <w:t xml:space="preserve">relative contributions </w:t>
        </w:r>
      </w:ins>
      <w:ins w:id="1113" w:author="Beath, Hamish R" w:date="2025-09-01T10:21:00Z" w16du:dateUtc="2025-09-01T09:21:00Z">
        <w:del w:id="1114" w:author="Rogelj, Joeri" w:date="2025-09-16T22:51:00Z" w16du:dateUtc="2025-09-16T21:51:00Z">
          <w:r w:rsidR="00307093" w:rsidDel="00EB6433">
            <w:delText xml:space="preserve">shares </w:delText>
          </w:r>
        </w:del>
        <w:r w:rsidR="00307093">
          <w:t xml:space="preserve">of </w:t>
        </w:r>
      </w:ins>
      <w:ins w:id="1115" w:author="Beath, Hamish R" w:date="2025-09-01T10:22:00Z" w16du:dateUtc="2025-09-01T09:22:00Z">
        <w:r w:rsidR="00307093">
          <w:t>projects and models (Figs 5b, d).</w:t>
        </w:r>
      </w:ins>
      <w:ins w:id="1116" w:author="Beath, Hamish R" w:date="2025-10-09T18:09:00Z" w16du:dateUtc="2025-10-09T17:09:00Z">
        <w:r w:rsidR="00714031">
          <w:t xml:space="preserve"> </w:t>
        </w:r>
        <w:r w:rsidR="005A577B">
          <w:t xml:space="preserve">We </w:t>
        </w:r>
      </w:ins>
      <w:commentRangeStart w:id="1117"/>
      <w:commentRangeStart w:id="1118"/>
      <w:ins w:id="1119" w:author="Beath, Hamish R" w:date="2025-09-01T10:27:00Z" w16du:dateUtc="2025-09-01T09:27:00Z">
        <w:del w:id="1120" w:author="Rogelj, Joeri" w:date="2025-09-16T22:51:00Z" w16du:dateUtc="2025-09-16T21:51:00Z">
          <w:r w:rsidR="00307093" w:rsidDel="00EB6433">
            <w:delText>In our examples, t</w:delText>
          </w:r>
        </w:del>
      </w:ins>
      <w:ins w:id="1121" w:author="Beath, Hamish R" w:date="2025-09-01T10:25:00Z" w16du:dateUtc="2025-09-01T09:25:00Z">
        <w:del w:id="1122" w:author="Rogelj, Joeri" w:date="2025-09-16T22:51:00Z" w16du:dateUtc="2025-09-16T21:51:00Z">
          <w:r w:rsidR="00307093" w:rsidDel="00EB6433">
            <w:delText xml:space="preserve">he share of the </w:delText>
          </w:r>
        </w:del>
      </w:ins>
      <w:ins w:id="1123" w:author="Beath, Hamish R" w:date="2025-09-01T10:27:00Z" w16du:dateUtc="2025-09-01T09:27:00Z">
        <w:del w:id="1124" w:author="Rogelj, Joeri" w:date="2025-09-16T22:51:00Z" w16du:dateUtc="2025-09-16T21:51:00Z">
          <w:r w:rsidR="00307093" w:rsidDel="00EB6433">
            <w:delText xml:space="preserve">most dominant </w:delText>
          </w:r>
        </w:del>
      </w:ins>
      <w:ins w:id="1125" w:author="Beath, Hamish R" w:date="2025-09-01T10:25:00Z" w16du:dateUtc="2025-09-01T09:25:00Z">
        <w:del w:id="1126" w:author="Rogelj, Joeri" w:date="2025-09-16T22:51:00Z" w16du:dateUtc="2025-09-16T21:51:00Z">
          <w:r w:rsidR="00307093" w:rsidDel="00EB6433">
            <w:delText>model framework</w:delText>
          </w:r>
        </w:del>
      </w:ins>
      <w:ins w:id="1127" w:author="Beath, Hamish R" w:date="2025-09-01T10:28:00Z" w16du:dateUtc="2025-09-01T09:28:00Z">
        <w:del w:id="1128" w:author="Rogelj, Joeri" w:date="2025-09-16T22:51:00Z" w16du:dateUtc="2025-09-16T21:51:00Z">
          <w:r w:rsidR="00307093" w:rsidDel="00EB6433">
            <w:delText xml:space="preserve"> (REMIND)</w:delText>
          </w:r>
        </w:del>
      </w:ins>
      <w:ins w:id="1129" w:author="Beath, Hamish R" w:date="2025-09-01T10:25:00Z" w16du:dateUtc="2025-09-01T09:25:00Z">
        <w:del w:id="1130" w:author="Rogelj, Joeri" w:date="2025-09-16T22:51:00Z" w16du:dateUtc="2025-09-16T21:51:00Z">
          <w:r w:rsidR="00307093" w:rsidDel="00EB6433">
            <w:delText xml:space="preserve"> </w:delText>
          </w:r>
        </w:del>
      </w:ins>
      <w:ins w:id="1131" w:author="Beath, Hamish R" w:date="2025-09-01T10:28:00Z" w16du:dateUtc="2025-09-01T09:28:00Z">
        <w:del w:id="1132" w:author="Rogelj, Joeri" w:date="2025-09-16T22:51:00Z" w16du:dateUtc="2025-09-16T21:51:00Z">
          <w:r w:rsidR="00307093" w:rsidDel="00EB6433">
            <w:delText>falls</w:delText>
          </w:r>
        </w:del>
      </w:ins>
      <w:ins w:id="1133" w:author="Beath, Hamish R" w:date="2025-09-01T10:25:00Z" w16du:dateUtc="2025-09-01T09:25:00Z">
        <w:del w:id="1134" w:author="Rogelj, Joeri" w:date="2025-09-16T22:51:00Z" w16du:dateUtc="2025-09-16T21:51:00Z">
          <w:r w:rsidR="00307093" w:rsidDel="00EB6433">
            <w:delText>, reducing from 42.2% to 39.6% for</w:delText>
          </w:r>
        </w:del>
      </w:ins>
      <w:ins w:id="1135" w:author="Beath, Hamish R" w:date="2025-09-01T10:26:00Z" w16du:dateUtc="2025-09-01T09:26:00Z">
        <w:del w:id="1136" w:author="Rogelj, Joeri" w:date="2025-09-16T22:51:00Z" w16du:dateUtc="2025-09-16T21:51:00Z">
          <w:r w:rsidR="00307093" w:rsidDel="00EB6433">
            <w:delText xml:space="preserve"> C1</w:delText>
          </w:r>
        </w:del>
      </w:ins>
      <w:ins w:id="1137" w:author="Beath, Hamish R" w:date="2025-09-01T10:27:00Z" w16du:dateUtc="2025-09-01T09:27:00Z">
        <w:del w:id="1138" w:author="Rogelj, Joeri" w:date="2025-09-16T22:51:00Z" w16du:dateUtc="2025-09-16T21:51:00Z">
          <w:r w:rsidR="00307093" w:rsidDel="00EB6433">
            <w:delText xml:space="preserve"> scenarios</w:delText>
          </w:r>
        </w:del>
      </w:ins>
      <w:ins w:id="1139" w:author="Beath, Hamish R" w:date="2025-09-01T10:26:00Z" w16du:dateUtc="2025-09-01T09:26:00Z">
        <w:del w:id="1140" w:author="Rogelj, Joeri" w:date="2025-09-16T22:51:00Z" w16du:dateUtc="2025-09-16T21:51:00Z">
          <w:r w:rsidR="00307093" w:rsidDel="00EB6433">
            <w:delText>, and 33.1% to 32</w:delText>
          </w:r>
        </w:del>
      </w:ins>
      <w:ins w:id="1141" w:author="Beath, Hamish R" w:date="2025-09-01T10:27:00Z" w16du:dateUtc="2025-09-01T09:27:00Z">
        <w:del w:id="1142" w:author="Rogelj, Joeri" w:date="2025-09-16T22:51:00Z" w16du:dateUtc="2025-09-16T21:51:00Z">
          <w:r w:rsidR="00307093" w:rsidDel="00EB6433">
            <w:delText>.4% for C2 scenarios</w:delText>
          </w:r>
        </w:del>
      </w:ins>
      <w:ins w:id="1143" w:author="Beath, Hamish R" w:date="2025-09-01T10:28:00Z" w16du:dateUtc="2025-09-01T09:28:00Z">
        <w:del w:id="1144" w:author="Rogelj, Joeri" w:date="2025-09-16T22:51:00Z" w16du:dateUtc="2025-09-16T21:51:00Z">
          <w:r w:rsidR="00307093" w:rsidDel="00EB6433">
            <w:delText xml:space="preserve"> in the unweighted and weighted ensembles, respectively.</w:delText>
          </w:r>
          <w:r w:rsidR="002A24CC" w:rsidDel="00EB6433">
            <w:delText xml:space="preserve"> </w:delText>
          </w:r>
        </w:del>
      </w:ins>
      <w:commentRangeEnd w:id="1117"/>
      <w:del w:id="1145" w:author="Rogelj, Joeri" w:date="2025-09-16T22:51:00Z" w16du:dateUtc="2025-09-16T21:51:00Z">
        <w:r w:rsidR="00D76A94" w:rsidDel="00EB6433">
          <w:rPr>
            <w:rStyle w:val="CommentReference"/>
          </w:rPr>
          <w:commentReference w:id="1117"/>
        </w:r>
        <w:commentRangeEnd w:id="1118"/>
        <w:r w:rsidR="00EE569F" w:rsidDel="00EB6433">
          <w:rPr>
            <w:rStyle w:val="CommentReference"/>
          </w:rPr>
          <w:commentReference w:id="1118"/>
        </w:r>
      </w:del>
      <w:ins w:id="1146" w:author="Beath, Hamish R" w:date="2025-10-09T18:10:00Z" w16du:dateUtc="2025-10-09T17:10:00Z">
        <w:r w:rsidR="005A577B">
          <w:t>a</w:t>
        </w:r>
      </w:ins>
      <w:ins w:id="1147" w:author="Beath, Hamish R" w:date="2025-09-01T10:23:00Z" w16du:dateUtc="2025-09-01T09:23:00Z">
        <w:r w:rsidR="00307093">
          <w:t xml:space="preserve">pply the </w:t>
        </w:r>
      </w:ins>
      <w:ins w:id="1148" w:author="Beath, Hamish R" w:date="2025-09-01T10:23:00Z">
        <w:r w:rsidR="00307093" w:rsidRPr="00307093">
          <w:t>Herfindahl-Hirschman Index (HHI)</w:t>
        </w:r>
      </w:ins>
      <w:r w:rsidR="00D5457E">
        <w:fldChar w:fldCharType="begin"/>
      </w:r>
      <w:r w:rsidR="007127F6">
        <w:instrText xml:space="preserve"> ADDIN ZOTERO_ITEM CSL_CITATION {"citationID":"a26isk30qp","properties":{"formattedCitation":"\\super 31\\nosupersub{}","plainCitation":"31","noteIndex":0},"citationItems":[{"id":21,"uris":["http://zotero.org/users/18111444/items/JCZH66VX"],"itemData":{"id":21,"type":"chapter","abstract":"By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D5457E">
        <w:fldChar w:fldCharType="separate"/>
      </w:r>
      <w:r w:rsidR="007127F6" w:rsidRPr="007127F6">
        <w:rPr>
          <w:rFonts w:ascii="Calibri" w:cs="Calibri"/>
          <w:szCs w:val="24"/>
          <w:vertAlign w:val="superscript"/>
        </w:rPr>
        <w:t>31</w:t>
      </w:r>
      <w:r w:rsidR="00D5457E">
        <w:fldChar w:fldCharType="end"/>
      </w:r>
      <w:ins w:id="1149" w:author="Beath, Hamish R" w:date="2025-09-01T10:23:00Z" w16du:dateUtc="2025-09-01T09:23:00Z">
        <w:r w:rsidR="00307093">
          <w:t>, a</w:t>
        </w:r>
      </w:ins>
      <w:ins w:id="1150" w:author="Beath, Hamish R" w:date="2025-09-19T13:03:00Z" w16du:dateUtc="2025-09-19T12:03:00Z">
        <w:r w:rsidR="001042A8">
          <w:t>n</w:t>
        </w:r>
      </w:ins>
      <w:ins w:id="1151" w:author="Beath, Hamish R" w:date="2025-09-01T10:23:00Z" w16du:dateUtc="2025-09-01T09:23:00Z">
        <w:r w:rsidR="00307093">
          <w:t xml:space="preserve"> </w:t>
        </w:r>
      </w:ins>
      <w:ins w:id="1152" w:author="Beath, Hamish R" w:date="2025-09-01T10:24:00Z" w16du:dateUtc="2025-09-01T09:24:00Z">
        <w:r w:rsidR="00307093">
          <w:t>indicator used for</w:t>
        </w:r>
      </w:ins>
      <w:ins w:id="1153" w:author="Beath, Hamish R" w:date="2025-09-01T10:23:00Z" w16du:dateUtc="2025-09-01T09:23:00Z">
        <w:r w:rsidR="00307093">
          <w:t xml:space="preserve"> </w:t>
        </w:r>
      </w:ins>
      <w:ins w:id="1154" w:author="Beath, Hamish R" w:date="2025-09-04T14:05:00Z" w16du:dateUtc="2025-09-04T13:05:00Z">
        <w:r w:rsidR="003875DA">
          <w:t xml:space="preserve">measuring </w:t>
        </w:r>
      </w:ins>
      <w:ins w:id="1155" w:author="Beath, Hamish R" w:date="2025-09-01T10:23:00Z" w16du:dateUtc="2025-09-01T09:23:00Z">
        <w:r w:rsidR="00307093">
          <w:t>c</w:t>
        </w:r>
      </w:ins>
      <w:ins w:id="1156" w:author="Beath, Hamish R" w:date="2025-09-19T13:03:00Z" w16du:dateUtc="2025-09-19T12:03:00Z">
        <w:r w:rsidR="00C008AB">
          <w:t>oncentration of</w:t>
        </w:r>
      </w:ins>
      <w:ins w:id="1157" w:author="Beath, Hamish R" w:date="2025-09-01T10:23:00Z" w16du:dateUtc="2025-09-01T09:23:00Z">
        <w:r w:rsidR="00307093">
          <w:t xml:space="preserve"> </w:t>
        </w:r>
      </w:ins>
      <w:ins w:id="1158" w:author="Beath, Hamish R" w:date="2025-09-04T14:05:00Z" w16du:dateUtc="2025-09-04T13:05:00Z">
        <w:r w:rsidR="003875DA">
          <w:t>dataset</w:t>
        </w:r>
      </w:ins>
      <w:ins w:id="1159" w:author="Beath, Hamish R" w:date="2025-09-19T13:03:00Z" w16du:dateUtc="2025-09-19T12:03:00Z">
        <w:r w:rsidR="00C008AB">
          <w:t xml:space="preserve"> </w:t>
        </w:r>
      </w:ins>
      <w:ins w:id="1160" w:author="Beath, Hamish R" w:date="2025-09-19T13:04:00Z" w16du:dateUtc="2025-09-19T12:04:00Z">
        <w:r w:rsidR="00C008AB">
          <w:t>components</w:t>
        </w:r>
      </w:ins>
      <w:ins w:id="1161" w:author="Beath, Hamish R" w:date="2025-10-09T18:10:00Z" w16du:dateUtc="2025-10-09T17:10:00Z">
        <w:r w:rsidR="005A577B">
          <w:t>.</w:t>
        </w:r>
      </w:ins>
      <w:ins w:id="1162" w:author="Beath, Hamish R" w:date="2025-09-01T10:23:00Z" w16du:dateUtc="2025-09-01T09:23:00Z">
        <w:r w:rsidR="00307093">
          <w:t xml:space="preserve"> </w:t>
        </w:r>
      </w:ins>
      <w:ins w:id="1163" w:author="Beath, Hamish R" w:date="2025-10-09T18:10:00Z" w16du:dateUtc="2025-10-09T17:10:00Z">
        <w:r w:rsidR="005A577B">
          <w:t xml:space="preserve">A lower </w:t>
        </w:r>
        <w:r w:rsidR="005A577B">
          <w:t>HHI</w:t>
        </w:r>
        <w:r w:rsidR="005A577B">
          <w:t xml:space="preserve"> in the diversity weighted </w:t>
        </w:r>
        <w:r w:rsidR="00196C49">
          <w:t>summary stati</w:t>
        </w:r>
      </w:ins>
      <w:ins w:id="1164" w:author="Beath, Hamish R" w:date="2025-10-09T18:11:00Z" w16du:dateUtc="2025-10-09T17:11:00Z">
        <w:r w:rsidR="00196C49">
          <w:t>stics</w:t>
        </w:r>
      </w:ins>
      <w:ins w:id="1165" w:author="Beath, Hamish R" w:date="2025-10-09T18:10:00Z" w16du:dateUtc="2025-10-09T17:10:00Z">
        <w:r w:rsidR="005A577B">
          <w:t xml:space="preserve"> </w:t>
        </w:r>
      </w:ins>
      <w:ins w:id="1166" w:author="Beath, Hamish R" w:date="2025-10-09T18:11:00Z" w16du:dateUtc="2025-10-09T17:11:00Z">
        <w:r w:rsidR="00196C49">
          <w:t xml:space="preserve">than in the unweighted ones </w:t>
        </w:r>
      </w:ins>
      <w:ins w:id="1167" w:author="Beath, Hamish R" w:date="2025-10-09T18:10:00Z" w16du:dateUtc="2025-10-09T17:10:00Z">
        <w:r w:rsidR="005A577B">
          <w:t xml:space="preserve">means less dominance of large components (see Methods). </w:t>
        </w:r>
      </w:ins>
      <w:ins w:id="1168" w:author="Beath, Hamish R" w:date="2025-09-04T14:06:00Z" w16du:dateUtc="2025-09-04T13:06:00Z">
        <w:del w:id="1169" w:author="Rogelj, Joeri" w:date="2025-09-16T22:52:00Z" w16du:dateUtc="2025-09-16T21:52:00Z">
          <w:r w:rsidR="003875DA" w:rsidDel="00485DBF">
            <w:delText xml:space="preserve">for </w:delText>
          </w:r>
        </w:del>
      </w:ins>
      <w:ins w:id="1170" w:author="Rogelj, Joeri" w:date="2025-09-16T22:52:00Z" w16du:dateUtc="2025-09-16T21:52:00Z">
        <w:del w:id="1171" w:author="Beath, Hamish R" w:date="2025-09-19T13:04:00Z" w16du:dateUtc="2025-09-19T12:04:00Z">
          <w:r w:rsidR="00485DBF" w:rsidDel="00BE0F13">
            <w:delText>being</w:delText>
          </w:r>
        </w:del>
        <w:del w:id="1172" w:author="Beath, Hamish R" w:date="2025-10-09T20:23:00Z" w16du:dateUtc="2025-10-09T19:23:00Z">
          <w:r w:rsidR="00485DBF" w:rsidDel="00966C38">
            <w:delText xml:space="preserve"> </w:delText>
          </w:r>
        </w:del>
      </w:ins>
      <w:ins w:id="1173" w:author="Beath, Hamish R" w:date="2025-09-01T11:14:00Z" w16du:dateUtc="2025-09-01T10:14:00Z">
        <w:r w:rsidR="00257664" w:rsidRPr="00985478">
          <w:t>F</w:t>
        </w:r>
        <w:r w:rsidR="00257664">
          <w:t xml:space="preserve">or model framework and model type, </w:t>
        </w:r>
      </w:ins>
      <w:ins w:id="1174" w:author="Beath, Hamish R" w:date="2025-10-09T17:57:00Z" w16du:dateUtc="2025-10-09T16:57:00Z">
        <w:r w:rsidR="00D760E3">
          <w:t>when compared to the unweighted ensemble,</w:t>
        </w:r>
      </w:ins>
      <w:ins w:id="1175" w:author="Beath, Hamish R" w:date="2025-10-09T20:22:00Z" w16du:dateUtc="2025-10-09T19:22:00Z">
        <w:r w:rsidR="00966C38">
          <w:t xml:space="preserve"> in the weighted ensemble</w:t>
        </w:r>
      </w:ins>
      <w:ins w:id="1176" w:author="Beath, Hamish R" w:date="2025-10-09T17:57:00Z" w16du:dateUtc="2025-10-09T16:57:00Z">
        <w:r w:rsidR="00D760E3">
          <w:t xml:space="preserve"> </w:t>
        </w:r>
      </w:ins>
      <w:ins w:id="1177" w:author="Beath, Hamish R" w:date="2025-09-01T11:14:00Z" w16du:dateUtc="2025-09-01T10:14:00Z">
        <w:r w:rsidR="00257664">
          <w:t xml:space="preserve">there </w:t>
        </w:r>
      </w:ins>
      <w:ins w:id="1178" w:author="Beath, Hamish R" w:date="2025-09-01T11:15:00Z" w16du:dateUtc="2025-09-01T10:15:00Z">
        <w:r w:rsidR="00257664">
          <w:t xml:space="preserve">is </w:t>
        </w:r>
        <w:commentRangeStart w:id="1179"/>
        <w:r w:rsidR="00257664">
          <w:t xml:space="preserve">an 8-9% </w:t>
        </w:r>
      </w:ins>
      <w:ins w:id="1180" w:author="Beath, Hamish R" w:date="2025-09-18T13:55:00Z" w16du:dateUtc="2025-09-18T12:55:00Z">
        <w:r w:rsidR="007651D1">
          <w:t xml:space="preserve">reduction in </w:t>
        </w:r>
      </w:ins>
      <w:ins w:id="1181" w:author="Rogelj, Joeri" w:date="2025-09-16T22:53:00Z" w16du:dateUtc="2025-09-16T21:53:00Z">
        <w:r w:rsidR="00AA1480">
          <w:t xml:space="preserve">HHI </w:t>
        </w:r>
      </w:ins>
      <w:commentRangeEnd w:id="1179"/>
      <w:r w:rsidR="00BD21CE">
        <w:rPr>
          <w:rStyle w:val="CommentReference"/>
        </w:rPr>
        <w:commentReference w:id="1179"/>
      </w:r>
      <w:ins w:id="1182" w:author="Beath, Hamish R" w:date="2025-09-01T11:15:00Z" w16du:dateUtc="2025-09-01T10:15:00Z">
        <w:del w:id="1183" w:author="Rogelj, Joeri" w:date="2025-09-16T22:53:00Z" w16du:dateUtc="2025-09-16T21:53:00Z">
          <w:r w:rsidR="00CF5D54" w:rsidDel="00AA1480">
            <w:delText>for</w:delText>
          </w:r>
        </w:del>
      </w:ins>
      <w:ins w:id="1184" w:author="Rogelj, Joeri" w:date="2025-09-16T22:53:00Z" w16du:dateUtc="2025-09-16T21:53:00Z">
        <w:r w:rsidR="00AA1480">
          <w:t>in</w:t>
        </w:r>
      </w:ins>
      <w:ins w:id="1185" w:author="Beath, Hamish R" w:date="2025-09-01T11:15:00Z" w16du:dateUtc="2025-09-01T10:15:00Z">
        <w:r w:rsidR="00CF5D54">
          <w:t xml:space="preserve"> C1 and C2</w:t>
        </w:r>
      </w:ins>
      <w:ins w:id="1186" w:author="Rogelj, Joeri" w:date="2025-09-16T22:53:00Z" w16du:dateUtc="2025-09-16T21:53:00Z">
        <w:r w:rsidR="00AA1480">
          <w:t xml:space="preserve"> categories</w:t>
        </w:r>
      </w:ins>
      <w:ins w:id="1187" w:author="Beath, Hamish R" w:date="2025-09-01T11:15:00Z" w16du:dateUtc="2025-09-01T10:15:00Z">
        <w:r w:rsidR="00CF5D54">
          <w:t>, and for project, an 11%</w:t>
        </w:r>
      </w:ins>
      <w:ins w:id="1188" w:author="Rogelj, Joeri" w:date="2025-09-16T22:54:00Z" w16du:dateUtc="2025-09-16T21:54:00Z">
        <w:r w:rsidR="003A5E8E">
          <w:t xml:space="preserve"> </w:t>
        </w:r>
      </w:ins>
      <w:ins w:id="1189" w:author="Beath, Hamish R" w:date="2025-09-18T13:56:00Z" w16du:dateUtc="2025-09-18T12:56:00Z">
        <w:r w:rsidR="007651D1">
          <w:t xml:space="preserve">reduction in the </w:t>
        </w:r>
      </w:ins>
      <w:ins w:id="1190" w:author="Rogelj, Joeri" w:date="2025-09-16T22:54:00Z" w16du:dateUtc="2025-09-16T21:54:00Z">
        <w:r w:rsidR="003A5E8E">
          <w:t>HHI</w:t>
        </w:r>
      </w:ins>
      <w:ins w:id="1191" w:author="Beath, Hamish R" w:date="2025-09-01T11:15:00Z" w16du:dateUtc="2025-09-01T10:15:00Z">
        <w:r w:rsidR="00CF5D54">
          <w:t xml:space="preserve"> for C1, and a 6% </w:t>
        </w:r>
      </w:ins>
      <w:ins w:id="1192" w:author="Beath, Hamish R" w:date="2025-09-18T13:56:00Z" w16du:dateUtc="2025-09-18T12:56:00Z">
        <w:r w:rsidR="007651D1">
          <w:t>reduction</w:t>
        </w:r>
      </w:ins>
      <w:ins w:id="1193" w:author="Beath, Hamish R" w:date="2025-09-01T11:15:00Z" w16du:dateUtc="2025-09-01T10:15:00Z">
        <w:r w:rsidR="00CF5D54">
          <w:t xml:space="preserve"> for C2</w:t>
        </w:r>
      </w:ins>
      <w:ins w:id="1194" w:author="Beath, Hamish R" w:date="2025-10-09T20:23:00Z" w16du:dateUtc="2025-10-09T19:23:00Z">
        <w:r w:rsidR="00966C38">
          <w:t xml:space="preserve"> </w:t>
        </w:r>
        <w:r w:rsidR="00966C38">
          <w:t>(</w:t>
        </w:r>
        <w:r w:rsidR="00966C38" w:rsidRPr="00985478">
          <w:t>Supplementary Figure</w:t>
        </w:r>
        <w:r w:rsidR="00966C38" w:rsidRPr="002D7319">
          <w:t xml:space="preserve"> 11</w:t>
        </w:r>
        <w:r w:rsidR="00966C38" w:rsidRPr="00985478">
          <w:t>)</w:t>
        </w:r>
      </w:ins>
      <w:ins w:id="1195" w:author="Beath, Hamish R" w:date="2025-09-01T11:15:00Z" w16du:dateUtc="2025-09-01T10:15:00Z">
        <w:r w:rsidR="00CF5D54">
          <w:t>.</w:t>
        </w:r>
      </w:ins>
      <w:ins w:id="1196" w:author="Beath, Hamish R" w:date="2025-09-18T13:56:00Z" w16du:dateUtc="2025-09-18T12:56:00Z">
        <w:r w:rsidR="00E16605">
          <w:t xml:space="preserve"> </w:t>
        </w:r>
      </w:ins>
      <w:ins w:id="1197" w:author="Beath, Hamish R" w:date="2025-09-18T14:10:00Z">
        <w:r w:rsidR="00347A0B" w:rsidRPr="00347A0B">
          <w:t xml:space="preserve">Sensitivity tests show these general trends are robust to </w:t>
        </w:r>
      </w:ins>
      <w:ins w:id="1198" w:author="Beath, Hamish R" w:date="2025-09-18T14:10:00Z" w16du:dateUtc="2025-09-18T13:10:00Z">
        <w:r w:rsidR="00B646D2">
          <w:t xml:space="preserve">a range of </w:t>
        </w:r>
      </w:ins>
      <w:ins w:id="1199" w:author="Beath, Hamish R" w:date="2025-09-18T14:10:00Z">
        <w:r w:rsidR="00347A0B" w:rsidRPr="00347A0B">
          <w:t>alternative inputs to the diversity weighting scheme (see Supplementary Results 4).</w:t>
        </w:r>
      </w:ins>
    </w:p>
    <w:p w14:paraId="35022FD4" w14:textId="044256BC" w:rsidR="003E4D17" w:rsidRDefault="00876437" w:rsidP="00434EE9">
      <w:pPr>
        <w:rPr>
          <w:ins w:id="1200" w:author="Beath, Hamish R" w:date="2025-08-31T14:20:00Z" w16du:dateUtc="2025-08-31T13:20:00Z"/>
        </w:rPr>
      </w:pPr>
      <w:commentRangeStart w:id="1201"/>
      <w:commentRangeEnd w:id="1201"/>
      <w:del w:id="1202" w:author="Beath, Hamish R" w:date="2025-09-18T14:10:00Z" w16du:dateUtc="2025-09-18T13:10:00Z">
        <w:r w:rsidDel="00347A0B">
          <w:rPr>
            <w:rStyle w:val="CommentReference"/>
          </w:rPr>
          <w:commentReference w:id="1201"/>
        </w:r>
      </w:del>
      <w:ins w:id="1203" w:author="Rogelj, Joeri" w:date="2025-09-16T23:00:00Z" w16du:dateUtc="2025-09-16T22:00:00Z">
        <w:r w:rsidR="00031EEB">
          <w:t>Focussing on the impact on</w:t>
        </w:r>
      </w:ins>
      <w:ins w:id="1204" w:author="Beath, Hamish R" w:date="2025-09-01T11:17:00Z" w16du:dateUtc="2025-09-01T10:17:00Z">
        <w:del w:id="1205" w:author="Rogelj, Joeri" w:date="2025-09-16T22:56:00Z" w16du:dateUtc="2025-09-16T21:56:00Z">
          <w:r w:rsidR="00CF5D54">
            <w:delText>Next, e</w:delText>
          </w:r>
        </w:del>
        <w:del w:id="1206" w:author="Rogelj, Joeri" w:date="2025-09-16T23:00:00Z" w16du:dateUtc="2025-09-16T22:00:00Z">
          <w:r w:rsidR="00CF5D54">
            <w:delText>xamining the diversity weighting applied to</w:delText>
          </w:r>
        </w:del>
        <w:r w:rsidR="00CF5D54">
          <w:t xml:space="preserve"> specific scenarios, </w:t>
        </w:r>
      </w:ins>
      <w:ins w:id="1207" w:author="Beath, Hamish R" w:date="2025-09-01T11:33:00Z" w16du:dateUtc="2025-09-01T10:33:00Z">
        <w:r w:rsidR="00F40238">
          <w:t>the</w:t>
        </w:r>
      </w:ins>
      <w:ins w:id="1208" w:author="Rogelj, Joeri" w:date="2025-09-16T22:57:00Z" w16du:dateUtc="2025-09-16T21:57:00Z">
        <w:r w:rsidR="00F40238">
          <w:t xml:space="preserve"> </w:t>
        </w:r>
      </w:ins>
      <w:commentRangeStart w:id="1209"/>
      <w:ins w:id="1210" w:author="Beath, Hamish R" w:date="2025-09-01T11:28:00Z" w16du:dateUtc="2025-09-01T10:28:00Z">
        <w:del w:id="1211" w:author="Rogelj, Joeri" w:date="2025-09-16T22:57:00Z" w16du:dateUtc="2025-09-16T21:57:00Z">
          <w:r w:rsidR="00F40238" w:rsidDel="002B0E53">
            <w:delText xml:space="preserve"> </w:delText>
          </w:r>
        </w:del>
      </w:ins>
      <w:ins w:id="1212" w:author="Beath, Hamish R" w:date="2025-09-01T11:32:00Z" w16du:dateUtc="2025-09-01T10:32:00Z">
        <w:del w:id="1213" w:author="Rogelj, Joeri" w:date="2025-09-16T23:03:00Z" w16du:dateUtc="2025-09-16T22:03:00Z">
          <w:r w:rsidR="00F40238" w:rsidDel="00CF193C">
            <w:delText>representation</w:delText>
          </w:r>
        </w:del>
      </w:ins>
      <w:ins w:id="1214" w:author="Rogelj, Joeri" w:date="2025-09-16T23:03:00Z" w16du:dateUtc="2025-09-16T22:03:00Z">
        <w:r w:rsidR="00CF193C">
          <w:t>prevalence</w:t>
        </w:r>
      </w:ins>
      <w:ins w:id="1215" w:author="Beath, Hamish R" w:date="2025-09-01T11:32:00Z" w16du:dateUtc="2025-09-01T10:32:00Z">
        <w:r w:rsidR="00F40238">
          <w:t xml:space="preserve"> </w:t>
        </w:r>
      </w:ins>
      <w:commentRangeEnd w:id="1209"/>
      <w:r w:rsidR="001D5121">
        <w:rPr>
          <w:rStyle w:val="CommentReference"/>
        </w:rPr>
        <w:commentReference w:id="1209"/>
      </w:r>
      <w:ins w:id="1216" w:author="Beath, Hamish R" w:date="2025-09-01T11:32:00Z" w16du:dateUtc="2025-09-01T10:32:00Z">
        <w:r w:rsidR="00F40238">
          <w:t xml:space="preserve">of models and projects </w:t>
        </w:r>
      </w:ins>
      <w:ins w:id="1217" w:author="Rogelj, Joeri" w:date="2025-09-16T23:04:00Z" w16du:dateUtc="2025-09-16T22:04:00Z">
        <w:r w:rsidR="00281332">
          <w:t xml:space="preserve">can </w:t>
        </w:r>
      </w:ins>
      <w:ins w:id="1218" w:author="Beath, Hamish R" w:date="2025-09-01T11:33:00Z" w16du:dateUtc="2025-09-01T10:33:00Z">
        <w:del w:id="1219" w:author="Rogelj, Joeri" w:date="2025-09-16T23:01:00Z" w16du:dateUtc="2025-09-16T22:01:00Z">
          <w:r w:rsidR="00F40238">
            <w:delText>app</w:delText>
          </w:r>
        </w:del>
      </w:ins>
      <w:ins w:id="1220" w:author="Beath, Hamish R" w:date="2025-09-01T11:34:00Z" w16du:dateUtc="2025-09-01T10:34:00Z">
        <w:del w:id="1221" w:author="Rogelj, Joeri" w:date="2025-09-16T23:01:00Z" w16du:dateUtc="2025-09-16T22:01:00Z">
          <w:r w:rsidR="00F40238">
            <w:delText xml:space="preserve">ears to </w:delText>
          </w:r>
        </w:del>
      </w:ins>
      <w:ins w:id="1222" w:author="Rogelj, Joeri" w:date="2025-09-16T23:04:00Z" w16du:dateUtc="2025-09-16T22:04:00Z">
        <w:r w:rsidR="00281332">
          <w:t>explain</w:t>
        </w:r>
      </w:ins>
      <w:ins w:id="1223" w:author="Beath, Hamish R" w:date="2025-09-01T11:34:00Z" w16du:dateUtc="2025-09-01T10:34:00Z">
        <w:del w:id="1224" w:author="Rogelj, Joeri" w:date="2025-09-16T23:01:00Z" w16du:dateUtc="2025-09-16T22:01:00Z">
          <w:r w:rsidR="00F40238">
            <w:delText>influence</w:delText>
          </w:r>
        </w:del>
        <w:r w:rsidR="00F40238">
          <w:t xml:space="preserve"> which scenarios achieve high or low weights. </w:t>
        </w:r>
      </w:ins>
      <w:commentRangeStart w:id="1225"/>
      <w:commentRangeStart w:id="1226"/>
      <w:ins w:id="1227" w:author="Beath, Hamish R" w:date="2025-08-31T17:18:00Z" w16du:dateUtc="2025-08-31T16:18:00Z">
        <w:del w:id="1228" w:author="Rogelj, Joeri" w:date="2025-09-16T22:58:00Z" w16du:dateUtc="2025-09-16T21:58:00Z">
          <w:r w:rsidR="00434EE9">
            <w:delText>All s</w:delText>
          </w:r>
        </w:del>
      </w:ins>
      <w:ins w:id="1229" w:author="Beath, Hamish R" w:date="2025-08-31T17:17:00Z" w16du:dateUtc="2025-08-31T16:17:00Z">
        <w:del w:id="1230" w:author="Rogelj, Joeri" w:date="2025-09-16T22:58:00Z" w16du:dateUtc="2025-09-16T21:58:00Z">
          <w:r w:rsidR="00434EE9">
            <w:delText xml:space="preserve">cenarios in </w:delText>
          </w:r>
          <w:r w:rsidR="00434EE9" w:rsidDel="00151689">
            <w:delText>t</w:delText>
          </w:r>
        </w:del>
      </w:ins>
      <w:ins w:id="1231" w:author="Rogelj, Joeri" w:date="2025-09-16T22:58:00Z" w16du:dateUtc="2025-09-16T21:58:00Z">
        <w:r w:rsidR="00151689">
          <w:t>T</w:t>
        </w:r>
      </w:ins>
      <w:ins w:id="1232" w:author="Beath, Hamish R" w:date="2025-08-31T17:17:00Z" w16du:dateUtc="2025-08-31T16:17:00Z">
        <w:r w:rsidR="00434EE9">
          <w:t xml:space="preserve">he </w:t>
        </w:r>
        <w:del w:id="1233" w:author="Rogelj, Joeri" w:date="2025-09-16T22:58:00Z" w16du:dateUtc="2025-09-16T21:58:00Z">
          <w:r w:rsidR="00434EE9" w:rsidDel="00151689">
            <w:delText>highest</w:delText>
          </w:r>
        </w:del>
      </w:ins>
      <w:ins w:id="1234" w:author="Rogelj, Joeri" w:date="2025-09-16T22:58:00Z" w16du:dateUtc="2025-09-16T21:58:00Z">
        <w:r w:rsidR="00151689">
          <w:t>top-</w:t>
        </w:r>
      </w:ins>
      <w:ins w:id="1235" w:author="Beath, Hamish R" w:date="2025-08-31T17:17:00Z" w16du:dateUtc="2025-08-31T16:17:00Z">
        <w:del w:id="1236" w:author="Rogelj, Joeri" w:date="2025-09-16T22:58:00Z" w16du:dateUtc="2025-09-16T21:58:00Z">
          <w:r w:rsidR="00434EE9">
            <w:delText xml:space="preserve"> </w:delText>
          </w:r>
        </w:del>
        <w:r w:rsidR="00434EE9">
          <w:t>10</w:t>
        </w:r>
      </w:ins>
      <w:ins w:id="1237" w:author="Beath, Hamish R" w:date="2025-08-31T17:19:00Z" w16du:dateUtc="2025-08-31T16:19:00Z">
        <w:r w:rsidR="00434EE9">
          <w:t xml:space="preserve"> </w:t>
        </w:r>
        <w:del w:id="1238" w:author="Rogelj, Joeri" w:date="2025-09-16T22:58:00Z" w16du:dateUtc="2025-09-16T21:58:00Z">
          <w:r w:rsidR="00434EE9">
            <w:delText xml:space="preserve">scenarios </w:delText>
          </w:r>
        </w:del>
        <w:r w:rsidR="00434EE9">
          <w:t>diversity weighted scenarios</w:t>
        </w:r>
      </w:ins>
      <w:ins w:id="1239" w:author="Beath, Hamish R" w:date="2025-08-31T17:17:00Z" w16du:dateUtc="2025-08-31T16:17:00Z">
        <w:r w:rsidR="00434EE9">
          <w:t xml:space="preserve"> for both C1 and C2 </w:t>
        </w:r>
        <w:del w:id="1240" w:author="Rogelj, Joeri" w:date="2025-09-16T22:58:00Z" w16du:dateUtc="2025-09-16T21:58:00Z">
          <w:r w:rsidR="00434EE9">
            <w:delText xml:space="preserve">scenarios </w:delText>
          </w:r>
        </w:del>
        <w:r w:rsidR="00434EE9">
          <w:t>originate from a model</w:t>
        </w:r>
      </w:ins>
      <w:ins w:id="1241" w:author="Beath, Hamish R" w:date="2025-08-31T17:21:00Z" w16du:dateUtc="2025-08-31T16:21:00Z">
        <w:r w:rsidR="00434EE9">
          <w:t xml:space="preserve"> framework</w:t>
        </w:r>
      </w:ins>
      <w:ins w:id="1242" w:author="Beath, Hamish R" w:date="2025-08-31T17:17:00Z" w16du:dateUtc="2025-08-31T16:17:00Z">
        <w:r w:rsidR="00434EE9">
          <w:t xml:space="preserve"> </w:t>
        </w:r>
      </w:ins>
      <w:ins w:id="1243" w:author="Beath, Hamish R" w:date="2025-08-31T17:24:00Z" w16du:dateUtc="2025-08-31T16:24:00Z">
        <w:r w:rsidR="00434EE9">
          <w:t>and/</w:t>
        </w:r>
      </w:ins>
      <w:ins w:id="1244" w:author="Beath, Hamish R" w:date="2025-08-31T17:17:00Z" w16du:dateUtc="2025-08-31T16:17:00Z">
        <w:r w:rsidR="00434EE9">
          <w:t xml:space="preserve">or project with low </w:t>
        </w:r>
        <w:del w:id="1245" w:author="Rogelj, Joeri" w:date="2025-09-16T23:04:00Z" w16du:dateUtc="2025-09-16T22:04:00Z">
          <w:r w:rsidR="00434EE9">
            <w:delText>representation</w:delText>
          </w:r>
        </w:del>
      </w:ins>
      <w:ins w:id="1246" w:author="Rogelj, Joeri" w:date="2025-09-16T23:04:00Z" w16du:dateUtc="2025-09-16T22:04:00Z">
        <w:r w:rsidR="00CF193C">
          <w:t>prevalence</w:t>
        </w:r>
      </w:ins>
      <w:ins w:id="1247" w:author="Beath, Hamish R" w:date="2025-08-31T17:32:00Z" w16du:dateUtc="2025-08-31T16:32:00Z">
        <w:r w:rsidR="001A0BF2">
          <w:t xml:space="preserve"> (Figs 5a</w:t>
        </w:r>
        <w:del w:id="1248" w:author="Rogelj, Joeri" w:date="2025-09-16T23:02:00Z" w16du:dateUtc="2025-09-16T22:02:00Z">
          <w:r w:rsidR="001A0BF2">
            <w:delText xml:space="preserve"> </w:delText>
          </w:r>
        </w:del>
        <w:r w:rsidR="001A0BF2">
          <w:t>&amp;c)</w:t>
        </w:r>
      </w:ins>
      <w:ins w:id="1249" w:author="Beath, Hamish R" w:date="2025-08-31T17:23:00Z" w16du:dateUtc="2025-08-31T16:23:00Z">
        <w:r w:rsidR="00434EE9">
          <w:t xml:space="preserve">. </w:t>
        </w:r>
      </w:ins>
      <w:ins w:id="1250" w:author="Beath, Hamish R" w:date="2025-08-31T17:26:00Z" w16du:dateUtc="2025-08-31T16:26:00Z">
        <w:r w:rsidR="00434EE9">
          <w:t xml:space="preserve">Likewise, </w:t>
        </w:r>
        <w:del w:id="1251" w:author="Rogelj, Joeri" w:date="2025-09-16T23:02:00Z" w16du:dateUtc="2025-09-16T22:02:00Z">
          <w:r w:rsidR="00434EE9">
            <w:delText xml:space="preserve">for </w:delText>
          </w:r>
        </w:del>
        <w:r w:rsidR="00434EE9">
          <w:t xml:space="preserve">the </w:t>
        </w:r>
        <w:del w:id="1252" w:author="Rogelj, Joeri" w:date="2025-09-16T23:02:00Z" w16du:dateUtc="2025-09-16T22:02:00Z">
          <w:r w:rsidR="00434EE9">
            <w:delText>lowest</w:delText>
          </w:r>
        </w:del>
      </w:ins>
      <w:ins w:id="1253" w:author="Rogelj, Joeri" w:date="2025-09-16T23:02:00Z" w16du:dateUtc="2025-09-16T22:02:00Z">
        <w:r w:rsidR="00245A20">
          <w:t>bottom-</w:t>
        </w:r>
      </w:ins>
      <w:ins w:id="1254" w:author="Beath, Hamish R" w:date="2025-08-31T17:26:00Z" w16du:dateUtc="2025-08-31T16:26:00Z">
        <w:del w:id="1255" w:author="Rogelj, Joeri" w:date="2025-09-16T23:02:00Z" w16du:dateUtc="2025-09-16T22:02:00Z">
          <w:r w:rsidR="00434EE9">
            <w:delText xml:space="preserve"> </w:delText>
          </w:r>
        </w:del>
        <w:r w:rsidR="00434EE9">
          <w:t>10 scenarios</w:t>
        </w:r>
      </w:ins>
      <w:ins w:id="1256" w:author="Rogelj, Joeri" w:date="2025-09-16T23:02:00Z" w16du:dateUtc="2025-09-16T22:02:00Z">
        <w:r w:rsidR="00245A20">
          <w:t xml:space="preserve"> </w:t>
        </w:r>
      </w:ins>
      <w:ins w:id="1257" w:author="Beath, Hamish R" w:date="2025-08-31T17:26:00Z" w16du:dateUtc="2025-08-31T16:26:00Z">
        <w:del w:id="1258" w:author="Rogelj, Joeri" w:date="2025-09-16T23:02:00Z" w16du:dateUtc="2025-09-16T22:02:00Z">
          <w:r w:rsidR="00434EE9">
            <w:delText xml:space="preserve">, these are dominated by scenarios </w:delText>
          </w:r>
        </w:del>
        <w:r w:rsidR="00434EE9">
          <w:t>originat</w:t>
        </w:r>
      </w:ins>
      <w:ins w:id="1259" w:author="Rogelj, Joeri" w:date="2025-09-16T23:02:00Z" w16du:dateUtc="2025-09-16T22:02:00Z">
        <w:r w:rsidR="00245A20">
          <w:t>e</w:t>
        </w:r>
      </w:ins>
      <w:ins w:id="1260" w:author="Beath, Hamish R" w:date="2025-08-31T17:26:00Z" w16du:dateUtc="2025-08-31T16:26:00Z">
        <w:del w:id="1261" w:author="Rogelj, Joeri" w:date="2025-09-16T23:02:00Z" w16du:dateUtc="2025-09-16T22:02:00Z">
          <w:r w:rsidR="00434EE9" w:rsidDel="00245A20">
            <w:delText>ing</w:delText>
          </w:r>
        </w:del>
        <w:r w:rsidR="00434EE9">
          <w:t xml:space="preserve"> from</w:t>
        </w:r>
      </w:ins>
      <w:ins w:id="1262" w:author="Beath, Hamish R" w:date="2025-08-31T17:31:00Z" w16du:dateUtc="2025-08-31T16:31:00Z">
        <w:r w:rsidR="001A0BF2">
          <w:t xml:space="preserve"> either</w:t>
        </w:r>
      </w:ins>
      <w:ins w:id="1263" w:author="Beath, Hamish R" w:date="2025-08-31T17:26:00Z" w16du:dateUtc="2025-08-31T16:26:00Z">
        <w:r w:rsidR="00434EE9">
          <w:t xml:space="preserve"> a project </w:t>
        </w:r>
        <w:del w:id="1264" w:author="Rogelj, Joeri" w:date="2025-09-16T23:02:00Z" w16du:dateUtc="2025-09-16T22:02:00Z">
          <w:r w:rsidR="00434EE9">
            <w:delText>and</w:delText>
          </w:r>
        </w:del>
      </w:ins>
      <w:ins w:id="1265" w:author="Rogelj, Joeri" w:date="2025-09-16T23:02:00Z" w16du:dateUtc="2025-09-16T22:02:00Z">
        <w:r w:rsidR="00245A20">
          <w:t>or</w:t>
        </w:r>
      </w:ins>
      <w:ins w:id="1266" w:author="Beath, Hamish R" w:date="2025-08-31T17:26:00Z" w16du:dateUtc="2025-08-31T16:26:00Z">
        <w:r w:rsidR="00434EE9">
          <w:t xml:space="preserve"> model with high </w:t>
        </w:r>
        <w:del w:id="1267" w:author="Rogelj, Joeri" w:date="2025-09-16T23:04:00Z" w16du:dateUtc="2025-09-16T22:04:00Z">
          <w:r w:rsidR="00434EE9">
            <w:delText>represent</w:delText>
          </w:r>
        </w:del>
      </w:ins>
      <w:ins w:id="1268" w:author="Beath, Hamish R" w:date="2025-08-31T17:27:00Z" w16du:dateUtc="2025-08-31T16:27:00Z">
        <w:del w:id="1269" w:author="Rogelj, Joeri" w:date="2025-09-16T23:04:00Z" w16du:dateUtc="2025-09-16T22:04:00Z">
          <w:r w:rsidR="00434EE9">
            <w:delText>ation</w:delText>
          </w:r>
        </w:del>
      </w:ins>
      <w:ins w:id="1270" w:author="Rogelj, Joeri" w:date="2025-09-16T23:04:00Z" w16du:dateUtc="2025-09-16T22:04:00Z">
        <w:r w:rsidR="00CF193C">
          <w:t>prevalence</w:t>
        </w:r>
      </w:ins>
      <w:ins w:id="1271" w:author="Beath, Hamish R" w:date="2025-08-31T17:28:00Z" w16du:dateUtc="2025-08-31T16:28:00Z">
        <w:r w:rsidR="001A0BF2">
          <w:t xml:space="preserve">, or </w:t>
        </w:r>
      </w:ins>
      <w:ins w:id="1272" w:author="Beath, Hamish R" w:date="2025-08-31T17:31:00Z" w16du:dateUtc="2025-08-31T16:31:00Z">
        <w:r w:rsidR="001A0BF2">
          <w:t xml:space="preserve">in many instances both. </w:t>
        </w:r>
      </w:ins>
      <w:ins w:id="1273" w:author="Rogelj, Joeri" w:date="2025-09-16T23:03:00Z" w16du:dateUtc="2025-09-16T22:03:00Z">
        <w:del w:id="1274" w:author="Beath, Hamish R" w:date="2025-09-22T16:00:00Z" w16du:dateUtc="2025-09-22T15:00:00Z">
          <w:r w:rsidR="00D93604" w:rsidDel="00CB6036">
            <w:delText>--</w:delText>
          </w:r>
        </w:del>
      </w:ins>
      <w:ins w:id="1275" w:author="Beath, Hamish R" w:date="2025-08-31T17:36:00Z" w16du:dateUtc="2025-08-31T16:36:00Z">
        <w:r w:rsidR="001A0BF2">
          <w:t>The bottom five scenarios</w:t>
        </w:r>
      </w:ins>
      <w:ins w:id="1276" w:author="Beath, Hamish R" w:date="2025-08-31T17:38:00Z" w16du:dateUtc="2025-08-31T16:38:00Z">
        <w:r w:rsidR="00572E7E">
          <w:t xml:space="preserve"> (Fig. 5</w:t>
        </w:r>
      </w:ins>
      <w:ins w:id="1277" w:author="Beath, Hamish R" w:date="2025-08-31T17:45:00Z" w16du:dateUtc="2025-08-31T16:45:00Z">
        <w:r w:rsidR="00572E7E">
          <w:t>c</w:t>
        </w:r>
      </w:ins>
      <w:ins w:id="1278" w:author="Beath, Hamish R" w:date="2025-08-31T17:38:00Z" w16du:dateUtc="2025-08-31T16:38:00Z">
        <w:r w:rsidR="00572E7E">
          <w:t>)</w:t>
        </w:r>
      </w:ins>
      <w:ins w:id="1279" w:author="Beath, Hamish R" w:date="2025-08-31T17:36:00Z" w16du:dateUtc="2025-08-31T16:36:00Z">
        <w:r w:rsidR="001A0BF2">
          <w:t xml:space="preserve"> for C2 originate from MESSAGE</w:t>
        </w:r>
      </w:ins>
      <w:ins w:id="1280" w:author="Beath, Hamish R" w:date="2025-08-31T17:40:00Z" w16du:dateUtc="2025-08-31T16:40:00Z">
        <w:r w:rsidR="00572E7E">
          <w:t xml:space="preserve"> (second most prevalent model for C2)</w:t>
        </w:r>
      </w:ins>
      <w:ins w:id="1281" w:author="Beath, Hamish R" w:date="2025-08-31T17:33:00Z" w16du:dateUtc="2025-08-31T16:33:00Z">
        <w:r w:rsidR="001A0BF2">
          <w:t xml:space="preserve"> </w:t>
        </w:r>
      </w:ins>
      <w:ins w:id="1282" w:author="Beath, Hamish R" w:date="2025-08-31T17:38:00Z" w16du:dateUtc="2025-08-31T16:38:00Z">
        <w:r w:rsidR="00572E7E">
          <w:t xml:space="preserve">and are </w:t>
        </w:r>
      </w:ins>
      <w:ins w:id="1283" w:author="Beath, Hamish R" w:date="2025-08-31T17:39:00Z" w16du:dateUtc="2025-08-31T16:39:00Z">
        <w:r w:rsidR="00572E7E">
          <w:t xml:space="preserve">variants with </w:t>
        </w:r>
      </w:ins>
      <w:ins w:id="1284" w:author="Beath, Hamish R" w:date="2025-08-31T17:44:00Z" w16du:dateUtc="2025-08-31T16:44:00Z">
        <w:r w:rsidR="00572E7E">
          <w:t xml:space="preserve">50 </w:t>
        </w:r>
      </w:ins>
      <w:ins w:id="1285" w:author="Beath, Hamish R" w:date="2025-09-01T11:35:00Z" w16du:dateUtc="2025-09-01T10:35:00Z">
        <w:r w:rsidR="00F40238">
          <w:t>Gt CO</w:t>
        </w:r>
        <w:r w:rsidR="00F40238" w:rsidRPr="00F40238">
          <w:rPr>
            <w:vertAlign w:val="subscript"/>
            <w:rPrChange w:id="1286" w:author="Beath, Hamish R" w:date="2025-09-01T11:35:00Z" w16du:dateUtc="2025-09-01T10:35:00Z">
              <w:rPr/>
            </w:rPrChange>
          </w:rPr>
          <w:t>2</w:t>
        </w:r>
      </w:ins>
      <w:ins w:id="1287" w:author="Beath, Hamish R" w:date="2025-08-31T17:44:00Z" w16du:dateUtc="2025-08-31T16:44:00Z">
        <w:r w:rsidR="00572E7E">
          <w:t xml:space="preserve"> differences (400-650)</w:t>
        </w:r>
      </w:ins>
      <w:ins w:id="1288" w:author="Beath, Hamish R" w:date="2025-08-31T17:42:00Z" w16du:dateUtc="2025-08-31T16:42:00Z">
        <w:r w:rsidR="00572E7E">
          <w:t xml:space="preserve"> </w:t>
        </w:r>
      </w:ins>
      <w:ins w:id="1289" w:author="Beath, Hamish R" w:date="2025-08-31T17:44:00Z" w16du:dateUtc="2025-08-31T16:44:00Z">
        <w:r w:rsidR="00572E7E">
          <w:t>in</w:t>
        </w:r>
      </w:ins>
      <w:ins w:id="1290" w:author="Beath, Hamish R" w:date="2025-08-31T17:42:00Z" w16du:dateUtc="2025-08-31T16:42:00Z">
        <w:r w:rsidR="00572E7E">
          <w:t xml:space="preserve"> </w:t>
        </w:r>
      </w:ins>
      <w:commentRangeStart w:id="1291"/>
      <w:commentRangeStart w:id="1292"/>
      <w:ins w:id="1293" w:author="Rogelj, Joeri" w:date="2025-09-16T23:05:00Z" w16du:dateUtc="2025-09-16T22:05:00Z">
        <w:r w:rsidR="008E40F2">
          <w:t xml:space="preserve">full-century </w:t>
        </w:r>
      </w:ins>
      <w:ins w:id="1294" w:author="Beath, Hamish R" w:date="2025-08-31T17:42:00Z" w16du:dateUtc="2025-08-31T16:42:00Z">
        <w:r w:rsidR="00572E7E">
          <w:t xml:space="preserve">carbon </w:t>
        </w:r>
      </w:ins>
      <w:commentRangeEnd w:id="1291"/>
      <w:r w:rsidR="008E40F2">
        <w:rPr>
          <w:rStyle w:val="CommentReference"/>
        </w:rPr>
        <w:commentReference w:id="1291"/>
      </w:r>
      <w:commentRangeEnd w:id="1292"/>
      <w:r w:rsidR="00B646D2">
        <w:rPr>
          <w:rStyle w:val="CommentReference"/>
        </w:rPr>
        <w:commentReference w:id="1292"/>
      </w:r>
      <w:ins w:id="1295" w:author="Beath, Hamish R" w:date="2025-08-31T17:42:00Z" w16du:dateUtc="2025-08-31T16:42:00Z">
        <w:r w:rsidR="00572E7E">
          <w:t>budgets</w:t>
        </w:r>
      </w:ins>
      <w:ins w:id="1296" w:author="Beath, Hamish R" w:date="2025-09-18T13:53:00Z" w16du:dateUtc="2025-09-18T12:53:00Z">
        <w:r w:rsidR="00695E0D">
          <w:t xml:space="preserve"> (Fig. 5)</w:t>
        </w:r>
      </w:ins>
      <w:ins w:id="1297" w:author="Beath, Hamish R" w:date="2025-08-31T17:42:00Z" w16du:dateUtc="2025-08-31T16:42:00Z">
        <w:r w:rsidR="00572E7E">
          <w:t xml:space="preserve">. </w:t>
        </w:r>
      </w:ins>
      <w:ins w:id="1298" w:author="Beath, Hamish R" w:date="2025-08-31T17:43:00Z" w16du:dateUtc="2025-08-31T16:43:00Z">
        <w:r w:rsidR="00572E7E">
          <w:t>In our C2</w:t>
        </w:r>
      </w:ins>
      <w:ins w:id="1299" w:author="Beath, Hamish R" w:date="2025-09-22T16:00:00Z" w16du:dateUtc="2025-09-22T15:00:00Z">
        <w:r w:rsidR="008C202B">
          <w:t xml:space="preserve"> </w:t>
        </w:r>
      </w:ins>
      <w:ins w:id="1300" w:author="Beath, Hamish R" w:date="2025-08-31T17:43:00Z" w16du:dateUtc="2025-08-31T16:43:00Z">
        <w:r w:rsidR="00572E7E">
          <w:t>top 10, there are three scenarios which are also carbon budget variant</w:t>
        </w:r>
      </w:ins>
      <w:ins w:id="1301" w:author="Beath, Hamish R" w:date="2025-08-31T17:45:00Z" w16du:dateUtc="2025-08-31T16:45:00Z">
        <w:r w:rsidR="00572E7E">
          <w:t>s</w:t>
        </w:r>
      </w:ins>
      <w:ins w:id="1302" w:author="Beath, Hamish R" w:date="2025-08-31T17:43:00Z" w16du:dateUtc="2025-08-31T16:43:00Z">
        <w:r w:rsidR="00572E7E">
          <w:t xml:space="preserve">; </w:t>
        </w:r>
      </w:ins>
      <w:ins w:id="1303" w:author="Beath, Hamish R" w:date="2025-08-31T17:45:00Z" w16du:dateUtc="2025-08-31T16:45:00Z">
        <w:r w:rsidR="00572E7E">
          <w:t>however, these come from the AIM model framework</w:t>
        </w:r>
      </w:ins>
      <w:ins w:id="1304" w:author="Beath, Hamish R" w:date="2025-08-31T17:46:00Z" w16du:dateUtc="2025-08-31T16:46:00Z">
        <w:r w:rsidR="00572E7E">
          <w:t xml:space="preserve"> (3</w:t>
        </w:r>
        <w:r w:rsidR="00572E7E" w:rsidRPr="00572E7E">
          <w:rPr>
            <w:vertAlign w:val="superscript"/>
            <w:rPrChange w:id="1305" w:author="Beath, Hamish R" w:date="2025-08-31T17:46:00Z" w16du:dateUtc="2025-08-31T16:46:00Z">
              <w:rPr/>
            </w:rPrChange>
          </w:rPr>
          <w:t>rd</w:t>
        </w:r>
        <w:r w:rsidR="00572E7E">
          <w:t xml:space="preserve"> least prevalent) and have wider carbon budget differences (100Gt</w:t>
        </w:r>
      </w:ins>
      <w:ins w:id="1306" w:author="Beath, Hamish R" w:date="2025-09-01T11:35:00Z" w16du:dateUtc="2025-09-01T10:35:00Z">
        <w:r w:rsidR="00F40238">
          <w:t xml:space="preserve"> CO</w:t>
        </w:r>
        <w:r w:rsidR="00F40238" w:rsidRPr="00AD54E2">
          <w:rPr>
            <w:vertAlign w:val="subscript"/>
          </w:rPr>
          <w:t>2</w:t>
        </w:r>
      </w:ins>
      <w:ins w:id="1307" w:author="Beath, Hamish R" w:date="2025-08-31T17:46:00Z" w16du:dateUtc="2025-08-31T16:46:00Z">
        <w:r w:rsidR="00572E7E">
          <w:t xml:space="preserve">). </w:t>
        </w:r>
      </w:ins>
      <w:commentRangeEnd w:id="1225"/>
      <w:ins w:id="1308" w:author="Beath, Hamish R" w:date="2025-09-01T11:31:00Z" w16du:dateUtc="2025-09-01T10:31:00Z">
        <w:r w:rsidR="00F40238">
          <w:rPr>
            <w:rStyle w:val="CommentReference"/>
          </w:rPr>
          <w:commentReference w:id="1225"/>
        </w:r>
      </w:ins>
      <w:commentRangeEnd w:id="1226"/>
      <w:ins w:id="1309" w:author="Beath, Hamish R" w:date="2025-09-04T20:51:00Z" w16du:dateUtc="2025-09-04T19:51:00Z">
        <w:r w:rsidR="00203E6F">
          <w:rPr>
            <w:rStyle w:val="CommentReference"/>
          </w:rPr>
          <w:commentReference w:id="1226"/>
        </w:r>
      </w:ins>
      <w:ins w:id="1310" w:author="Rogelj, Joeri" w:date="2025-09-16T22:45:00Z" w16du:dateUtc="2025-09-16T21:45:00Z">
        <w:r w:rsidR="009A3CB4">
          <w:t xml:space="preserve"> </w:t>
        </w:r>
      </w:ins>
    </w:p>
    <w:p w14:paraId="2C8CFE70" w14:textId="51D12253" w:rsidR="003E4D17" w:rsidRPr="003E4D17" w:rsidRDefault="00CA3C85">
      <w:pPr>
        <w:rPr>
          <w:ins w:id="1311" w:author="Beath, Hamish R" w:date="2025-08-31T14:20:00Z" w16du:dateUtc="2025-08-31T13:20:00Z"/>
        </w:rPr>
        <w:pPrChange w:id="1312" w:author="Beath, Hamish R" w:date="2025-08-31T14:20:00Z" w16du:dateUtc="2025-08-31T13:20:00Z">
          <w:pPr>
            <w:pStyle w:val="Heading2"/>
            <w:keepNext/>
          </w:pPr>
        </w:pPrChange>
      </w:pPr>
      <w:ins w:id="1313" w:author="Beath, Hamish R" w:date="2025-10-09T15:54:00Z" w16du:dateUtc="2025-10-09T14:54:00Z">
        <w:r>
          <w:rPr>
            <w:noProof/>
            <w:sz w:val="16"/>
            <w:szCs w:val="16"/>
          </w:rPr>
          <w:lastRenderedPageBreak/>
          <w:drawing>
            <wp:inline distT="0" distB="0" distL="0" distR="0" wp14:anchorId="5F1EA244" wp14:editId="0BE42B7B">
              <wp:extent cx="6022503" cy="7026031"/>
              <wp:effectExtent l="0" t="0" r="0" b="0"/>
              <wp:docPr id="274532707"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32707" name="Picture 1" descr="A screenshot of a diagram&#10;&#10;AI-generated content may be incorrect."/>
                      <pic:cNvPicPr/>
                    </pic:nvPicPr>
                    <pic:blipFill>
                      <a:blip r:embed="rId19"/>
                      <a:stretch>
                        <a:fillRect/>
                      </a:stretch>
                    </pic:blipFill>
                    <pic:spPr>
                      <a:xfrm>
                        <a:off x="0" y="0"/>
                        <a:ext cx="6025325" cy="7029323"/>
                      </a:xfrm>
                      <a:prstGeom prst="rect">
                        <a:avLst/>
                      </a:prstGeom>
                    </pic:spPr>
                  </pic:pic>
                </a:graphicData>
              </a:graphic>
            </wp:inline>
          </w:drawing>
        </w:r>
      </w:ins>
      <w:commentRangeStart w:id="1314"/>
      <w:commentRangeEnd w:id="1314"/>
      <w:r w:rsidR="00D348B1">
        <w:rPr>
          <w:rStyle w:val="CommentReference"/>
        </w:rPr>
        <w:commentReference w:id="1314"/>
      </w:r>
    </w:p>
    <w:p w14:paraId="4C330D70" w14:textId="31F9BBF3" w:rsidR="004C7CED" w:rsidRPr="00D27322" w:rsidRDefault="00A61DB9" w:rsidP="00A61DB9">
      <w:pPr>
        <w:rPr>
          <w:ins w:id="1315" w:author="Beath, Hamish R" w:date="2025-08-31T22:49:00Z" w16du:dateUtc="2025-08-31T21:49:00Z"/>
        </w:rPr>
      </w:pPr>
      <w:ins w:id="1316" w:author="Beath, Hamish R" w:date="2025-08-31T22:45:00Z" w16du:dateUtc="2025-08-31T21:45:00Z">
        <w:r w:rsidRPr="001851EA">
          <w:rPr>
            <w:b/>
            <w:bCs/>
          </w:rPr>
          <w:t xml:space="preserve">Figure </w:t>
        </w:r>
        <w:r>
          <w:rPr>
            <w:b/>
            <w:bCs/>
          </w:rPr>
          <w:t>5</w:t>
        </w:r>
        <w:r w:rsidRPr="001851EA">
          <w:rPr>
            <w:b/>
            <w:bCs/>
          </w:rPr>
          <w:t xml:space="preserve"> | </w:t>
        </w:r>
      </w:ins>
      <w:ins w:id="1317" w:author="Beath, Hamish R" w:date="2025-08-31T22:47:00Z" w16du:dateUtc="2025-08-31T21:47:00Z">
        <w:r w:rsidR="004C7CED">
          <w:rPr>
            <w:b/>
            <w:bCs/>
          </w:rPr>
          <w:t xml:space="preserve">Insights into how scenarios </w:t>
        </w:r>
      </w:ins>
      <w:ins w:id="1318" w:author="Beath, Hamish R" w:date="2025-08-31T22:48:00Z" w16du:dateUtc="2025-08-31T21:48:00Z">
        <w:r w:rsidR="004C7CED">
          <w:rPr>
            <w:b/>
            <w:bCs/>
          </w:rPr>
          <w:t>diversity w</w:t>
        </w:r>
      </w:ins>
      <w:ins w:id="1319" w:author="Beath, Hamish R" w:date="2025-08-31T22:47:00Z" w16du:dateUtc="2025-08-31T21:47:00Z">
        <w:r w:rsidR="004C7CED">
          <w:rPr>
            <w:b/>
            <w:bCs/>
          </w:rPr>
          <w:t>eighted according to model frameworks and projects</w:t>
        </w:r>
      </w:ins>
      <w:ins w:id="1320" w:author="Beath, Hamish R" w:date="2025-08-31T22:45:00Z" w16du:dateUtc="2025-08-31T21:45:00Z">
        <w:r w:rsidRPr="001851EA">
          <w:rPr>
            <w:b/>
            <w:bCs/>
          </w:rPr>
          <w:t xml:space="preserve">. a. </w:t>
        </w:r>
      </w:ins>
      <w:ins w:id="1321" w:author="Beath, Hamish R" w:date="2025-08-31T23:02:00Z" w16du:dateUtc="2025-08-31T22:02:00Z">
        <w:r w:rsidR="00D27322" w:rsidRPr="00D27322">
          <w:rPr>
            <w:rPrChange w:id="1322" w:author="Beath, Hamish R" w:date="2025-08-31T23:02:00Z" w16du:dateUtc="2025-08-31T22:02:00Z">
              <w:rPr>
                <w:b/>
                <w:bCs/>
              </w:rPr>
            </w:rPrChange>
          </w:rPr>
          <w:t>connected</w:t>
        </w:r>
        <w:r w:rsidR="00D27322">
          <w:rPr>
            <w:b/>
            <w:bCs/>
          </w:rPr>
          <w:t xml:space="preserve"> </w:t>
        </w:r>
      </w:ins>
      <w:ins w:id="1323" w:author="Beath, Hamish R" w:date="2025-08-31T22:48:00Z" w16du:dateUtc="2025-08-31T21:48:00Z">
        <w:r w:rsidR="004C7CED">
          <w:t xml:space="preserve">rank plot showing </w:t>
        </w:r>
      </w:ins>
      <w:ins w:id="1324" w:author="Beath, Hamish R" w:date="2025-08-31T22:51:00Z" w16du:dateUtc="2025-08-31T21:51:00Z">
        <w:r w:rsidR="004C7CED">
          <w:t xml:space="preserve">C1 </w:t>
        </w:r>
      </w:ins>
      <w:ins w:id="1325" w:author="Beath, Hamish R" w:date="2025-08-31T22:48:00Z" w16du:dateUtc="2025-08-31T21:48:00Z">
        <w:r w:rsidR="004C7CED">
          <w:t>scenarios grouped by model</w:t>
        </w:r>
      </w:ins>
      <w:ins w:id="1326" w:author="Beath, Hamish R" w:date="2025-08-31T22:49:00Z" w16du:dateUtc="2025-08-31T21:49:00Z">
        <w:r w:rsidR="004C7CED">
          <w:t xml:space="preserve"> (left ranking), diversity weight (central ranking) and project (right ranking). </w:t>
        </w:r>
      </w:ins>
      <w:ins w:id="1327" w:author="Beath, Hamish R" w:date="2025-08-31T22:45:00Z" w16du:dateUtc="2025-08-31T21:45:00Z">
        <w:r w:rsidRPr="001851EA">
          <w:t xml:space="preserve"> </w:t>
        </w:r>
      </w:ins>
      <w:ins w:id="1328" w:author="Beath, Hamish R" w:date="2025-08-31T22:51:00Z" w16du:dateUtc="2025-08-31T21:51:00Z">
        <w:r w:rsidR="004C7CED">
          <w:rPr>
            <w:b/>
            <w:bCs/>
          </w:rPr>
          <w:t xml:space="preserve">b </w:t>
        </w:r>
        <w:r w:rsidR="004C7CED">
          <w:t xml:space="preserve">the unweighted and weighted proportions of each project, model type and model framework for C1 scenarios; </w:t>
        </w:r>
        <w:r w:rsidR="004C7CED" w:rsidRPr="004C7CED">
          <w:rPr>
            <w:b/>
            <w:bCs/>
            <w:rPrChange w:id="1329" w:author="Beath, Hamish R" w:date="2025-08-31T22:51:00Z" w16du:dateUtc="2025-08-31T21:51:00Z">
              <w:rPr/>
            </w:rPrChange>
          </w:rPr>
          <w:t>c</w:t>
        </w:r>
        <w:r w:rsidR="004C7CED">
          <w:rPr>
            <w:b/>
            <w:bCs/>
          </w:rPr>
          <w:t xml:space="preserve">, </w:t>
        </w:r>
        <w:r w:rsidR="004C7CED">
          <w:t xml:space="preserve">equivalent </w:t>
        </w:r>
      </w:ins>
      <w:ins w:id="1330" w:author="Beath, Hamish R" w:date="2025-08-31T23:02:00Z" w16du:dateUtc="2025-08-31T22:02:00Z">
        <w:r w:rsidR="00D27322">
          <w:t xml:space="preserve">connected </w:t>
        </w:r>
      </w:ins>
      <w:ins w:id="1331" w:author="Beath, Hamish R" w:date="2025-08-31T22:52:00Z" w16du:dateUtc="2025-08-31T21:52:00Z">
        <w:r w:rsidR="004C7CED">
          <w:t>rank plot</w:t>
        </w:r>
      </w:ins>
      <w:ins w:id="1332" w:author="Beath, Hamish R" w:date="2025-08-31T23:01:00Z" w16du:dateUtc="2025-08-31T22:01:00Z">
        <w:r w:rsidR="00D27322">
          <w:t xml:space="preserve"> from panel </w:t>
        </w:r>
        <w:r w:rsidR="00D27322" w:rsidRPr="00D27322">
          <w:rPr>
            <w:b/>
            <w:bCs/>
            <w:rPrChange w:id="1333" w:author="Beath, Hamish R" w:date="2025-08-31T23:02:00Z" w16du:dateUtc="2025-08-31T22:02:00Z">
              <w:rPr/>
            </w:rPrChange>
          </w:rPr>
          <w:t>a</w:t>
        </w:r>
        <w:r w:rsidR="00D27322">
          <w:t>,</w:t>
        </w:r>
      </w:ins>
      <w:ins w:id="1334" w:author="Beath, Hamish R" w:date="2025-08-31T22:52:00Z" w16du:dateUtc="2025-08-31T21:52:00Z">
        <w:r w:rsidR="004C7CED">
          <w:t xml:space="preserve"> but for C2 scenarios; </w:t>
        </w:r>
        <w:r w:rsidR="004C7CED" w:rsidRPr="00D27322">
          <w:rPr>
            <w:rPrChange w:id="1335" w:author="Beath, Hamish R" w:date="2025-08-31T23:05:00Z" w16du:dateUtc="2025-08-31T22:05:00Z">
              <w:rPr>
                <w:b/>
                <w:bCs/>
              </w:rPr>
            </w:rPrChange>
          </w:rPr>
          <w:t xml:space="preserve">d, </w:t>
        </w:r>
      </w:ins>
      <w:ins w:id="1336" w:author="Beath, Hamish R" w:date="2025-08-31T23:04:00Z" w16du:dateUtc="2025-08-31T22:04:00Z">
        <w:r w:rsidR="00D27322" w:rsidRPr="00D27322">
          <w:rPr>
            <w:rPrChange w:id="1337" w:author="Beath, Hamish R" w:date="2025-08-31T23:05:00Z" w16du:dateUtc="2025-08-31T22:05:00Z">
              <w:rPr>
                <w:b/>
                <w:bCs/>
              </w:rPr>
            </w:rPrChange>
          </w:rPr>
          <w:t>stacked bars showing</w:t>
        </w:r>
        <w:r w:rsidR="00D27322">
          <w:rPr>
            <w:b/>
            <w:bCs/>
          </w:rPr>
          <w:t xml:space="preserve"> </w:t>
        </w:r>
      </w:ins>
      <w:ins w:id="1338" w:author="Beath, Hamish R" w:date="2025-08-31T22:52:00Z" w16du:dateUtc="2025-08-31T21:52:00Z">
        <w:r w:rsidR="004C7CED">
          <w:t>the unweighted and weighted proportions of each project, model type and model framework for C2 scenarios. For the rank plots (</w:t>
        </w:r>
      </w:ins>
      <w:ins w:id="1339" w:author="Beath, Hamish R" w:date="2025-08-31T23:05:00Z" w16du:dateUtc="2025-08-31T22:05:00Z">
        <w:r w:rsidR="00D27322">
          <w:t xml:space="preserve">panels </w:t>
        </w:r>
      </w:ins>
      <w:ins w:id="1340" w:author="Beath, Hamish R" w:date="2025-08-31T22:52:00Z" w16du:dateUtc="2025-08-31T21:52:00Z">
        <w:r w:rsidR="004C7CED" w:rsidRPr="004C7CED">
          <w:rPr>
            <w:b/>
            <w:bCs/>
            <w:rPrChange w:id="1341" w:author="Beath, Hamish R" w:date="2025-08-31T22:52:00Z" w16du:dateUtc="2025-08-31T21:52:00Z">
              <w:rPr/>
            </w:rPrChange>
          </w:rPr>
          <w:t>a</w:t>
        </w:r>
        <w:r w:rsidR="004C7CED">
          <w:t xml:space="preserve"> &amp; </w:t>
        </w:r>
        <w:r w:rsidR="004C7CED" w:rsidRPr="004C7CED">
          <w:rPr>
            <w:b/>
            <w:bCs/>
            <w:rPrChange w:id="1342" w:author="Beath, Hamish R" w:date="2025-08-31T22:52:00Z" w16du:dateUtc="2025-08-31T21:52:00Z">
              <w:rPr/>
            </w:rPrChange>
          </w:rPr>
          <w:t>c</w:t>
        </w:r>
        <w:r w:rsidR="004C7CED">
          <w:t xml:space="preserve">), </w:t>
        </w:r>
      </w:ins>
      <w:ins w:id="1343" w:author="Beath, Hamish R" w:date="2025-08-31T23:01:00Z" w16du:dateUtc="2025-08-31T22:01:00Z">
        <w:r w:rsidR="00D27322">
          <w:t>in the left and right ranks, scenarios are grouped with the largest model/project at the bottom. Thicker more visible</w:t>
        </w:r>
      </w:ins>
      <w:ins w:id="1344" w:author="Beath, Hamish R" w:date="2025-08-31T23:02:00Z" w16du:dateUtc="2025-08-31T22:02:00Z">
        <w:r w:rsidR="00D27322">
          <w:t xml:space="preserve"> connection</w:t>
        </w:r>
      </w:ins>
      <w:ins w:id="1345" w:author="Beath, Hamish R" w:date="2025-08-31T23:01:00Z" w16du:dateUtc="2025-08-31T22:01:00Z">
        <w:r w:rsidR="00D27322">
          <w:t xml:space="preserve"> lines are shown the for </w:t>
        </w:r>
      </w:ins>
      <w:ins w:id="1346" w:author="Beath, Hamish R" w:date="2025-08-31T23:04:00Z" w16du:dateUtc="2025-08-31T22:04:00Z">
        <w:r w:rsidR="00D27322">
          <w:t xml:space="preserve">scenarios in the highest or lowest 10 scenarios by diversity weighting. For the </w:t>
        </w:r>
      </w:ins>
      <w:ins w:id="1347" w:author="Beath, Hamish R" w:date="2025-08-31T23:05:00Z" w16du:dateUtc="2025-08-31T22:05:00Z">
        <w:r w:rsidR="00D27322">
          <w:t xml:space="preserve">stacked </w:t>
        </w:r>
      </w:ins>
      <w:ins w:id="1348" w:author="Beath, Hamish R" w:date="2025-08-31T23:04:00Z" w16du:dateUtc="2025-08-31T22:04:00Z">
        <w:r w:rsidR="00D27322">
          <w:t>bar</w:t>
        </w:r>
      </w:ins>
      <w:ins w:id="1349" w:author="Beath, Hamish R" w:date="2025-08-31T23:05:00Z" w16du:dateUtc="2025-08-31T22:05:00Z">
        <w:r w:rsidR="00D27322">
          <w:t xml:space="preserve">s (panels </w:t>
        </w:r>
        <w:r w:rsidR="00D27322" w:rsidRPr="00D27322">
          <w:rPr>
            <w:b/>
            <w:bCs/>
            <w:rPrChange w:id="1350" w:author="Beath, Hamish R" w:date="2025-08-31T23:05:00Z" w16du:dateUtc="2025-08-31T22:05:00Z">
              <w:rPr/>
            </w:rPrChange>
          </w:rPr>
          <w:t>b</w:t>
        </w:r>
        <w:r w:rsidR="00D27322">
          <w:t xml:space="preserve"> and </w:t>
        </w:r>
        <w:r w:rsidR="00D27322" w:rsidRPr="00D27322">
          <w:rPr>
            <w:b/>
            <w:bCs/>
            <w:rPrChange w:id="1351" w:author="Beath, Hamish R" w:date="2025-08-31T23:05:00Z" w16du:dateUtc="2025-08-31T22:05:00Z">
              <w:rPr/>
            </w:rPrChange>
          </w:rPr>
          <w:t>d</w:t>
        </w:r>
        <w:r w:rsidR="00D27322">
          <w:rPr>
            <w:b/>
            <w:bCs/>
          </w:rPr>
          <w:t xml:space="preserve">) </w:t>
        </w:r>
        <w:r w:rsidR="00D27322">
          <w:t xml:space="preserve">the lighter shaded bars are </w:t>
        </w:r>
        <w:r w:rsidR="00D27322">
          <w:lastRenderedPageBreak/>
          <w:t xml:space="preserve">unweighted, and the darker shaded </w:t>
        </w:r>
      </w:ins>
      <w:ins w:id="1352" w:author="Beath, Hamish R" w:date="2025-08-31T23:07:00Z" w16du:dateUtc="2025-08-31T22:07:00Z">
        <w:r w:rsidR="00AA1AB2">
          <w:t xml:space="preserve">bars are diversity weighted. </w:t>
        </w:r>
      </w:ins>
      <w:ins w:id="1353" w:author="Beath, Hamish R" w:date="2025-09-04T13:59:00Z" w16du:dateUtc="2025-09-04T12:59:00Z">
        <w:r w:rsidR="000A0DAF">
          <w:t xml:space="preserve">Only the 8 largest shares shown, with other grouped together as  </w:t>
        </w:r>
      </w:ins>
      <w:ins w:id="1354" w:author="Beath, Hamish R" w:date="2025-09-04T13:58:00Z" w16du:dateUtc="2025-09-04T12:58:00Z">
        <w:r w:rsidR="000A0DAF">
          <w:t>“</w:t>
        </w:r>
      </w:ins>
      <w:ins w:id="1355" w:author="Beath, Hamish R" w:date="2025-09-04T13:59:00Z" w16du:dateUtc="2025-09-04T12:59:00Z">
        <w:r w:rsidR="000A0DAF">
          <w:t>O</w:t>
        </w:r>
      </w:ins>
      <w:ins w:id="1356" w:author="Beath, Hamish R" w:date="2025-09-04T13:58:00Z" w16du:dateUtc="2025-09-04T12:58:00Z">
        <w:r w:rsidR="000A0DAF">
          <w:t>ther”</w:t>
        </w:r>
      </w:ins>
      <w:ins w:id="1357" w:author="Beath, Hamish R" w:date="2025-09-04T13:59:00Z" w16du:dateUtc="2025-09-04T12:59:00Z">
        <w:r w:rsidR="000A0DAF">
          <w:t>, a</w:t>
        </w:r>
      </w:ins>
      <w:ins w:id="1358" w:author="Beath, Hamish R" w:date="2025-09-04T14:00:00Z" w16du:dateUtc="2025-09-04T13:00:00Z">
        <w:r w:rsidR="000A0DAF">
          <w:t xml:space="preserve">s visible on the key. </w:t>
        </w:r>
      </w:ins>
    </w:p>
    <w:p w14:paraId="4232C248" w14:textId="77777777" w:rsidR="008A200E" w:rsidRDefault="008A200E" w:rsidP="00762351">
      <w:pPr>
        <w:pStyle w:val="Heading2"/>
        <w:keepNext/>
        <w:rPr>
          <w:ins w:id="1359" w:author="Beath, Hamish R" w:date="2025-08-31T14:20:00Z" w16du:dateUtc="2025-08-31T13:20:00Z"/>
        </w:rPr>
      </w:pPr>
    </w:p>
    <w:p w14:paraId="47B6959B" w14:textId="08741072" w:rsidR="006B2BF7" w:rsidRPr="001851EA" w:rsidRDefault="00DB0E6C" w:rsidP="00762351">
      <w:pPr>
        <w:pStyle w:val="Heading2"/>
        <w:keepNext/>
      </w:pPr>
      <w:ins w:id="1360" w:author="Beath, Hamish R" w:date="2025-08-31T10:25:00Z" w16du:dateUtc="2025-08-31T09:25:00Z">
        <w:r>
          <w:t xml:space="preserve">Reweighting </w:t>
        </w:r>
      </w:ins>
      <w:ins w:id="1361" w:author="Beath, Hamish R" w:date="2025-09-06T09:40:00Z" w16du:dateUtc="2025-09-06T08:40:00Z">
        <w:r w:rsidR="00CF22E9">
          <w:t xml:space="preserve">for </w:t>
        </w:r>
        <w:del w:id="1362" w:author="Rogelj, Joeri" w:date="2025-09-16T17:28:00Z" w16du:dateUtc="2025-09-16T16:28:00Z">
          <w:r w:rsidR="00CF22E9">
            <w:delText>an</w:delText>
          </w:r>
        </w:del>
      </w:ins>
      <w:del w:id="1363" w:author="Rogelj, Joeri" w:date="2025-09-16T17:28:00Z" w16du:dateUtc="2025-09-16T16:28:00Z">
        <w:r w:rsidR="00965654" w:rsidRPr="001851EA" w:rsidDel="00DB0E6C">
          <w:delText>A</w:delText>
        </w:r>
        <w:r w:rsidR="00965654" w:rsidRPr="001851EA" w:rsidDel="00AC5885">
          <w:delText>n</w:delText>
        </w:r>
        <w:r w:rsidR="00965654" w:rsidRPr="001851EA">
          <w:delText xml:space="preserve"> </w:delText>
        </w:r>
      </w:del>
      <w:commentRangeStart w:id="1364"/>
      <w:commentRangeStart w:id="1365"/>
      <w:r w:rsidR="00965654" w:rsidRPr="001851EA">
        <w:t xml:space="preserve">improved scenario </w:t>
      </w:r>
      <w:commentRangeEnd w:id="1364"/>
      <w:r w:rsidR="007B1AAA">
        <w:rPr>
          <w:rStyle w:val="CommentReference"/>
          <w:smallCaps w:val="0"/>
          <w:spacing w:val="0"/>
        </w:rPr>
        <w:commentReference w:id="1364"/>
      </w:r>
      <w:commentRangeEnd w:id="1365"/>
      <w:r w:rsidR="00DF5C74">
        <w:rPr>
          <w:rStyle w:val="CommentReference"/>
          <w:smallCaps w:val="0"/>
          <w:spacing w:val="0"/>
        </w:rPr>
        <w:commentReference w:id="1365"/>
      </w:r>
      <w:commentRangeStart w:id="1366"/>
      <w:commentRangeStart w:id="1367"/>
      <w:r w:rsidR="00965654" w:rsidRPr="001851EA">
        <w:t>assessment</w:t>
      </w:r>
      <w:commentRangeEnd w:id="1366"/>
      <w:r w:rsidR="0001311B">
        <w:rPr>
          <w:rStyle w:val="CommentReference"/>
          <w:smallCaps w:val="0"/>
          <w:spacing w:val="0"/>
        </w:rPr>
        <w:commentReference w:id="1366"/>
      </w:r>
      <w:commentRangeEnd w:id="1367"/>
      <w:r w:rsidR="00452258">
        <w:rPr>
          <w:rStyle w:val="CommentReference"/>
          <w:smallCaps w:val="0"/>
          <w:spacing w:val="0"/>
        </w:rPr>
        <w:commentReference w:id="1367"/>
      </w:r>
    </w:p>
    <w:p w14:paraId="76F6510A" w14:textId="1598BFDB" w:rsidR="00C75B8E" w:rsidRDefault="00C75B8E" w:rsidP="00651921">
      <w:pPr>
        <w:rPr>
          <w:ins w:id="1368" w:author="Beath, Hamish R" w:date="2025-09-02T15:34:00Z" w16du:dateUtc="2025-09-02T14:34:00Z"/>
          <w:del w:id="1369" w:author="Rogelj, Joeri" w:date="2025-09-16T17:27:00Z" w16du:dateUtc="2025-09-16T16:27:00Z"/>
        </w:rPr>
      </w:pPr>
    </w:p>
    <w:p w14:paraId="4C6741B9" w14:textId="7C47D27E" w:rsidR="000D101F" w:rsidRDefault="00965654" w:rsidP="00651921">
      <w:pPr>
        <w:rPr>
          <w:ins w:id="1370" w:author="Beath, Hamish R" w:date="2025-09-02T14:58:00Z" w16du:dateUtc="2025-09-02T13:58:00Z"/>
        </w:rPr>
      </w:pPr>
      <w:r w:rsidRPr="001851EA">
        <w:t xml:space="preserve">This </w:t>
      </w:r>
      <w:del w:id="1371" w:author="Beath, Hamish R" w:date="2025-09-22T16:01:00Z" w16du:dateUtc="2025-09-22T15:01:00Z">
        <w:r w:rsidRPr="001851EA">
          <w:delText xml:space="preserve">paper presents a </w:delText>
        </w:r>
      </w:del>
      <w:r w:rsidR="00435D23" w:rsidRPr="001851EA">
        <w:t xml:space="preserve">weighting framework </w:t>
      </w:r>
      <w:del w:id="1372" w:author="Beath, Hamish R" w:date="2025-09-22T16:02:00Z" w16du:dateUtc="2025-09-22T15:02:00Z">
        <w:r w:rsidR="00435D23" w:rsidRPr="001851EA">
          <w:delText xml:space="preserve">as a </w:delText>
        </w:r>
        <w:r w:rsidRPr="001851EA">
          <w:delText>tool to support scenario assessment</w:delText>
        </w:r>
      </w:del>
      <w:ins w:id="1373" w:author="Beath, Hamish R" w:date="2025-09-22T16:02:00Z" w16du:dateUtc="2025-09-22T15:02:00Z">
        <w:r w:rsidR="008D1FE4">
          <w:t>presented here is</w:t>
        </w:r>
      </w:ins>
      <w:ins w:id="1374" w:author="Beath, Hamish R" w:date="2025-09-02T13:12:00Z" w16du:dateUtc="2025-09-02T12:12:00Z">
        <w:r w:rsidR="00A03A8D">
          <w:t xml:space="preserve"> designed to be simple</w:t>
        </w:r>
        <w:del w:id="1375" w:author="Rogelj, Joeri" w:date="2025-09-16T23:09:00Z" w16du:dateUtc="2025-09-16T22:09:00Z">
          <w:r w:rsidR="00A03A8D">
            <w:delText xml:space="preserve"> </w:delText>
          </w:r>
        </w:del>
        <w:r w:rsidR="00A03A8D">
          <w:t xml:space="preserve"> and transparent</w:t>
        </w:r>
      </w:ins>
      <w:ins w:id="1376" w:author="Rogelj, Joeri" w:date="2025-09-16T23:11:00Z" w16du:dateUtc="2025-09-16T22:11:00Z">
        <w:del w:id="1377" w:author="Beath, Hamish R" w:date="2025-09-22T16:09:00Z" w16du:dateUtc="2025-09-22T15:09:00Z">
          <w:r w:rsidR="00EA2702" w:rsidDel="00E922DF">
            <w:delText>prevalent</w:delText>
          </w:r>
        </w:del>
      </w:ins>
      <w:ins w:id="1378" w:author="Beath, Hamish R" w:date="2025-09-02T13:29:00Z" w16du:dateUtc="2025-09-02T12:29:00Z">
        <w:r w:rsidR="001A5E17">
          <w:t>. Whilst</w:t>
        </w:r>
      </w:ins>
      <w:ins w:id="1379" w:author="Beath, Hamish R" w:date="2025-09-02T13:41:00Z" w16du:dateUtc="2025-09-02T12:41:00Z">
        <w:r w:rsidR="00B654F6">
          <w:t xml:space="preserve"> </w:t>
        </w:r>
      </w:ins>
      <w:ins w:id="1380" w:author="Beath, Hamish R" w:date="2025-09-02T13:31:00Z" w16du:dateUtc="2025-09-02T12:31:00Z">
        <w:del w:id="1381" w:author="Rogelj, Joeri" w:date="2025-09-16T23:12:00Z" w16du:dateUtc="2025-09-16T22:12:00Z">
          <w:r w:rsidR="001A5E17" w:rsidDel="00D47751">
            <w:delText>the</w:delText>
          </w:r>
        </w:del>
      </w:ins>
      <w:ins w:id="1382" w:author="Rogelj, Joeri" w:date="2025-09-16T23:12:00Z" w16du:dateUtc="2025-09-16T22:12:00Z">
        <w:r w:rsidR="00D47751">
          <w:t>our</w:t>
        </w:r>
        <w:r w:rsidR="00A03A8D">
          <w:t xml:space="preserve"> illustrative</w:t>
        </w:r>
      </w:ins>
      <w:ins w:id="1383" w:author="Beath, Hamish R" w:date="2025-09-02T13:12:00Z" w16du:dateUtc="2025-09-02T12:12:00Z">
        <w:r w:rsidR="00A03A8D">
          <w:t xml:space="preserve"> </w:t>
        </w:r>
      </w:ins>
      <w:ins w:id="1384" w:author="Beath, Hamish R" w:date="2025-09-02T13:31:00Z" w16du:dateUtc="2025-09-02T12:31:00Z">
        <w:del w:id="1385" w:author="Rogelj, Joeri" w:date="2025-09-16T23:13:00Z" w16du:dateUtc="2025-09-16T22:13:00Z">
          <w:r w:rsidR="001A5E17" w:rsidDel="00F317A0">
            <w:delText>findings</w:delText>
          </w:r>
        </w:del>
      </w:ins>
      <w:ins w:id="1386" w:author="Rogelj, Joeri" w:date="2025-09-16T23:13:00Z" w16du:dateUtc="2025-09-16T22:13:00Z">
        <w:r w:rsidR="00F317A0">
          <w:t>application</w:t>
        </w:r>
      </w:ins>
      <w:ins w:id="1387" w:author="Beath, Hamish R" w:date="2025-09-02T13:28:00Z" w16du:dateUtc="2025-09-02T12:28:00Z">
        <w:r w:rsidR="001A5E17">
          <w:t xml:space="preserve"> to</w:t>
        </w:r>
      </w:ins>
      <w:ins w:id="1388" w:author="Beath, Hamish R" w:date="2025-09-02T13:13:00Z" w16du:dateUtc="2025-09-02T12:13:00Z">
        <w:r w:rsidR="00A03A8D">
          <w:t xml:space="preserve"> </w:t>
        </w:r>
      </w:ins>
      <w:ins w:id="1389" w:author="Beath, Hamish R" w:date="2025-09-22T16:10:00Z" w16du:dateUtc="2025-09-22T15:10:00Z">
        <w:r w:rsidR="00052187">
          <w:t>AR6 scenarios</w:t>
        </w:r>
      </w:ins>
      <w:ins w:id="1390" w:author="Rogelj, Joeri" w:date="2025-09-16T23:13:00Z" w16du:dateUtc="2025-09-16T22:13:00Z">
        <w:r w:rsidR="00F317A0">
          <w:t xml:space="preserve"> is</w:t>
        </w:r>
      </w:ins>
      <w:ins w:id="1391" w:author="Beath, Hamish R" w:date="2025-09-02T13:31:00Z" w16du:dateUtc="2025-09-02T12:31:00Z">
        <w:del w:id="1392" w:author="Rogelj, Joeri" w:date="2025-09-16T23:13:00Z" w16du:dateUtc="2025-09-16T22:13:00Z">
          <w:r w:rsidR="001A5E17">
            <w:delText xml:space="preserve"> </w:delText>
          </w:r>
        </w:del>
        <w:del w:id="1393" w:author="Rogelj, Joeri" w:date="2025-09-16T23:12:00Z" w16du:dateUtc="2025-09-16T22:12:00Z">
          <w:r w:rsidR="001A5E17">
            <w:delText xml:space="preserve">our </w:delText>
          </w:r>
        </w:del>
      </w:ins>
      <w:ins w:id="1394" w:author="Beath, Hamish R" w:date="2025-09-04T17:03:00Z" w16du:dateUtc="2025-09-04T16:03:00Z">
        <w:del w:id="1395" w:author="Rogelj, Joeri" w:date="2025-09-16T23:12:00Z" w16du:dateUtc="2025-09-16T22:12:00Z">
          <w:r w:rsidR="0013018B">
            <w:delText xml:space="preserve">of our illustrative </w:delText>
          </w:r>
        </w:del>
      </w:ins>
      <w:ins w:id="1396" w:author="Beath, Hamish R" w:date="2025-09-04T17:04:00Z" w16du:dateUtc="2025-09-04T16:04:00Z">
        <w:del w:id="1397" w:author="Rogelj, Joeri" w:date="2025-09-16T23:13:00Z" w16du:dateUtc="2025-09-16T22:13:00Z">
          <w:r w:rsidR="0013018B">
            <w:delText>are</w:delText>
          </w:r>
        </w:del>
        <w:r w:rsidR="0013018B">
          <w:t xml:space="preserve"> by no means </w:t>
        </w:r>
      </w:ins>
      <w:ins w:id="1398" w:author="Beath, Hamish R" w:date="2025-09-02T13:42:00Z" w16du:dateUtc="2025-09-02T12:42:00Z">
        <w:del w:id="1399" w:author="Rogelj, Joeri" w:date="2025-09-16T23:12:00Z" w16du:dateUtc="2025-09-16T22:12:00Z">
          <w:r w:rsidR="00B654F6">
            <w:delText>conclusive</w:delText>
          </w:r>
        </w:del>
      </w:ins>
      <w:ins w:id="1400" w:author="Rogelj, Joeri" w:date="2025-09-16T23:12:00Z" w16du:dateUtc="2025-09-16T22:12:00Z">
        <w:r w:rsidR="000D67D5">
          <w:t>exclusive</w:t>
        </w:r>
      </w:ins>
      <w:ins w:id="1401" w:author="Beath, Hamish R" w:date="2025-09-02T13:42:00Z" w16du:dateUtc="2025-09-02T12:42:00Z">
        <w:r w:rsidR="00B654F6">
          <w:t xml:space="preserve">, </w:t>
        </w:r>
      </w:ins>
      <w:ins w:id="1402" w:author="Beath, Hamish R" w:date="2025-09-04T17:04:00Z" w16du:dateUtc="2025-09-04T16:04:00Z">
        <w:del w:id="1403" w:author="Rogelj, Joeri" w:date="2025-09-16T23:13:00Z" w16du:dateUtc="2025-09-16T22:13:00Z">
          <w:r w:rsidR="0013018B" w:rsidDel="00F317A0">
            <w:delText>they</w:delText>
          </w:r>
        </w:del>
      </w:ins>
      <w:ins w:id="1404" w:author="Rogelj, Joeri" w:date="2025-09-16T23:13:00Z" w16du:dateUtc="2025-09-16T22:13:00Z">
        <w:r w:rsidR="00F317A0">
          <w:t>it</w:t>
        </w:r>
      </w:ins>
      <w:ins w:id="1405" w:author="Beath, Hamish R" w:date="2025-09-04T17:04:00Z" w16du:dateUtc="2025-09-04T16:04:00Z">
        <w:r w:rsidR="0013018B">
          <w:t xml:space="preserve"> </w:t>
        </w:r>
      </w:ins>
      <w:ins w:id="1406" w:author="Rogelj, Joeri" w:date="2025-09-16T23:14:00Z" w16du:dateUtc="2025-09-16T22:14:00Z">
        <w:r w:rsidR="00B46A10">
          <w:t>does</w:t>
        </w:r>
        <w:r w:rsidR="0013018B">
          <w:t xml:space="preserve"> </w:t>
        </w:r>
      </w:ins>
      <w:ins w:id="1407" w:author="Beath, Hamish R" w:date="2025-09-04T17:04:00Z" w16du:dateUtc="2025-09-04T16:04:00Z">
        <w:r w:rsidR="0013018B">
          <w:t>indicate</w:t>
        </w:r>
      </w:ins>
      <w:ins w:id="1408" w:author="Beath, Hamish R" w:date="2025-09-02T13:42:00Z" w16du:dateUtc="2025-09-02T12:42:00Z">
        <w:r w:rsidR="00B654F6">
          <w:t xml:space="preserve"> that reweighting for diversity may lead to a strengthening of certain </w:t>
        </w:r>
      </w:ins>
      <w:ins w:id="1409" w:author="Beath, Hamish R" w:date="2025-09-02T13:43:00Z" w16du:dateUtc="2025-09-02T12:43:00Z">
        <w:r w:rsidR="00B654F6">
          <w:t>climate action milestones</w:t>
        </w:r>
      </w:ins>
      <w:ins w:id="1410" w:author="Beath, Hamish R" w:date="2025-09-06T10:52:00Z" w16du:dateUtc="2025-09-06T09:52:00Z">
        <w:r w:rsidR="00D641EC">
          <w:t>.</w:t>
        </w:r>
      </w:ins>
      <w:ins w:id="1411" w:author="Beath, Hamish R" w:date="2025-09-05T18:08:00Z" w16du:dateUtc="2025-09-05T17:08:00Z">
        <w:r w:rsidR="005B07B2">
          <w:t xml:space="preserve"> </w:t>
        </w:r>
      </w:ins>
      <w:ins w:id="1412" w:author="Beath, Hamish R" w:date="2025-09-22T16:10:00Z" w16du:dateUtc="2025-09-22T15:10:00Z">
        <w:r w:rsidR="00052187">
          <w:t>Additionally,</w:t>
        </w:r>
      </w:ins>
      <w:ins w:id="1413" w:author="Beath, Hamish R" w:date="2025-09-05T18:08:00Z" w16du:dateUtc="2025-09-05T17:08:00Z">
        <w:r w:rsidR="005B07B2">
          <w:t xml:space="preserve"> sensitivity analysis indicates that some </w:t>
        </w:r>
      </w:ins>
      <w:ins w:id="1414" w:author="Beath, Hamish R" w:date="2025-09-05T18:09:00Z" w16du:dateUtc="2025-09-05T17:09:00Z">
        <w:r w:rsidR="005B07B2">
          <w:t>changes</w:t>
        </w:r>
      </w:ins>
      <w:ins w:id="1415" w:author="Rogelj, Joeri" w:date="2025-09-16T23:14:00Z" w16du:dateUtc="2025-09-16T22:14:00Z">
        <w:r w:rsidR="003C571A">
          <w:t>,</w:t>
        </w:r>
      </w:ins>
      <w:ins w:id="1416" w:author="Beath, Hamish R" w:date="2025-09-05T18:09:00Z" w16du:dateUtc="2025-09-05T17:09:00Z">
        <w:r w:rsidR="005B07B2">
          <w:t xml:space="preserve"> </w:t>
        </w:r>
        <w:del w:id="1417" w:author="Rogelj, Joeri" w:date="2025-09-16T23:14:00Z" w16du:dateUtc="2025-09-16T22:14:00Z">
          <w:r w:rsidR="005B07B2">
            <w:delText>e.g.,</w:delText>
          </w:r>
        </w:del>
      </w:ins>
      <w:ins w:id="1418" w:author="Rogelj, Joeri" w:date="2025-09-16T23:14:00Z" w16du:dateUtc="2025-09-16T22:14:00Z">
        <w:r w:rsidR="003C571A">
          <w:t>such as</w:t>
        </w:r>
      </w:ins>
      <w:ins w:id="1419" w:author="Beath, Hamish R" w:date="2025-09-05T18:09:00Z" w16du:dateUtc="2025-09-05T17:09:00Z">
        <w:r w:rsidR="005B07B2">
          <w:t xml:space="preserve"> earlier net zero GHG years for C1 scenarios</w:t>
        </w:r>
      </w:ins>
      <w:ins w:id="1420" w:author="Rogelj, Joeri" w:date="2025-09-16T23:14:00Z" w16du:dateUtc="2025-09-16T22:14:00Z">
        <w:r w:rsidR="003C571A">
          <w:t>,</w:t>
        </w:r>
      </w:ins>
      <w:ins w:id="1421" w:author="Beath, Hamish R" w:date="2025-09-05T18:09:00Z" w16du:dateUtc="2025-09-05T17:09:00Z">
        <w:r w:rsidR="005B07B2">
          <w:t xml:space="preserve"> are maintained across a range of diversity weighting inputs.</w:t>
        </w:r>
      </w:ins>
      <w:ins w:id="1422" w:author="Beath, Hamish R" w:date="2025-09-02T13:45:00Z" w16du:dateUtc="2025-09-02T12:45:00Z">
        <w:r w:rsidR="00B654F6">
          <w:t xml:space="preserve"> </w:t>
        </w:r>
      </w:ins>
      <w:ins w:id="1423" w:author="Beath, Hamish R" w:date="2025-09-02T14:59:00Z" w16du:dateUtc="2025-09-02T13:59:00Z">
        <w:r w:rsidR="000D101F">
          <w:t>Th</w:t>
        </w:r>
      </w:ins>
      <w:ins w:id="1424" w:author="Beath, Hamish R" w:date="2025-09-02T15:08:00Z" w16du:dateUtc="2025-09-02T14:08:00Z">
        <w:r w:rsidR="00981F18">
          <w:t>e</w:t>
        </w:r>
      </w:ins>
      <w:ins w:id="1425" w:author="Beath, Hamish R" w:date="2025-09-02T14:59:00Z" w16du:dateUtc="2025-09-02T13:59:00Z">
        <w:r w:rsidR="000D101F">
          <w:t xml:space="preserve"> diversity weighting procedure</w:t>
        </w:r>
      </w:ins>
      <w:ins w:id="1426" w:author="Beath, Hamish R" w:date="2025-09-02T15:08:00Z" w16du:dateUtc="2025-09-02T14:08:00Z">
        <w:r w:rsidR="00981F18">
          <w:t xml:space="preserve"> </w:t>
        </w:r>
      </w:ins>
      <w:ins w:id="1427" w:author="Beath, Hamish R" w:date="2025-09-02T14:59:00Z" w16du:dateUtc="2025-09-02T13:59:00Z">
        <w:r w:rsidR="000D101F">
          <w:t>reduce</w:t>
        </w:r>
      </w:ins>
      <w:ins w:id="1428" w:author="Beath, Hamish R" w:date="2025-09-04T17:05:00Z" w16du:dateUtc="2025-09-04T16:05:00Z">
        <w:r w:rsidR="0013018B">
          <w:t>s</w:t>
        </w:r>
      </w:ins>
      <w:ins w:id="1429" w:author="Beath, Hamish R" w:date="2025-09-02T14:59:00Z" w16du:dateUtc="2025-09-02T13:59:00Z">
        <w:r w:rsidR="000D101F">
          <w:t xml:space="preserve"> the dominance of </w:t>
        </w:r>
        <w:del w:id="1430" w:author="Rogelj, Joeri" w:date="2025-09-16T23:14:00Z" w16du:dateUtc="2025-09-16T22:14:00Z">
          <w:r w:rsidR="000D101F">
            <w:delText>prominent</w:delText>
          </w:r>
        </w:del>
      </w:ins>
      <w:ins w:id="1431" w:author="Rogelj, Joeri" w:date="2025-09-16T23:14:00Z" w16du:dateUtc="2025-09-16T22:14:00Z">
        <w:r w:rsidR="00CC5D32">
          <w:t>prevalent</w:t>
        </w:r>
      </w:ins>
      <w:ins w:id="1432" w:author="Beath, Hamish R" w:date="2025-09-02T14:59:00Z" w16du:dateUtc="2025-09-02T13:59:00Z">
        <w:r w:rsidR="000D101F">
          <w:t xml:space="preserve"> models and intercomparison studies</w:t>
        </w:r>
      </w:ins>
      <w:ins w:id="1433" w:author="Beath, Hamish R" w:date="2025-09-02T15:09:00Z" w16du:dateUtc="2025-09-02T14:09:00Z">
        <w:r w:rsidR="00981F18">
          <w:t>; with this finding being robust to a range of sensitivities</w:t>
        </w:r>
      </w:ins>
      <w:ins w:id="1434" w:author="Beath, Hamish R" w:date="2025-09-06T10:53:00Z" w16du:dateUtc="2025-09-06T09:53:00Z">
        <w:r w:rsidR="00D641EC">
          <w:t xml:space="preserve"> (Supplementary Results 4).</w:t>
        </w:r>
      </w:ins>
    </w:p>
    <w:p w14:paraId="7466404E" w14:textId="0D4BDECB" w:rsidR="00C528C6" w:rsidDel="00981F18" w:rsidRDefault="00965654" w:rsidP="00B26AEA">
      <w:pPr>
        <w:rPr>
          <w:del w:id="1435" w:author="Beath, Hamish R" w:date="2025-08-18T14:17:00Z" w16du:dateUtc="2025-08-18T13:17:00Z"/>
        </w:rPr>
      </w:pPr>
      <w:del w:id="1436" w:author="Beath, Hamish R" w:date="2025-09-02T13:12:00Z" w16du:dateUtc="2025-09-02T12:12:00Z">
        <w:r w:rsidRPr="001851EA" w:rsidDel="00A03A8D">
          <w:delText xml:space="preserve"> </w:delText>
        </w:r>
      </w:del>
      <w:moveFromRangeStart w:id="1437" w:author="Beath, Hamish R" w:date="2025-09-02T15:12:00Z" w:name="move207711143"/>
      <w:moveFrom w:id="1438" w:author="Beath, Hamish R" w:date="2025-09-02T15:12:00Z" w16du:dateUtc="2025-09-02T14:12:00Z">
        <w:r w:rsidRPr="001851EA" w:rsidDel="00A03A8D">
          <w:t xml:space="preserve">but </w:t>
        </w:r>
        <w:r w:rsidR="004A0E17" w:rsidRPr="001851EA" w:rsidDel="00A03A8D">
          <w:t xml:space="preserve">provides no silver bullet. Expert judgment </w:t>
        </w:r>
        <w:r w:rsidR="004C1547" w:rsidRPr="001851EA" w:rsidDel="00A03A8D">
          <w:t>remain</w:t>
        </w:r>
        <w:r w:rsidR="004A0E17" w:rsidRPr="001851EA" w:rsidDel="00A03A8D">
          <w:t xml:space="preserve">s </w:t>
        </w:r>
        <w:r w:rsidR="004C1547" w:rsidRPr="001851EA" w:rsidDel="00A03A8D">
          <w:t>necessary</w:t>
        </w:r>
        <w:r w:rsidR="004A0E17" w:rsidRPr="001851EA" w:rsidDel="00A03A8D">
          <w:t xml:space="preserve"> in the identification and </w:t>
        </w:r>
        <w:r w:rsidR="00CB06D7" w:rsidRPr="001851EA" w:rsidDel="00A03A8D">
          <w:t>choice</w:t>
        </w:r>
        <w:r w:rsidR="004A0E17" w:rsidRPr="001851EA" w:rsidDel="00A03A8D">
          <w:t xml:space="preserve"> of the </w:t>
        </w:r>
        <w:r w:rsidR="00104BFB" w:rsidRPr="001851EA" w:rsidDel="00A03A8D">
          <w:t xml:space="preserve">weighting approaches, </w:t>
        </w:r>
        <w:r w:rsidR="00B80AC6" w:rsidRPr="001851EA" w:rsidDel="00A03A8D">
          <w:t>distance metrics or relevant indicators</w:t>
        </w:r>
        <w:r w:rsidR="004C1547" w:rsidRPr="001851EA" w:rsidDel="00A03A8D">
          <w:t>, and</w:t>
        </w:r>
        <w:r w:rsidR="00EA228C" w:rsidRPr="001851EA" w:rsidDel="00A03A8D">
          <w:t xml:space="preserve"> </w:t>
        </w:r>
        <w:r w:rsidR="004C1547" w:rsidRPr="001851EA" w:rsidDel="00A03A8D">
          <w:t xml:space="preserve">in the </w:t>
        </w:r>
        <w:r w:rsidR="00EA228C" w:rsidRPr="001851EA" w:rsidDel="00A03A8D">
          <w:t xml:space="preserve">subsequent </w:t>
        </w:r>
        <w:r w:rsidR="004C1547" w:rsidRPr="001851EA" w:rsidDel="00A03A8D">
          <w:t xml:space="preserve">assessment of the </w:t>
        </w:r>
        <w:r w:rsidR="002C062C" w:rsidRPr="001851EA" w:rsidDel="00A03A8D">
          <w:t xml:space="preserve">results of weighted ensembles. </w:t>
        </w:r>
        <w:r w:rsidR="00CF7A5B" w:rsidRPr="001851EA" w:rsidDel="00A03A8D">
          <w:t xml:space="preserve">The structured </w:t>
        </w:r>
        <w:r w:rsidR="00435D23" w:rsidRPr="001851EA" w:rsidDel="00A03A8D">
          <w:t>nature</w:t>
        </w:r>
        <w:r w:rsidR="00CF7A5B" w:rsidRPr="001851EA" w:rsidDel="00A03A8D">
          <w:t xml:space="preserve"> of th</w:t>
        </w:r>
        <w:r w:rsidR="00435D23" w:rsidRPr="001851EA" w:rsidDel="00A03A8D">
          <w:t>e</w:t>
        </w:r>
        <w:r w:rsidR="00CF7A5B" w:rsidRPr="001851EA" w:rsidDel="00A03A8D">
          <w:t xml:space="preserve"> </w:t>
        </w:r>
        <w:r w:rsidR="00435D23" w:rsidRPr="001851EA" w:rsidDel="00A03A8D">
          <w:t>framework</w:t>
        </w:r>
        <w:r w:rsidR="00CB06D7" w:rsidRPr="001851EA" w:rsidDel="00A03A8D">
          <w:t>, however,</w:t>
        </w:r>
        <w:r w:rsidR="00435D23" w:rsidRPr="001851EA" w:rsidDel="00A03A8D">
          <w:t xml:space="preserve"> </w:t>
        </w:r>
        <w:r w:rsidR="00CF7A5B" w:rsidRPr="001851EA" w:rsidDel="00A03A8D">
          <w:t>help</w:t>
        </w:r>
        <w:r w:rsidR="00435D23" w:rsidRPr="001851EA" w:rsidDel="00A03A8D">
          <w:t>s</w:t>
        </w:r>
        <w:r w:rsidR="00CF7A5B" w:rsidRPr="001851EA" w:rsidDel="00A03A8D">
          <w:t xml:space="preserve"> to ensure </w:t>
        </w:r>
        <w:r w:rsidR="00435D23" w:rsidRPr="001851EA" w:rsidDel="00A03A8D">
          <w:t>the nece</w:t>
        </w:r>
        <w:r w:rsidR="008F170D" w:rsidRPr="001851EA" w:rsidDel="00A03A8D">
          <w:t>ssary</w:t>
        </w:r>
        <w:r w:rsidR="00CF7A5B" w:rsidRPr="001851EA" w:rsidDel="00A03A8D">
          <w:t xml:space="preserve"> expert judgment is</w:t>
        </w:r>
        <w:r w:rsidR="008F170D" w:rsidRPr="001851EA" w:rsidDel="00A03A8D">
          <w:t xml:space="preserve"> well-guided and transparent</w:t>
        </w:r>
        <w:r w:rsidR="00CB06D7" w:rsidRPr="001851EA" w:rsidDel="00A03A8D">
          <w:t>.</w:t>
        </w:r>
      </w:moveFrom>
      <w:moveFromRangeEnd w:id="1437"/>
      <w:del w:id="1439" w:author="Beath, Hamish R" w:date="2025-08-18T14:06:00Z" w16du:dateUtc="2025-08-18T13:06:00Z">
        <w:r w:rsidR="00CB06D7" w:rsidRPr="001851EA" w:rsidDel="00C528C6">
          <w:delText xml:space="preserve"> </w:delText>
        </w:r>
      </w:del>
    </w:p>
    <w:p w14:paraId="47B6959D" w14:textId="540CF759" w:rsidR="00B26AEA" w:rsidRDefault="00965654" w:rsidP="00B26AEA">
      <w:pPr>
        <w:rPr>
          <w:ins w:id="1440" w:author="Beath, Hamish R" w:date="2025-09-02T13:07:00Z" w16du:dateUtc="2025-09-02T12:07:00Z"/>
        </w:rPr>
      </w:pPr>
      <w:r w:rsidRPr="001851EA">
        <w:t xml:space="preserve">The framework could </w:t>
      </w:r>
      <w:del w:id="1441" w:author="Beath, Hamish R" w:date="2025-08-18T14:18:00Z" w16du:dateUtc="2025-08-18T13:18:00Z">
        <w:r w:rsidRPr="001851EA" w:rsidDel="008F2BAE">
          <w:delText xml:space="preserve">also </w:delText>
        </w:r>
      </w:del>
      <w:r w:rsidRPr="001851EA">
        <w:t xml:space="preserve">be applied to explore further dimensions. </w:t>
      </w:r>
      <w:r w:rsidR="005C113A" w:rsidRPr="001851EA">
        <w:t>S</w:t>
      </w:r>
      <w:r w:rsidRPr="001851EA">
        <w:t>cenario</w:t>
      </w:r>
      <w:r w:rsidR="005C113A" w:rsidRPr="001851EA">
        <w:t xml:space="preserve"> quality or</w:t>
      </w:r>
      <w:r w:rsidRPr="001851EA">
        <w:t xml:space="preserve"> </w:t>
      </w:r>
      <w:r w:rsidR="00BE4C55" w:rsidRPr="001851EA">
        <w:t xml:space="preserve">relevance weighting could be used to </w:t>
      </w:r>
      <w:r w:rsidR="00CA18BF" w:rsidRPr="001851EA">
        <w:t>integrate</w:t>
      </w:r>
      <w:r w:rsidR="00BE4C55" w:rsidRPr="001851EA">
        <w:t xml:space="preserve"> questions around sustainable development within pathway</w:t>
      </w:r>
      <w:r w:rsidR="005C113A" w:rsidRPr="001851EA">
        <w:t xml:space="preserve"> assessments, for example,</w:t>
      </w:r>
      <w:r w:rsidR="00BE4C55" w:rsidRPr="001851EA">
        <w:t xml:space="preserve"> with </w:t>
      </w:r>
      <w:del w:id="1442" w:author="Beath, Hamish R" w:date="2025-09-22T16:30:00Z" w16du:dateUtc="2025-09-22T15:30:00Z">
        <w:r w:rsidR="00BE4C55" w:rsidRPr="001851EA" w:rsidDel="00486EA5">
          <w:delText xml:space="preserve">practical </w:delText>
        </w:r>
      </w:del>
      <w:r w:rsidR="00BE4C55" w:rsidRPr="001851EA">
        <w:t xml:space="preserve">limits </w:t>
      </w:r>
      <w:del w:id="1443" w:author="Beath, Hamish R" w:date="2025-09-22T16:30:00Z" w16du:dateUtc="2025-09-22T15:30:00Z">
        <w:r w:rsidR="00BE4C55" w:rsidRPr="001851EA" w:rsidDel="00486EA5">
          <w:delText xml:space="preserve">being suggested </w:delText>
        </w:r>
      </w:del>
      <w:r w:rsidR="00BE4C55" w:rsidRPr="001851EA">
        <w:t xml:space="preserve">for biomass </w:t>
      </w:r>
      <w:r w:rsidR="004A0DEC" w:rsidRPr="001851EA">
        <w:t xml:space="preserve">or carbon-dioxide removal as part of a </w:t>
      </w:r>
      <w:r w:rsidR="00BE4C55" w:rsidRPr="001851EA">
        <w:t>the broader United Nations Sustainable Development Agenda</w:t>
      </w:r>
      <w:r w:rsidR="00BE4C55" w:rsidRPr="001851EA">
        <w:fldChar w:fldCharType="begin"/>
      </w:r>
      <w:r w:rsidR="007127F6">
        <w:instrText xml:space="preserve"> ADDIN ZOTERO_ITEM CSL_CITATION {"citationID":"tJaDYMuQ","properties":{"formattedCitation":"\\super 5,32,33\\nosupersub{}","plainCitation":"5,32,33","noteIndex":0},"citationItems":[{"id":"qxj3Nevv/u7XQ0QXo","uris":["http://zotero.org/users/7044370/items/IEZ6U2J6"],"itemData":{"id":6065,"type":"chapter","container-title":"Global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qxj3Nevv/0Wi0dKYV","uris":["http://zotero.org/users/7044370/items/55CI8MU7"],"itemData":{"id":6139,"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Switzerland","title":"Sustainable Development, Poverty Eradication and Reducing Inequalities","URL":"http://www.ipcc.ch/report/sr15/","author":[{"family":"Roy","given":"J."},{"family":"Tschakert","given":"P."},{"family":"Waisman","given":"H."},{"family":"Halim","given":"S. Abdul"},{"family":"Antwi-Agyei","given":"P."},{"family":"Dasgupta","given":"P."},{"family":"Hayward","given":"B."},{"family":"Kanninen","given":"M."},{"family":"Liverman","given":"D."},{"family":"Okereke","given":"C."},{"family":"Pinho","given":"P.F."},{"family":"Riahi","given":"K."},{"family":"Rodriguez","given":"A.G. Suarez"}],"editor":[{"family":"Krakovska","given":"Svitlana"},{"family":"Madruga","given":"Ramon Pichs"},{"family":"Sanchez","given":"Roberto"}],"issued":{"date-parts":[["2018"]]}}},{"id":"qxj3Nevv/WIW3mEA9","uris":["http://zotero.org/users/7044370/items/55XGMGJG"],"itemData":{"id":18895,"type":"article-journal","container-title":"Science","DOI":"10.1126/science.adj6171","issue":"6682","note":"publisher: American Association for the Advancement of Science","page":"484-486","source":"science.org (Atypon)","title":"Sustainability limits needed for CO2 removal","volume":"383","author":[{"family":"Deprez","given":"Alexandra"},{"family":"Leadley","given":"Paul"},{"family":"Dooley","given":"Kate"},{"family":"Williamson","given":"Phil"},{"family":"Cramer","given":"Wolfgang"},{"family":"Gattuso","given":"Jean-Pierre"},{"family":"Rankovic","given":"Aleksandar"},{"family":"Carlson","given":"Eliot L."},{"family":"Creutzig","given":"Felix"}],"issued":{"date-parts":[["2024",2,2]]}}}],"schema":"https://github.com/citation-style-language/schema/raw/master/csl-citation.json"} </w:instrText>
      </w:r>
      <w:r w:rsidR="00BE4C55" w:rsidRPr="001851EA">
        <w:fldChar w:fldCharType="separate"/>
      </w:r>
      <w:r w:rsidR="007127F6" w:rsidRPr="007127F6">
        <w:rPr>
          <w:rFonts w:ascii="Calibri" w:hAnsi="Calibri" w:cs="Calibri"/>
          <w:szCs w:val="24"/>
          <w:vertAlign w:val="superscript"/>
        </w:rPr>
        <w:t>5,32,33</w:t>
      </w:r>
      <w:r w:rsidR="00BE4C55" w:rsidRPr="001851EA">
        <w:fldChar w:fldCharType="end"/>
      </w:r>
      <w:r w:rsidR="004A0DEC" w:rsidRPr="001851EA">
        <w:t xml:space="preserve">. </w:t>
      </w:r>
      <w:ins w:id="1444" w:author="Beath, Hamish R" w:date="2025-09-22T16:31:00Z" w16du:dateUtc="2025-09-22T15:31:00Z">
        <w:r w:rsidR="0079003E">
          <w:t>Alternatively, it</w:t>
        </w:r>
      </w:ins>
      <w:del w:id="1445" w:author="Beath, Hamish R" w:date="2025-09-22T16:31:00Z" w16du:dateUtc="2025-09-22T15:31:00Z">
        <w:r w:rsidR="004A0DEC" w:rsidRPr="001851EA" w:rsidDel="0079003E">
          <w:delText>It</w:delText>
        </w:r>
      </w:del>
      <w:r w:rsidR="004A0DEC" w:rsidRPr="001851EA">
        <w:t xml:space="preserve"> </w:t>
      </w:r>
      <w:r w:rsidR="00BE4C55" w:rsidRPr="001851EA">
        <w:t>could</w:t>
      </w:r>
      <w:r w:rsidR="004A0DEC" w:rsidRPr="001851EA">
        <w:t xml:space="preserve"> </w:t>
      </w:r>
      <w:del w:id="1446" w:author="Beath, Hamish R" w:date="2025-09-22T16:31:00Z" w16du:dateUtc="2025-09-22T15:31:00Z">
        <w:r w:rsidR="005A496C" w:rsidRPr="001851EA" w:rsidDel="0079003E">
          <w:delText xml:space="preserve">also </w:delText>
        </w:r>
      </w:del>
      <w:r w:rsidR="004A0DEC" w:rsidRPr="001851EA">
        <w:t xml:space="preserve">be used to </w:t>
      </w:r>
      <w:del w:id="1447" w:author="Beath, Hamish R" w:date="2025-09-22T16:32:00Z" w16du:dateUtc="2025-09-22T15:32:00Z">
        <w:r w:rsidR="004A0DEC" w:rsidRPr="001851EA" w:rsidDel="008743C7">
          <w:delText>explore</w:delText>
        </w:r>
        <w:r w:rsidR="00BE4C55" w:rsidRPr="001851EA" w:rsidDel="008743C7">
          <w:delText xml:space="preserve"> </w:delText>
        </w:r>
      </w:del>
      <w:ins w:id="1448" w:author="Beath, Hamish R" w:date="2025-09-22T16:32:00Z" w16du:dateUtc="2025-09-22T15:32:00Z">
        <w:r w:rsidR="008743C7">
          <w:t xml:space="preserve">consider </w:t>
        </w:r>
      </w:ins>
      <w:r w:rsidR="00BE4C55" w:rsidRPr="001851EA">
        <w:t xml:space="preserve">questions </w:t>
      </w:r>
      <w:del w:id="1449" w:author="Beath, Hamish R" w:date="2025-09-22T16:32:00Z" w16du:dateUtc="2025-09-22T15:32:00Z">
        <w:r w:rsidR="004A0DEC" w:rsidRPr="001851EA" w:rsidDel="008743C7">
          <w:delText>that account for</w:delText>
        </w:r>
      </w:del>
      <w:ins w:id="1450" w:author="Beath, Hamish R" w:date="2025-09-22T16:32:00Z" w16du:dateUtc="2025-09-22T15:32:00Z">
        <w:r w:rsidR="008743C7">
          <w:t>regarding</w:t>
        </w:r>
      </w:ins>
      <w:r w:rsidR="00BE4C55" w:rsidRPr="001851EA">
        <w:t xml:space="preserve"> </w:t>
      </w:r>
      <w:del w:id="1451" w:author="Beath, Hamish R" w:date="2025-09-22T16:31:00Z" w16du:dateUtc="2025-09-22T15:31:00Z">
        <w:r w:rsidR="004A0DEC" w:rsidRPr="001851EA" w:rsidDel="0079003E">
          <w:delText xml:space="preserve">present-day and future </w:delText>
        </w:r>
      </w:del>
      <w:r w:rsidR="004A0DEC" w:rsidRPr="001851EA">
        <w:t xml:space="preserve">feasibility of scenario pathways </w:t>
      </w:r>
      <w:r w:rsidR="00BE4C55" w:rsidRPr="001851EA">
        <w:t>across multiple dimensions</w:t>
      </w:r>
      <w:r w:rsidR="00BE4C55" w:rsidRPr="001851EA">
        <w:fldChar w:fldCharType="begin"/>
      </w:r>
      <w:r w:rsidR="007127F6">
        <w:instrText xml:space="preserve"> ADDIN ZOTERO_ITEM CSL_CITATION {"citationID":"y0ptC85C","properties":{"formattedCitation":"\\super 16,34\\nosupersub{}","plainCitation":"16,34","noteIndex":0},"citationItems":[{"id":"qxj3Nevv/3kQWRADy","uris":["http://zotero.org/users/7044370/items/T6MJM4GE"],"itemData":{"id":8731,"type":"article-journal","abstract":"Long-term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J.","dropping-particle":"van"}],"issued":{"date-parts":[["2021",6]]}}},{"id":"qxj3Nevv/UUY9Al7o","uris":["http://zotero.org/users/7044370/items/6EG4KESG"],"itemData":{"id":9307,"type":"article-journal","abstract":"Climate science provides strong evidence of the necessity of limiting global warming to 1.5 °C, in line with the Paris Climate Agreement. The IPCC 1.5 °C special report (SR1.5) presents 414 emissions scenarios modelled for the report, of which around 50 are classified as ‘1.5 °C scenarios’, with no or low temperature overshoot. These emission scenarios differ in their reliance on individual mitigation levers, including reduction of global energy demand, decarbonisation of energy production, development of land-management systems, and the pace and scale of deploying carbon dioxide removal (CDR) technologies. The reliance of 1.5 °C scenarios on these levers needs to be critically assessed in light of the potentials of the relevant technologies and roll-out plans. We use a set of five parameters to bundle and characterise the mitigation levers employed in the SR1.5 1.5 °C scenarios. For each of these levers, we draw on the literature to define ‘medium’ and ‘high’ upper bounds that delineate between their ‘reasonable’, ‘challenging’ and ‘speculative’ use by mid century. We do not find any 1.5 °C scenarios that stay within all medium upper bounds on the five mitigation levers. Scenarios most frequently ‘over use’ CDR with geological storage as a mitigation lever, whilst reductions of energy demand and carbon intensity of energy production are ‘over used’ less frequently. If we allow mitigation levers to be employed up to our high upper bounds, we are left with 22 of the SR1.5 1.5 °C scenarios with no or low overshoot. The scenarios that fulfil these criteria are characterised by greater coverage of the available mitigation levers than those scenarios that exceed at least one of the high upper bounds. When excluding the two scenarios that exceed the SR1.5 carbon budget for limiting global warming to 1.5 °C, this subset of 1.5 °C scenarios shows a range of 15–22 Gt CO2 (16–22 Gt CO2 interquartile range) for emissions in 2030. For the year of reaching net zero CO2 emissions the range is 2039–2061 (2049–2057 interquartile range).","container-title":"Environmental Research Letters","DOI":"10.1088/1748-9326/abfeec","ISSN":"1748-9326","issue":"6","journalAbbreviation":"Environ. Res. Lett.","language":"en","note":"number: 6\npublisher: IOP Publishing","page":"064037","source":"Institute of Physics","title":"All options, not silver bullets, needed to limit global warming to 1.5 °C: a scenario appraisal","title-short":"All options, not silver bullets, needed to limit global warming to 1.5 °C","volume":"16","author":[{"family":"Warszawski","given":"Lila"},{"family":"Kriegler","given":"Elmar"},{"family":"Lenton","given":"Timothy M."},{"family":"Gaffney","given":"Owen"},{"family":"Jacob","given":"Daniela"},{"family":"Klingenfeld","given":"Daniel"},{"family":"Koide","given":"Ryu"},{"family":"Costa","given":"María Máñez"},{"family":"Messner","given":"Dirk"},{"family":"Nakicenovic","given":"Nebojsa"},{"family":"Schellnhuber","given":"Hans Joachim"},{"family":"Schlosser","given":"Peter"},{"family":"Takeuchi","given":"Kazuhiko"},{"family":"Leeuw","given":"Sander Van Der"},{"family":"Whiteman","given":"Gail"},{"family":"Rockström","given":"Johan"}],"issued":{"date-parts":[["2021",5]]}}}],"schema":"https://github.com/citation-style-language/schema/raw/master/csl-citation.json"} </w:instrText>
      </w:r>
      <w:r w:rsidR="00BE4C55" w:rsidRPr="001851EA">
        <w:fldChar w:fldCharType="separate"/>
      </w:r>
      <w:r w:rsidR="007127F6" w:rsidRPr="007127F6">
        <w:rPr>
          <w:rFonts w:ascii="Calibri" w:hAnsi="Calibri" w:cs="Calibri"/>
          <w:szCs w:val="24"/>
          <w:vertAlign w:val="superscript"/>
        </w:rPr>
        <w:t>16,34</w:t>
      </w:r>
      <w:r w:rsidR="00BE4C55" w:rsidRPr="001851EA">
        <w:fldChar w:fldCharType="end"/>
      </w:r>
      <w:r w:rsidR="004A0DEC" w:rsidRPr="001851EA">
        <w:t>.</w:t>
      </w:r>
      <w:r w:rsidR="005A496C" w:rsidRPr="001851EA">
        <w:t xml:space="preserve"> </w:t>
      </w:r>
      <w:r w:rsidR="001247EF" w:rsidRPr="001851EA">
        <w:t xml:space="preserve">Finally, </w:t>
      </w:r>
      <w:del w:id="1452" w:author="Beath, Hamish R" w:date="2025-09-22T16:32:00Z" w16du:dateUtc="2025-09-22T15:32:00Z">
        <w:r w:rsidR="001F11F9" w:rsidRPr="001851EA" w:rsidDel="002C114A">
          <w:delText>although not illustrated</w:delText>
        </w:r>
        <w:r w:rsidRPr="001851EA" w:rsidDel="002C114A">
          <w:delText xml:space="preserve"> in this paper, </w:delText>
        </w:r>
      </w:del>
      <w:r w:rsidR="001247EF" w:rsidRPr="001851EA">
        <w:t xml:space="preserve">reweighting of scenario ensembles </w:t>
      </w:r>
      <w:del w:id="1453" w:author="Beath, Hamish R" w:date="2025-09-22T16:33:00Z" w16du:dateUtc="2025-09-22T15:33:00Z">
        <w:r w:rsidR="001247EF" w:rsidRPr="001851EA" w:rsidDel="002C114A">
          <w:delText xml:space="preserve">can </w:delText>
        </w:r>
      </w:del>
      <w:ins w:id="1454" w:author="Beath, Hamish R" w:date="2025-09-22T16:33:00Z" w16du:dateUtc="2025-09-22T15:33:00Z">
        <w:r w:rsidR="002C114A">
          <w:t>might</w:t>
        </w:r>
        <w:r w:rsidR="002C114A" w:rsidRPr="001851EA">
          <w:t xml:space="preserve"> </w:t>
        </w:r>
      </w:ins>
      <w:r w:rsidR="001247EF" w:rsidRPr="001851EA">
        <w:t xml:space="preserve">also be </w:t>
      </w:r>
      <w:r w:rsidRPr="001851EA">
        <w:t xml:space="preserve">useful </w:t>
      </w:r>
      <w:r w:rsidR="001F11F9" w:rsidRPr="001851EA">
        <w:t>to improve</w:t>
      </w:r>
      <w:r w:rsidRPr="001851EA">
        <w:t xml:space="preserve"> </w:t>
      </w:r>
      <w:r w:rsidR="00D0116B" w:rsidRPr="001851EA">
        <w:t xml:space="preserve">methods that derive </w:t>
      </w:r>
      <w:r w:rsidR="00077338" w:rsidRPr="001851EA">
        <w:t xml:space="preserve">relationships from </w:t>
      </w:r>
      <w:r w:rsidR="00BE374F" w:rsidRPr="001851EA">
        <w:t>scenario</w:t>
      </w:r>
      <w:r w:rsidR="00077338" w:rsidRPr="001851EA">
        <w:t xml:space="preserve"> ensemble</w:t>
      </w:r>
      <w:r w:rsidR="00BE374F" w:rsidRPr="001851EA">
        <w:t>s</w:t>
      </w:r>
      <w:r w:rsidR="001F11F9" w:rsidRPr="001851EA">
        <w:t xml:space="preserve">, such as </w:t>
      </w:r>
      <w:r w:rsidR="006855CC" w:rsidRPr="001851EA">
        <w:t xml:space="preserve">for </w:t>
      </w:r>
      <w:r w:rsidR="001F11F9" w:rsidRPr="001851EA">
        <w:t>the completi</w:t>
      </w:r>
      <w:r w:rsidR="006E6538" w:rsidRPr="001851EA">
        <w:t>on of</w:t>
      </w:r>
      <w:r w:rsidR="005E716C" w:rsidRPr="001851EA">
        <w:t xml:space="preserve"> missing species</w:t>
      </w:r>
      <w:r w:rsidR="001F11F9" w:rsidRPr="001851EA">
        <w:t xml:space="preserve"> of </w:t>
      </w:r>
      <w:del w:id="1455" w:author="Beath, Hamish R" w:date="2025-09-22T16:36:00Z" w16du:dateUtc="2025-09-22T15:36:00Z">
        <w:r w:rsidR="005E716C" w:rsidRPr="001851EA" w:rsidDel="008A307D">
          <w:delText>greenhouse gas</w:delText>
        </w:r>
      </w:del>
      <w:ins w:id="1456" w:author="Beath, Hamish R" w:date="2025-09-22T16:36:00Z" w16du:dateUtc="2025-09-22T15:36:00Z">
        <w:r w:rsidR="008A307D">
          <w:t>GHG</w:t>
        </w:r>
      </w:ins>
      <w:r w:rsidR="005E716C" w:rsidRPr="001851EA">
        <w:t xml:space="preserve"> emissions</w:t>
      </w:r>
      <w:r w:rsidR="005E716C" w:rsidRPr="001851EA">
        <w:fldChar w:fldCharType="begin"/>
      </w:r>
      <w:r w:rsidR="007127F6">
        <w:instrText xml:space="preserve"> ADDIN ZOTERO_ITEM CSL_CITATION {"citationID":"YnNnLp3L","properties":{"formattedCitation":"\\super 35\\nosupersub{}","plainCitation":"35","noteIndex":0},"citationItems":[{"id":"qxj3Nevv/WvmvVw1H","uris":["http://zotero.org/users/7044370/items/IA6XHNXX"],"itemData":{"id":8382,"type":"article-journal","abstract":"&lt;p&gt;&lt;strong&gt;Abstract.&lt;/strong&gt; Integrated assessment models (IAMs) project future anthropogenic emissions which can be used as input for climate models. However, the full list of climate-relevant emissions is lengthy and most IAMs do not model all of them. Here we present Silicone, an open-source Python package which infers anthropogenic emissions of unmodelled species based on other reported emissions projections. For example, it can infer nitrous oxide emissions in one scenario based on carbon dioxide emissions from that scenario plus the relationship between nitrous oxide and carbon dioxide emissions found in other scenarios. Infilling broadens the range of IAMs available for exploring projections of future climate change, and hence Silicone forms part of the open-source pipeline for assessments of the climate implications of IAM scenarios, led by the Integrated Assessment Modelling Consortium (IAMC). This paper presents a variety of infilling options and outlines their suitability for different cases. We recommend certain infilling techniques as good defaults but emphasise that considering the specifics of the model being infilled will produce better results. We demonstrate the package's utility with three examples: infilling all required gases for a pathway with data for only one emission species, splitting up a Kyoto emissions total into separate gases, and complementing a set of idealised emissions curves to provide a complete, consistent emissions portfolio. The code and notebooks explaining details of the package and how to use it are available on GitHub (&lt;span class=\"uri\"&gt;https://github.com/GranthamImperial/silicone&lt;/span&gt;, last access: 2 November 2020). The repository with this paper's examples and uses of the code to complement existing research is available at &lt;span class=\"uri\"&gt;https://github.com/GranthamImperial/silicone_examples&lt;/span&gt; (last access: 2 November 2020).&lt;/p&gt;","container-title":"Geoscientific Model Development","DOI":"https://doi.org/10.5194/gmd-13-5259-2020","ISSN":"1991-959X","issue":"11","language":"English","note":"number: 11\npublisher: Copernicus GmbH","page":"5259-5275","source":"gmd.copernicus.org","title":"Silicone v1.0.0: an open-source Python package for inferring missing emissions data for climate change research","title-short":"Silicone v1.0.0","volume":"13","author":[{"family":"Lamboll","given":"Robin D."},{"family":"Nicholls","given":"Zebedee R. J."},{"family":"Kikstra","given":"Jarmo S."},{"family":"Meinshausen","given":"Malte"},{"family":"Rogelj","given":"Joeri"}],"issued":{"date-parts":[["2020",11,4]]}}}],"schema":"https://github.com/citation-style-language/schema/raw/master/csl-citation.json"} </w:instrText>
      </w:r>
      <w:r w:rsidR="005E716C" w:rsidRPr="001851EA">
        <w:fldChar w:fldCharType="separate"/>
      </w:r>
      <w:r w:rsidR="007127F6" w:rsidRPr="007127F6">
        <w:rPr>
          <w:rFonts w:ascii="Calibri" w:hAnsi="Calibri" w:cs="Calibri"/>
          <w:szCs w:val="24"/>
          <w:vertAlign w:val="superscript"/>
        </w:rPr>
        <w:t>35</w:t>
      </w:r>
      <w:r w:rsidR="005E716C" w:rsidRPr="001851EA">
        <w:fldChar w:fldCharType="end"/>
      </w:r>
      <w:r w:rsidR="005E716C" w:rsidRPr="001851EA">
        <w:t>.</w:t>
      </w:r>
    </w:p>
    <w:p w14:paraId="5F8B4E98" w14:textId="5CF87F25" w:rsidR="00A17AB1" w:rsidRDefault="00981F18" w:rsidP="00B26AEA">
      <w:pPr>
        <w:rPr>
          <w:ins w:id="1457" w:author="Beath, Hamish R" w:date="2025-09-04T16:00:00Z" w16du:dateUtc="2025-09-04T15:00:00Z"/>
        </w:rPr>
      </w:pPr>
      <w:moveToRangeStart w:id="1458" w:author="Beath, Hamish R" w:date="2025-09-02T15:12:00Z" w:name="move207711143"/>
      <w:moveTo w:id="1459" w:author="Beath, Hamish R" w:date="2025-09-02T15:12:00Z" w16du:dateUtc="2025-09-02T14:12:00Z">
        <w:del w:id="1460" w:author="Beath, Hamish R" w:date="2025-09-02T15:31:00Z" w16du:dateUtc="2025-09-02T14:31:00Z">
          <w:r w:rsidRPr="001851EA" w:rsidDel="00C75B8E">
            <w:delText>but</w:delText>
          </w:r>
        </w:del>
      </w:moveTo>
      <w:ins w:id="1461" w:author="Beath, Hamish R" w:date="2025-09-02T15:32:00Z" w16du:dateUtc="2025-09-02T14:32:00Z">
        <w:r w:rsidR="00C75B8E">
          <w:t xml:space="preserve">Our weighting </w:t>
        </w:r>
      </w:ins>
      <w:ins w:id="1462" w:author="Beath, Hamish R" w:date="2025-09-04T17:06:00Z" w16du:dateUtc="2025-09-04T16:06:00Z">
        <w:r w:rsidR="0013018B">
          <w:t>framework</w:t>
        </w:r>
      </w:ins>
      <w:ins w:id="1463" w:author="Beath, Hamish R" w:date="2025-09-02T15:32:00Z" w16du:dateUtc="2025-09-02T14:32:00Z">
        <w:r w:rsidR="00C75B8E">
          <w:t>, offer</w:t>
        </w:r>
      </w:ins>
      <w:ins w:id="1464" w:author="Beath, Hamish R" w:date="2025-09-04T17:06:00Z" w16du:dateUtc="2025-09-04T16:06:00Z">
        <w:r w:rsidR="0013018B">
          <w:t>s</w:t>
        </w:r>
      </w:ins>
      <w:ins w:id="1465" w:author="Beath, Hamish R" w:date="2025-09-02T15:32:00Z" w16du:dateUtc="2025-09-02T14:32:00Z">
        <w:r w:rsidR="00C75B8E" w:rsidRPr="001851EA">
          <w:t xml:space="preserve"> </w:t>
        </w:r>
        <w:r w:rsidR="00C75B8E">
          <w:t>promise,</w:t>
        </w:r>
      </w:ins>
      <w:moveTo w:id="1466" w:author="Beath, Hamish R" w:date="2025-09-02T15:12:00Z" w16du:dateUtc="2025-09-02T14:12:00Z">
        <w:r w:rsidRPr="001851EA">
          <w:t xml:space="preserve"> </w:t>
        </w:r>
        <w:del w:id="1467" w:author="Beath, Hamish R" w:date="2025-09-04T17:06:00Z" w16du:dateUtc="2025-09-04T16:06:00Z">
          <w:r w:rsidRPr="001851EA" w:rsidDel="0013018B">
            <w:delText>provides</w:delText>
          </w:r>
        </w:del>
      </w:moveTo>
      <w:ins w:id="1468" w:author="Beath, Hamish R" w:date="2025-09-04T17:06:00Z" w16du:dateUtc="2025-09-04T16:06:00Z">
        <w:r w:rsidR="0013018B">
          <w:t xml:space="preserve">but </w:t>
        </w:r>
        <w:del w:id="1469" w:author="Rogelj, Joeri" w:date="2025-09-16T23:15:00Z" w16du:dateUtc="2025-09-16T22:15:00Z">
          <w:r w:rsidR="0013018B">
            <w:delText>is</w:delText>
          </w:r>
        </w:del>
      </w:ins>
      <w:moveTo w:id="1470" w:author="Beath, Hamish R" w:date="2025-09-02T15:12:00Z" w16du:dateUtc="2025-09-02T14:12:00Z">
        <w:del w:id="1471" w:author="Rogelj, Joeri" w:date="2025-09-16T23:15:00Z" w16du:dateUtc="2025-09-16T22:15:00Z">
          <w:r w:rsidRPr="001851EA">
            <w:delText xml:space="preserve"> </w:delText>
          </w:r>
        </w:del>
        <w:r w:rsidRPr="001851EA">
          <w:t xml:space="preserve">no silver bullet. </w:t>
        </w:r>
      </w:moveTo>
      <w:ins w:id="1472" w:author="Beath, Hamish R" w:date="2025-09-04T17:22:00Z" w16du:dateUtc="2025-09-04T16:22:00Z">
        <w:r w:rsidR="006B1027">
          <w:t>Its flexibility allows</w:t>
        </w:r>
      </w:ins>
      <w:ins w:id="1473" w:author="Beath, Hamish R" w:date="2025-09-04T16:03:00Z" w16du:dateUtc="2025-09-04T15:03:00Z">
        <w:r w:rsidR="00A17AB1">
          <w:t xml:space="preserve"> </w:t>
        </w:r>
      </w:ins>
      <w:ins w:id="1474" w:author="Beath, Hamish R" w:date="2025-09-04T17:22:00Z" w16du:dateUtc="2025-09-04T16:22:00Z">
        <w:r w:rsidR="006B1027">
          <w:t xml:space="preserve">it to be </w:t>
        </w:r>
      </w:ins>
      <w:ins w:id="1475" w:author="Beath, Hamish R" w:date="2025-09-04T16:03:00Z" w16du:dateUtc="2025-09-04T15:03:00Z">
        <w:r w:rsidR="00A17AB1">
          <w:t xml:space="preserve">applied </w:t>
        </w:r>
        <w:del w:id="1476" w:author="Rogelj, Joeri" w:date="2025-09-16T23:16:00Z" w16du:dateUtc="2025-09-16T22:16:00Z">
          <w:r w:rsidR="00A17AB1">
            <w:delText>the</w:delText>
          </w:r>
        </w:del>
      </w:ins>
      <w:ins w:id="1477" w:author="Rogelj, Joeri" w:date="2025-09-16T23:16:00Z" w16du:dateUtc="2025-09-16T22:16:00Z">
        <w:r w:rsidR="00AD66E2">
          <w:t>to</w:t>
        </w:r>
      </w:ins>
      <w:ins w:id="1478" w:author="Beath, Hamish R" w:date="2025-09-04T17:22:00Z" w16du:dateUtc="2025-09-04T16:22:00Z">
        <w:r w:rsidR="006B1027">
          <w:t xml:space="preserve"> specific</w:t>
        </w:r>
      </w:ins>
      <w:ins w:id="1479" w:author="Beath, Hamish R" w:date="2025-09-04T16:03:00Z" w16du:dateUtc="2025-09-04T15:03:00Z">
        <w:r w:rsidR="00A17AB1">
          <w:t xml:space="preserve"> research questions</w:t>
        </w:r>
        <w:del w:id="1480" w:author="Rogelj, Joeri" w:date="2025-09-16T23:16:00Z" w16du:dateUtc="2025-09-16T22:16:00Z">
          <w:r w:rsidR="00A17AB1">
            <w:delText xml:space="preserve"> of the user</w:delText>
          </w:r>
        </w:del>
        <w:r w:rsidR="00A17AB1">
          <w:t>. However, e</w:t>
        </w:r>
      </w:ins>
      <w:moveTo w:id="1481" w:author="Beath, Hamish R" w:date="2025-09-02T15:12:00Z" w16du:dateUtc="2025-09-02T14:12:00Z">
        <w:del w:id="1482" w:author="Beath, Hamish R" w:date="2025-09-04T16:03:00Z" w16du:dateUtc="2025-09-04T15:03:00Z">
          <w:r w:rsidRPr="001851EA" w:rsidDel="00A17AB1">
            <w:delText>E</w:delText>
          </w:r>
        </w:del>
        <w:r w:rsidRPr="001851EA">
          <w:t>xpert</w:t>
        </w:r>
      </w:moveTo>
      <w:ins w:id="1483" w:author="Beath, Hamish R" w:date="2025-09-02T15:33:00Z" w16du:dateUtc="2025-09-02T14:33:00Z">
        <w:r w:rsidR="00C75B8E">
          <w:t xml:space="preserve"> judgment</w:t>
        </w:r>
      </w:ins>
      <w:moveTo w:id="1484" w:author="Beath, Hamish R" w:date="2025-09-02T15:12:00Z" w16du:dateUtc="2025-09-02T14:12:00Z">
        <w:del w:id="1485" w:author="Beath, Hamish R" w:date="2025-09-02T15:32:00Z" w16du:dateUtc="2025-09-02T14:32:00Z">
          <w:r w:rsidRPr="001851EA" w:rsidDel="00C75B8E">
            <w:delText xml:space="preserve"> judgment</w:delText>
          </w:r>
        </w:del>
        <w:r w:rsidRPr="001851EA">
          <w:t xml:space="preserve"> </w:t>
        </w:r>
      </w:moveTo>
      <w:ins w:id="1486" w:author="Beath, Hamish R" w:date="2025-09-04T16:06:00Z" w16du:dateUtc="2025-09-04T15:06:00Z">
        <w:r w:rsidR="00A17AB1">
          <w:t>exists</w:t>
        </w:r>
      </w:ins>
      <w:moveTo w:id="1487" w:author="Beath, Hamish R" w:date="2025-09-02T15:12:00Z" w16du:dateUtc="2025-09-02T14:12:00Z">
        <w:del w:id="1488" w:author="Beath, Hamish R" w:date="2025-09-04T16:06:00Z" w16du:dateUtc="2025-09-04T15:06:00Z">
          <w:r w:rsidRPr="001851EA" w:rsidDel="00A17AB1">
            <w:delText>remains</w:delText>
          </w:r>
        </w:del>
        <w:r w:rsidRPr="001851EA">
          <w:t xml:space="preserve"> </w:t>
        </w:r>
        <w:del w:id="1489" w:author="Beath, Hamish R" w:date="2025-09-04T16:06:00Z" w16du:dateUtc="2025-09-04T15:06:00Z">
          <w:r w:rsidRPr="001851EA" w:rsidDel="00A17AB1">
            <w:delText xml:space="preserve">necessary </w:delText>
          </w:r>
        </w:del>
        <w:r w:rsidRPr="001851EA">
          <w:t xml:space="preserve">in the identification and choice of the weighting approaches, distance metrics or relevant indicators, and in </w:t>
        </w:r>
        <w:del w:id="1490" w:author="Beath, Hamish R" w:date="2025-09-04T17:23:00Z" w16du:dateUtc="2025-09-04T16:23:00Z">
          <w:r w:rsidRPr="001851EA" w:rsidDel="00C84BA8">
            <w:delText>the subsequent assessment of the results of</w:delText>
          </w:r>
        </w:del>
      </w:moveTo>
      <w:ins w:id="1491" w:author="Beath, Hamish R" w:date="2025-09-04T17:23:00Z" w16du:dateUtc="2025-09-04T16:23:00Z">
        <w:r w:rsidR="00C84BA8">
          <w:t>interpretation of</w:t>
        </w:r>
      </w:ins>
      <w:moveTo w:id="1492" w:author="Beath, Hamish R" w:date="2025-09-02T15:12:00Z" w16du:dateUtc="2025-09-02T14:12:00Z">
        <w:r w:rsidRPr="001851EA">
          <w:t xml:space="preserve"> weighted ensembles. </w:t>
        </w:r>
      </w:moveTo>
      <w:ins w:id="1493" w:author="Beath, Hamish R" w:date="2025-09-04T16:04:00Z" w16du:dateUtc="2025-09-04T15:04:00Z">
        <w:r w:rsidR="00A17AB1">
          <w:t xml:space="preserve">In this paper, we </w:t>
        </w:r>
      </w:ins>
      <w:ins w:id="1494" w:author="Beath, Hamish R" w:date="2025-09-22T16:37:00Z" w16du:dateUtc="2025-09-22T15:37:00Z">
        <w:r w:rsidR="004D7B6B">
          <w:t>demonstrate</w:t>
        </w:r>
      </w:ins>
      <w:ins w:id="1495" w:author="Beath, Hamish R" w:date="2025-09-04T16:04:00Z" w16du:dateUtc="2025-09-04T15:04:00Z">
        <w:r w:rsidR="00A17AB1">
          <w:t xml:space="preserve"> </w:t>
        </w:r>
      </w:ins>
      <w:ins w:id="1496" w:author="Beath, Hamish R" w:date="2025-09-04T17:09:00Z" w16du:dateUtc="2025-09-04T16:09:00Z">
        <w:r w:rsidR="0013018B">
          <w:t>how s</w:t>
        </w:r>
      </w:ins>
      <w:ins w:id="1497" w:author="Beath, Hamish R" w:date="2025-09-06T10:54:00Z" w16du:dateUtc="2025-09-06T09:54:00Z">
        <w:r w:rsidR="00D641EC">
          <w:t xml:space="preserve">ome </w:t>
        </w:r>
      </w:ins>
      <w:ins w:id="1498" w:author="Beath, Hamish R" w:date="2025-09-04T17:09:00Z" w16du:dateUtc="2025-09-04T16:09:00Z">
        <w:r w:rsidR="0013018B">
          <w:t>expert judgments might influence outcomes. Although</w:t>
        </w:r>
      </w:ins>
      <w:ins w:id="1499" w:author="Beath, Hamish R" w:date="2025-09-04T16:04:00Z" w16du:dateUtc="2025-09-04T15:04:00Z">
        <w:r w:rsidR="00A17AB1">
          <w:t xml:space="preserve"> flexibility</w:t>
        </w:r>
      </w:ins>
      <w:ins w:id="1500" w:author="Beath, Hamish R" w:date="2025-09-04T16:06:00Z" w16du:dateUtc="2025-09-04T15:06:00Z">
        <w:r w:rsidR="00A17AB1">
          <w:t xml:space="preserve"> of our framework</w:t>
        </w:r>
      </w:ins>
      <w:ins w:id="1501" w:author="Beath, Hamish R" w:date="2025-09-04T16:04:00Z" w16du:dateUtc="2025-09-04T15:04:00Z">
        <w:r w:rsidR="00A17AB1">
          <w:t xml:space="preserve"> is a strength</w:t>
        </w:r>
      </w:ins>
      <w:ins w:id="1502" w:author="Beath, Hamish R" w:date="2025-09-04T17:09:00Z" w16du:dateUtc="2025-09-04T16:09:00Z">
        <w:r w:rsidR="0013018B">
          <w:t>,</w:t>
        </w:r>
      </w:ins>
      <w:ins w:id="1503" w:author="Beath, Hamish R" w:date="2025-09-04T16:04:00Z" w16du:dateUtc="2025-09-04T15:04:00Z">
        <w:r w:rsidR="00A17AB1">
          <w:t xml:space="preserve"> </w:t>
        </w:r>
      </w:ins>
      <w:ins w:id="1504" w:author="Beath, Hamish R" w:date="2025-09-04T17:10:00Z" w16du:dateUtc="2025-09-04T16:10:00Z">
        <w:r w:rsidR="0013018B">
          <w:t>proliferation</w:t>
        </w:r>
      </w:ins>
      <w:ins w:id="1505" w:author="Beath, Hamish R" w:date="2025-09-04T16:04:00Z" w16du:dateUtc="2025-09-04T15:04:00Z">
        <w:r w:rsidR="00A17AB1">
          <w:t xml:space="preserve"> </w:t>
        </w:r>
      </w:ins>
      <w:ins w:id="1506" w:author="Beath, Hamish R" w:date="2025-09-04T17:10:00Z" w16du:dateUtc="2025-09-04T16:10:00Z">
        <w:r w:rsidR="0013018B">
          <w:t>of</w:t>
        </w:r>
      </w:ins>
      <w:ins w:id="1507" w:author="Beath, Hamish R" w:date="2025-09-04T16:04:00Z" w16du:dateUtc="2025-09-04T15:04:00Z">
        <w:r w:rsidR="00A17AB1">
          <w:t xml:space="preserve"> weighting approaches </w:t>
        </w:r>
      </w:ins>
      <w:ins w:id="1508" w:author="Beath, Hamish R" w:date="2025-09-04T16:07:00Z" w16du:dateUtc="2025-09-04T15:07:00Z">
        <w:r w:rsidR="00A17AB1">
          <w:t>could</w:t>
        </w:r>
      </w:ins>
      <w:ins w:id="1509" w:author="Beath, Hamish R" w:date="2025-09-04T16:04:00Z" w16du:dateUtc="2025-09-04T15:04:00Z">
        <w:r w:rsidR="00A17AB1">
          <w:t xml:space="preserve"> lead to reduced accessibility and transparency. It is therefore vital that there is clear and consistent reporting o</w:t>
        </w:r>
      </w:ins>
      <w:ins w:id="1510" w:author="Beath, Hamish R" w:date="2025-09-04T16:05:00Z" w16du:dateUtc="2025-09-04T15:05:00Z">
        <w:r w:rsidR="00A17AB1">
          <w:t xml:space="preserve">f </w:t>
        </w:r>
      </w:ins>
      <w:ins w:id="1511" w:author="Beath, Hamish R" w:date="2025-09-04T17:24:00Z" w16du:dateUtc="2025-09-04T16:24:00Z">
        <w:r w:rsidR="00C84BA8">
          <w:t>applied</w:t>
        </w:r>
      </w:ins>
      <w:ins w:id="1512" w:author="Beath, Hamish R" w:date="2025-09-04T17:10:00Z" w16du:dateUtc="2025-09-04T16:10:00Z">
        <w:r w:rsidR="0013018B">
          <w:t xml:space="preserve"> </w:t>
        </w:r>
      </w:ins>
      <w:ins w:id="1513" w:author="Beath, Hamish R" w:date="2025-09-04T16:07:00Z" w16du:dateUtc="2025-09-04T15:07:00Z">
        <w:r w:rsidR="00A17AB1">
          <w:t>weighting</w:t>
        </w:r>
      </w:ins>
      <w:ins w:id="1514" w:author="Beath, Hamish R" w:date="2025-09-04T17:10:00Z" w16du:dateUtc="2025-09-04T16:10:00Z">
        <w:r w:rsidR="0013018B">
          <w:t>s</w:t>
        </w:r>
      </w:ins>
      <w:ins w:id="1515" w:author="Beath, Hamish R" w:date="2025-09-04T16:07:00Z" w16du:dateUtc="2025-09-04T15:07:00Z">
        <w:r w:rsidR="00A17AB1">
          <w:t xml:space="preserve"> and justification of </w:t>
        </w:r>
      </w:ins>
      <w:ins w:id="1516" w:author="Beath, Hamish R" w:date="2025-09-04T17:25:00Z" w16du:dateUtc="2025-09-04T16:25:00Z">
        <w:r w:rsidR="00C84BA8">
          <w:t xml:space="preserve">their underlying </w:t>
        </w:r>
      </w:ins>
      <w:ins w:id="1517" w:author="Beath, Hamish R" w:date="2025-09-04T16:07:00Z" w16du:dateUtc="2025-09-04T15:07:00Z">
        <w:r w:rsidR="00A17AB1">
          <w:t xml:space="preserve">expert judgments. </w:t>
        </w:r>
      </w:ins>
      <w:ins w:id="1518" w:author="Beath, Hamish R" w:date="2025-09-04T16:00:00Z" w16du:dateUtc="2025-09-04T15:00:00Z">
        <w:r w:rsidR="00A736F1">
          <w:t xml:space="preserve">Acknowledging this, </w:t>
        </w:r>
        <w:del w:id="1519" w:author="Rogelj, Joeri" w:date="2025-09-16T23:16:00Z" w16du:dateUtc="2025-09-16T22:16:00Z">
          <w:r w:rsidR="00A736F1" w:rsidRPr="001851EA">
            <w:delText xml:space="preserve"> </w:delText>
          </w:r>
        </w:del>
        <w:r w:rsidR="00A736F1">
          <w:t xml:space="preserve">the structured </w:t>
        </w:r>
        <w:r w:rsidR="00A736F1" w:rsidRPr="001851EA">
          <w:t>nature of the framework</w:t>
        </w:r>
      </w:ins>
      <w:ins w:id="1520" w:author="Beath, Hamish R" w:date="2025-09-04T17:13:00Z" w16du:dateUtc="2025-09-04T16:13:00Z">
        <w:r w:rsidR="006B1027">
          <w:t xml:space="preserve"> </w:t>
        </w:r>
      </w:ins>
      <w:ins w:id="1521" w:author="Beath, Hamish R" w:date="2025-09-04T16:00:00Z" w16du:dateUtc="2025-09-04T15:00:00Z">
        <w:r w:rsidR="00A736F1">
          <w:t xml:space="preserve">can </w:t>
        </w:r>
        <w:r w:rsidR="00A736F1" w:rsidRPr="001851EA">
          <w:t>help to ensure the necessary expert judgment is well-guided and transparent.</w:t>
        </w:r>
        <w:r w:rsidR="00A736F1">
          <w:t xml:space="preserve"> </w:t>
        </w:r>
      </w:ins>
    </w:p>
    <w:p w14:paraId="37D116D1" w14:textId="4A7776B7" w:rsidR="00A03A8D" w:rsidRPr="001851EA" w:rsidRDefault="00981F18" w:rsidP="00A03A8D">
      <w:pPr>
        <w:rPr>
          <w:ins w:id="1522" w:author="Beath, Hamish R" w:date="2025-09-02T13:07:00Z" w16du:dateUtc="2025-09-02T12:07:00Z"/>
        </w:rPr>
      </w:pPr>
      <w:moveTo w:id="1523" w:author="Beath, Hamish R" w:date="2025-09-02T15:12:00Z" w16du:dateUtc="2025-09-02T14:12:00Z">
        <w:del w:id="1524" w:author="Beath, Hamish R" w:date="2025-09-02T16:25:00Z" w16du:dateUtc="2025-09-02T15:25:00Z">
          <w:r w:rsidRPr="001851EA" w:rsidDel="00465273">
            <w:delText>The structured</w:delText>
          </w:r>
        </w:del>
        <w:del w:id="1525" w:author="Beath, Hamish R" w:date="2025-09-04T16:00:00Z" w16du:dateUtc="2025-09-04T15:00:00Z">
          <w:r w:rsidRPr="001851EA" w:rsidDel="00A736F1">
            <w:delText xml:space="preserve"> nature of the framework, however, help</w:delText>
          </w:r>
        </w:del>
        <w:del w:id="1526" w:author="Beath, Hamish R" w:date="2025-09-02T16:26:00Z" w16du:dateUtc="2025-09-02T15:26:00Z">
          <w:r w:rsidRPr="001851EA" w:rsidDel="00465273">
            <w:delText>s</w:delText>
          </w:r>
        </w:del>
        <w:del w:id="1527" w:author="Beath, Hamish R" w:date="2025-09-04T16:00:00Z" w16du:dateUtc="2025-09-04T15:00:00Z">
          <w:r w:rsidRPr="001851EA" w:rsidDel="00A736F1">
            <w:delText xml:space="preserve"> to ensure the necessary expert judgment is well-guided and transparent.</w:delText>
          </w:r>
        </w:del>
      </w:moveTo>
      <w:moveToRangeEnd w:id="1458"/>
      <w:ins w:id="1528" w:author="Beath, Hamish R" w:date="2025-09-06T12:24:00Z" w16du:dateUtc="2025-09-06T11:24:00Z">
        <w:r w:rsidR="00757361">
          <w:t>Moreover</w:t>
        </w:r>
      </w:ins>
      <w:ins w:id="1529" w:author="Beath, Hamish R" w:date="2025-09-04T15:50:00Z" w16du:dateUtc="2025-09-04T14:50:00Z">
        <w:r w:rsidR="00A736F1">
          <w:t>,</w:t>
        </w:r>
      </w:ins>
      <w:ins w:id="1530" w:author="Beath, Hamish R" w:date="2025-09-04T15:37:00Z" w16du:dateUtc="2025-09-04T14:37:00Z">
        <w:r w:rsidR="001A3A54">
          <w:t xml:space="preserve"> t</w:t>
        </w:r>
      </w:ins>
      <w:ins w:id="1531" w:author="Beath, Hamish R" w:date="2025-09-02T13:07:00Z" w16du:dateUtc="2025-09-02T12:07:00Z">
        <w:r w:rsidR="00A03A8D">
          <w:t xml:space="preserve">ransparency is </w:t>
        </w:r>
      </w:ins>
      <w:ins w:id="1532" w:author="Beath, Hamish R" w:date="2025-09-22T16:43:00Z" w16du:dateUtc="2025-09-22T15:43:00Z">
        <w:r w:rsidR="0038719B">
          <w:t>essential</w:t>
        </w:r>
      </w:ins>
      <w:ins w:id="1533" w:author="Beath, Hamish R" w:date="2025-09-04T15:37:00Z" w16du:dateUtc="2025-09-04T14:37:00Z">
        <w:r w:rsidR="001A3A54">
          <w:t>:</w:t>
        </w:r>
      </w:ins>
      <w:ins w:id="1534" w:author="Beath, Hamish R" w:date="2025-09-02T13:07:00Z" w16du:dateUtc="2025-09-02T12:07:00Z">
        <w:r w:rsidR="00A03A8D">
          <w:t xml:space="preserve"> </w:t>
        </w:r>
      </w:ins>
      <w:ins w:id="1535" w:author="Beath, Hamish R" w:date="2025-09-04T15:37:00Z" w16du:dateUtc="2025-09-04T14:37:00Z">
        <w:r w:rsidR="001A3A54">
          <w:t>s</w:t>
        </w:r>
      </w:ins>
      <w:ins w:id="1536" w:author="Beath, Hamish R" w:date="2025-09-02T16:28:00Z" w16du:dateUtc="2025-09-02T15:28:00Z">
        <w:r w:rsidR="00465273">
          <w:t xml:space="preserve">cenario data </w:t>
        </w:r>
      </w:ins>
      <w:ins w:id="1537" w:author="Beath, Hamish R" w:date="2025-09-06T10:55:00Z" w16du:dateUtc="2025-09-06T09:55:00Z">
        <w:r w:rsidR="00D641EC">
          <w:t>have a</w:t>
        </w:r>
      </w:ins>
      <w:ins w:id="1538" w:author="Beath, Hamish R" w:date="2025-09-02T16:28:00Z" w16du:dateUtc="2025-09-02T15:28:00Z">
        <w:r w:rsidR="00465273">
          <w:t xml:space="preserve"> range of applications, </w:t>
        </w:r>
      </w:ins>
      <w:ins w:id="1539" w:author="Beath, Hamish R" w:date="2025-09-22T16:43:00Z" w16du:dateUtc="2025-09-22T15:43:00Z">
        <w:r w:rsidR="00A56377">
          <w:t>some of which</w:t>
        </w:r>
      </w:ins>
      <w:ins w:id="1540" w:author="Beath, Hamish R" w:date="2025-09-02T16:29:00Z" w16du:dateUtc="2025-09-02T15:29:00Z">
        <w:r w:rsidR="00465273">
          <w:t xml:space="preserve"> may </w:t>
        </w:r>
      </w:ins>
      <w:ins w:id="1541" w:author="Beath, Hamish R" w:date="2025-09-22T16:43:00Z" w16du:dateUtc="2025-09-22T15:43:00Z">
        <w:r w:rsidR="00A56377">
          <w:t>incentivise selective presentation</w:t>
        </w:r>
      </w:ins>
      <w:ins w:id="1542" w:author="Beath, Hamish R" w:date="2025-09-18T17:23:00Z" w16du:dateUtc="2025-09-18T16:23:00Z">
        <w:r w:rsidR="005A346F">
          <w:t>.</w:t>
        </w:r>
      </w:ins>
      <w:ins w:id="1543" w:author="Beath, Hamish R" w:date="2025-09-02T16:29:00Z" w16du:dateUtc="2025-09-02T15:29:00Z">
        <w:r w:rsidR="00465273">
          <w:t xml:space="preserve"> </w:t>
        </w:r>
      </w:ins>
      <w:ins w:id="1544" w:author="Beath, Hamish R" w:date="2025-09-02T16:30:00Z" w16du:dateUtc="2025-09-02T15:30:00Z">
        <w:r w:rsidR="00465273">
          <w:t xml:space="preserve">Without a clear framework and best-practice guidance, </w:t>
        </w:r>
      </w:ins>
      <w:ins w:id="1545" w:author="Beath, Hamish R" w:date="2025-09-02T16:31:00Z" w16du:dateUtc="2025-09-02T15:31:00Z">
        <w:r w:rsidR="00465273">
          <w:t>r</w:t>
        </w:r>
      </w:ins>
      <w:ins w:id="1546" w:author="Beath, Hamish R" w:date="2025-09-02T13:07:00Z" w16du:dateUtc="2025-09-02T12:07:00Z">
        <w:r w:rsidR="00A03A8D">
          <w:t xml:space="preserve">e-weighting scenario ensembles could </w:t>
        </w:r>
      </w:ins>
      <w:ins w:id="1547" w:author="Beath, Hamish R" w:date="2025-09-22T16:44:00Z" w16du:dateUtc="2025-09-22T15:44:00Z">
        <w:r w:rsidR="00670B04">
          <w:t>enable</w:t>
        </w:r>
      </w:ins>
      <w:ins w:id="1548" w:author="Beath, Hamish R" w:date="2025-09-02T13:07:00Z" w16du:dateUtc="2025-09-02T12:07:00Z">
        <w:r w:rsidR="00A03A8D">
          <w:t xml:space="preserve"> parties to present ensemble statistics </w:t>
        </w:r>
      </w:ins>
      <w:ins w:id="1549" w:author="Beath, Hamish R" w:date="2025-09-22T16:44:00Z" w16du:dateUtc="2025-09-22T15:44:00Z">
        <w:r w:rsidR="00670B04">
          <w:t xml:space="preserve">to </w:t>
        </w:r>
      </w:ins>
      <w:ins w:id="1550" w:author="Beath, Hamish R" w:date="2025-09-22T16:45:00Z" w16du:dateUtc="2025-09-22T15:45:00Z">
        <w:r w:rsidR="00670B04">
          <w:t xml:space="preserve">suit a </w:t>
        </w:r>
      </w:ins>
      <w:ins w:id="1551" w:author="Beath, Hamish R" w:date="2025-09-02T13:07:00Z" w16du:dateUtc="2025-09-02T12:07:00Z">
        <w:r w:rsidR="00A03A8D">
          <w:t xml:space="preserve">preferred narrative. </w:t>
        </w:r>
      </w:ins>
    </w:p>
    <w:p w14:paraId="102955E3" w14:textId="4C3C303E" w:rsidR="00A03A8D" w:rsidDel="00B41DFE" w:rsidRDefault="00B41DFE" w:rsidP="00B70DCF">
      <w:pPr>
        <w:rPr>
          <w:del w:id="1552" w:author="Beath, Hamish R" w:date="2025-09-02T13:07:00Z" w16du:dateUtc="2025-09-02T12:07:00Z"/>
        </w:rPr>
      </w:pPr>
      <w:ins w:id="1553" w:author="Beath, Hamish R" w:date="2025-09-02T16:40:00Z" w16du:dateUtc="2025-09-02T15:40:00Z">
        <w:del w:id="1554" w:author="Rogelj, Joeri" w:date="2025-09-16T23:24:00Z" w16du:dateUtc="2025-09-16T22:24:00Z">
          <w:r w:rsidDel="008C2701">
            <w:delText>It is common practice for s</w:delText>
          </w:r>
        </w:del>
      </w:ins>
      <w:ins w:id="1555" w:author="Rogelj, Joeri" w:date="2025-09-16T23:24:00Z" w16du:dateUtc="2025-09-16T22:24:00Z">
        <w:r w:rsidR="008C2701">
          <w:t>S</w:t>
        </w:r>
      </w:ins>
      <w:ins w:id="1556" w:author="Beath, Hamish R" w:date="2025-09-02T16:40:00Z" w16du:dateUtc="2025-09-02T15:40:00Z">
        <w:r>
          <w:t xml:space="preserve">cenario ensembles </w:t>
        </w:r>
        <w:del w:id="1557" w:author="Rogelj, Joeri" w:date="2025-09-16T23:24:00Z" w16du:dateUtc="2025-09-16T22:24:00Z">
          <w:r w:rsidDel="008C2701">
            <w:delText>to be</w:delText>
          </w:r>
        </w:del>
      </w:ins>
      <w:ins w:id="1558" w:author="Rogelj, Joeri" w:date="2025-09-16T23:24:00Z" w16du:dateUtc="2025-09-16T22:24:00Z">
        <w:r w:rsidR="008C2701">
          <w:t>are commonly</w:t>
        </w:r>
      </w:ins>
      <w:ins w:id="1559" w:author="Beath, Hamish R" w:date="2025-09-02T16:40:00Z" w16du:dateUtc="2025-09-02T15:40:00Z">
        <w:r>
          <w:t xml:space="preserve"> used to calculate </w:t>
        </w:r>
      </w:ins>
      <w:ins w:id="1560" w:author="Beath, Hamish R" w:date="2025-09-02T16:45:00Z" w16du:dateUtc="2025-09-02T15:45:00Z">
        <w:r>
          <w:t xml:space="preserve">headline </w:t>
        </w:r>
      </w:ins>
      <w:ins w:id="1561" w:author="Beath, Hamish R" w:date="2025-09-02T16:40:00Z" w16du:dateUtc="2025-09-02T15:40:00Z">
        <w:r>
          <w:t xml:space="preserve">statistics, rather than </w:t>
        </w:r>
      </w:ins>
      <w:ins w:id="1562" w:author="Rogelj, Joeri" w:date="2025-09-16T23:25:00Z" w16du:dateUtc="2025-09-16T22:25:00Z">
        <w:r w:rsidR="00635242">
          <w:t xml:space="preserve">to </w:t>
        </w:r>
      </w:ins>
      <w:ins w:id="1563" w:author="Beath, Hamish R" w:date="2025-09-02T16:40:00Z" w16du:dateUtc="2025-09-02T15:40:00Z">
        <w:del w:id="1564" w:author="Rogelj, Joeri" w:date="2025-09-16T23:25:00Z" w16du:dateUtc="2025-09-16T22:25:00Z">
          <w:r w:rsidDel="00635242">
            <w:delText>considering</w:delText>
          </w:r>
        </w:del>
      </w:ins>
      <w:ins w:id="1565" w:author="Rogelj, Joeri" w:date="2025-09-16T23:25:00Z" w16du:dateUtc="2025-09-16T22:25:00Z">
        <w:r w:rsidR="00635242">
          <w:t>present</w:t>
        </w:r>
      </w:ins>
      <w:ins w:id="1566" w:author="Beath, Hamish R" w:date="2025-09-02T16:40:00Z" w16du:dateUtc="2025-09-02T15:40:00Z">
        <w:r>
          <w:t xml:space="preserve"> </w:t>
        </w:r>
      </w:ins>
      <w:ins w:id="1567" w:author="Beath, Hamish R" w:date="2025-09-04T15:16:00Z" w16du:dateUtc="2025-09-04T14:16:00Z">
        <w:r w:rsidR="00EE7616">
          <w:t xml:space="preserve">the </w:t>
        </w:r>
      </w:ins>
      <w:ins w:id="1568" w:author="Beath, Hamish R" w:date="2025-09-04T15:15:00Z" w16du:dateUtc="2025-09-04T14:15:00Z">
        <w:r w:rsidR="00EE7616">
          <w:t xml:space="preserve">intricacies of </w:t>
        </w:r>
      </w:ins>
      <w:ins w:id="1569" w:author="Beath, Hamish R" w:date="2025-09-02T16:40:00Z" w16du:dateUtc="2025-09-02T15:40:00Z">
        <w:r>
          <w:t>the</w:t>
        </w:r>
      </w:ins>
      <w:ins w:id="1570" w:author="Beath, Hamish R" w:date="2025-09-04T15:16:00Z" w16du:dateUtc="2025-09-04T14:16:00Z">
        <w:r w:rsidR="00EE7616">
          <w:t>ir</w:t>
        </w:r>
      </w:ins>
      <w:ins w:id="1571" w:author="Beath, Hamish R" w:date="2025-09-02T16:40:00Z" w16du:dateUtc="2025-09-02T15:40:00Z">
        <w:r>
          <w:t xml:space="preserve"> composition</w:t>
        </w:r>
      </w:ins>
      <w:r w:rsidR="00CD4E97">
        <w:t xml:space="preserve"> </w:t>
      </w:r>
      <w:r w:rsidR="00CD4E97">
        <w:fldChar w:fldCharType="begin"/>
      </w:r>
      <w:r w:rsidR="00272F7F">
        <w:instrText xml:space="preserve"> ADDIN ZOTERO_ITEM CSL_CITATION {"citationID":"a2np2babk2n","properties":{"formattedCitation":"\\super 8\\nosupersub{}","plainCitation":"8","noteIndex":0},"citationItems":[{"id":"qxj3Nevv/5YDLDLCO","uris":["http://zotero.org/users/7044370/items/ET3R9WT4"],"itemData":{"id":"eUgVS2ql/IpeUzgev","type":"article-journal","abstract":"As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D4E97">
        <w:fldChar w:fldCharType="separate"/>
      </w:r>
      <w:r w:rsidR="00272F7F" w:rsidRPr="00272F7F">
        <w:rPr>
          <w:rFonts w:ascii="Calibri" w:cs="Calibri"/>
          <w:szCs w:val="24"/>
          <w:vertAlign w:val="superscript"/>
        </w:rPr>
        <w:t>8</w:t>
      </w:r>
      <w:r w:rsidR="00CD4E97">
        <w:fldChar w:fldCharType="end"/>
      </w:r>
      <w:ins w:id="1572" w:author="Beath, Hamish R" w:date="2025-09-02T16:41:00Z" w16du:dateUtc="2025-09-02T15:41:00Z">
        <w:r>
          <w:t xml:space="preserve">. Our reweighting framework </w:t>
        </w:r>
      </w:ins>
      <w:ins w:id="1573" w:author="Beath, Hamish R" w:date="2025-09-04T15:16:00Z" w16du:dateUtc="2025-09-04T14:16:00Z">
        <w:r w:rsidR="00EE7616">
          <w:t>aims</w:t>
        </w:r>
      </w:ins>
      <w:ins w:id="1574" w:author="Beath, Hamish R" w:date="2025-09-02T16:41:00Z" w16du:dateUtc="2025-09-02T15:41:00Z">
        <w:r>
          <w:t xml:space="preserve"> to improve</w:t>
        </w:r>
      </w:ins>
      <w:ins w:id="1575" w:author="Beath, Hamish R" w:date="2025-09-04T15:16:00Z" w16du:dateUtc="2025-09-04T14:16:00Z">
        <w:r w:rsidR="00EE7616">
          <w:t xml:space="preserve"> the</w:t>
        </w:r>
      </w:ins>
      <w:ins w:id="1576" w:author="Beath, Hamish R" w:date="2025-09-02T16:41:00Z" w16du:dateUtc="2025-09-02T15:41:00Z">
        <w:r>
          <w:t xml:space="preserve"> robustness of </w:t>
        </w:r>
      </w:ins>
      <w:ins w:id="1577" w:author="Beath, Hamish R" w:date="2025-09-04T15:16:00Z" w16du:dateUtc="2025-09-04T14:16:00Z">
        <w:r w:rsidR="00EE7616">
          <w:t>ensemble statistics</w:t>
        </w:r>
      </w:ins>
      <w:ins w:id="1578" w:author="Beath, Hamish R" w:date="2025-09-02T16:41:00Z" w16du:dateUtc="2025-09-02T15:41:00Z">
        <w:r>
          <w:t>, allowing the user to remov</w:t>
        </w:r>
      </w:ins>
      <w:ins w:id="1579" w:author="Beath, Hamish R" w:date="2025-09-04T15:17:00Z" w16du:dateUtc="2025-09-04T14:17:00Z">
        <w:r w:rsidR="00EE7616">
          <w:t>e</w:t>
        </w:r>
      </w:ins>
      <w:ins w:id="1580" w:author="Beath, Hamish R" w:date="2025-09-02T16:41:00Z" w16du:dateUtc="2025-09-02T15:41:00Z">
        <w:r>
          <w:t xml:space="preserve"> redundancy, and appl</w:t>
        </w:r>
      </w:ins>
      <w:ins w:id="1581" w:author="Beath, Hamish R" w:date="2025-09-04T15:17:00Z" w16du:dateUtc="2025-09-04T14:17:00Z">
        <w:r w:rsidR="00EE7616">
          <w:t xml:space="preserve">y tailored </w:t>
        </w:r>
      </w:ins>
      <w:ins w:id="1582" w:author="Beath, Hamish R" w:date="2025-09-02T16:41:00Z" w16du:dateUtc="2025-09-02T15:41:00Z">
        <w:r>
          <w:t xml:space="preserve">quality and relevance criteria. </w:t>
        </w:r>
      </w:ins>
      <w:moveFromRangeStart w:id="1583" w:author="Rogelj, Joeri" w:date="2025-09-16T23:26:00Z" w:name="move208957611"/>
      <w:moveFrom w:id="1584" w:author="Rogelj, Joeri" w:date="2025-09-16T23:26:00Z" w16du:dateUtc="2025-09-16T22:26:00Z">
        <w:ins w:id="1585" w:author="Beath, Hamish R" w:date="2025-09-02T16:42:00Z" w16du:dateUtc="2025-09-02T15:42:00Z">
          <w:r w:rsidDel="00B470F2">
            <w:t xml:space="preserve">However, </w:t>
          </w:r>
        </w:ins>
        <w:ins w:id="1586" w:author="Beath, Hamish R" w:date="2025-09-02T16:52:00Z" w16du:dateUtc="2025-09-02T15:52:00Z">
          <w:r w:rsidR="003A68D2" w:rsidDel="00B470F2">
            <w:t>it does</w:t>
          </w:r>
        </w:ins>
        <w:ins w:id="1587" w:author="Beath, Hamish R" w:date="2025-09-02T16:45:00Z" w16du:dateUtc="2025-09-02T15:45:00Z">
          <w:r w:rsidDel="00B470F2">
            <w:t xml:space="preserve"> not provide a tool to identify gaps in the explored solution space.</w:t>
          </w:r>
        </w:ins>
        <w:ins w:id="1588" w:author="Beath, Hamish R" w:date="2025-09-02T16:46:00Z" w16du:dateUtc="2025-09-02T15:46:00Z">
          <w:r w:rsidDel="00B470F2">
            <w:t xml:space="preserve"> </w:t>
          </w:r>
        </w:ins>
      </w:moveFrom>
      <w:moveFromRangeEnd w:id="1583"/>
      <w:ins w:id="1589" w:author="Rogelj, Joeri" w:date="2025-09-16T23:25:00Z" w16du:dateUtc="2025-09-16T22:25:00Z">
        <w:r w:rsidR="00B470F2">
          <w:t xml:space="preserve">However, </w:t>
        </w:r>
      </w:ins>
      <w:ins w:id="1590" w:author="Beath, Hamish R" w:date="2025-09-02T16:46:00Z" w16du:dateUtc="2025-09-02T15:46:00Z">
        <w:del w:id="1591" w:author="Rogelj, Joeri" w:date="2025-09-16T23:25:00Z" w16du:dateUtc="2025-09-16T22:25:00Z">
          <w:r w:rsidDel="00B470F2">
            <w:delText>I</w:delText>
          </w:r>
        </w:del>
      </w:ins>
      <w:ins w:id="1592" w:author="Beath, Hamish R" w:date="2025-09-02T16:42:00Z" w16du:dateUtc="2025-09-02T15:42:00Z">
        <w:del w:id="1593" w:author="Rogelj, Joeri" w:date="2025-09-16T23:25:00Z" w16du:dateUtc="2025-09-16T22:25:00Z">
          <w:r w:rsidDel="00B470F2">
            <w:delText xml:space="preserve">t is important to acknowledge that </w:delText>
          </w:r>
        </w:del>
      </w:ins>
      <w:ins w:id="1594" w:author="Beath, Hamish R" w:date="2025-09-02T16:43:00Z" w16du:dateUtc="2025-09-02T15:43:00Z">
        <w:r>
          <w:t>even after reweighting</w:t>
        </w:r>
      </w:ins>
      <w:ins w:id="1595" w:author="Rogelj, Joeri" w:date="2025-09-16T23:27:00Z" w16du:dateUtc="2025-09-16T22:27:00Z">
        <w:r w:rsidR="00662C7F">
          <w:t>,</w:t>
        </w:r>
      </w:ins>
      <w:ins w:id="1596" w:author="Beath, Hamish R" w:date="2025-09-02T16:43:00Z" w16du:dateUtc="2025-09-02T15:43:00Z">
        <w:del w:id="1597" w:author="Rogelj, Joeri" w:date="2025-09-16T23:26:00Z" w16du:dateUtc="2025-09-16T22:26:00Z">
          <w:r w:rsidDel="00B470F2">
            <w:delText>,</w:delText>
          </w:r>
        </w:del>
        <w:r>
          <w:t xml:space="preserve"> scenario ensembles are </w:t>
        </w:r>
      </w:ins>
      <w:ins w:id="1598" w:author="Beath, Hamish R" w:date="2025-09-02T16:46:00Z" w16du:dateUtc="2025-09-02T15:46:00Z">
        <w:r>
          <w:t>incomplet</w:t>
        </w:r>
      </w:ins>
      <w:ins w:id="1599" w:author="Rogelj, Joeri" w:date="2025-09-16T23:28:00Z" w16du:dateUtc="2025-09-16T22:28:00Z">
        <w:r w:rsidR="00F008D6">
          <w:t>e</w:t>
        </w:r>
      </w:ins>
      <w:ins w:id="1600" w:author="Beath, Hamish R" w:date="2025-09-02T16:46:00Z" w16du:dateUtc="2025-09-02T15:46:00Z">
        <w:del w:id="1601" w:author="Rogelj, Joeri" w:date="2025-09-16T23:27:00Z" w16du:dateUtc="2025-09-16T22:27:00Z">
          <w:r w:rsidDel="00662C7F">
            <w:delText>e</w:delText>
          </w:r>
        </w:del>
      </w:ins>
      <w:ins w:id="1602" w:author="Beath, Hamish R" w:date="2025-09-02T16:43:00Z" w16du:dateUtc="2025-09-02T15:43:00Z">
        <w:r>
          <w:t xml:space="preserve">, and there is </w:t>
        </w:r>
      </w:ins>
      <w:ins w:id="1603" w:author="Rogelj, Joeri" w:date="2025-09-16T23:26:00Z" w16du:dateUtc="2025-09-16T22:26:00Z">
        <w:r w:rsidR="00B470F2">
          <w:t xml:space="preserve">thus </w:t>
        </w:r>
      </w:ins>
      <w:ins w:id="1604" w:author="Beath, Hamish R" w:date="2025-09-02T16:43:00Z" w16du:dateUtc="2025-09-02T15:43:00Z">
        <w:r>
          <w:t xml:space="preserve">a danger that </w:t>
        </w:r>
      </w:ins>
      <w:ins w:id="1605" w:author="Beath, Hamish R" w:date="2025-09-02T16:52:00Z" w16du:dateUtc="2025-09-02T15:52:00Z">
        <w:r w:rsidR="003A68D2">
          <w:t>reweighting</w:t>
        </w:r>
      </w:ins>
      <w:ins w:id="1606" w:author="Beath, Hamish R" w:date="2025-09-02T16:43:00Z" w16du:dateUtc="2025-09-02T15:43:00Z">
        <w:r>
          <w:t xml:space="preserve"> may produce a</w:t>
        </w:r>
      </w:ins>
      <w:ins w:id="1607" w:author="Rogelj, Joeri" w:date="2025-09-16T23:26:00Z" w16du:dateUtc="2025-09-16T22:26:00Z">
        <w:r w:rsidR="00B470F2">
          <w:t xml:space="preserve"> different kind of</w:t>
        </w:r>
      </w:ins>
      <w:ins w:id="1608" w:author="Beath, Hamish R" w:date="2025-09-02T16:43:00Z" w16du:dateUtc="2025-09-02T15:43:00Z">
        <w:del w:id="1609" w:author="Rogelj, Joeri" w:date="2025-09-16T23:26:00Z" w16du:dateUtc="2025-09-16T22:26:00Z">
          <w:r w:rsidDel="00B470F2">
            <w:delText>n</w:delText>
          </w:r>
        </w:del>
        <w:r>
          <w:t xml:space="preserve"> overconfidence in ensemble </w:t>
        </w:r>
      </w:ins>
      <w:ins w:id="1610" w:author="Beath, Hamish R" w:date="2025-09-02T16:52:00Z" w16du:dateUtc="2025-09-02T15:52:00Z">
        <w:r w:rsidR="003A68D2">
          <w:t>statistics</w:t>
        </w:r>
      </w:ins>
      <w:r w:rsidR="00AF244E">
        <w:fldChar w:fldCharType="begin"/>
      </w:r>
      <w:r w:rsidR="00272F7F">
        <w:instrText xml:space="preserve"> ADDIN ZOTERO_ITEM CSL_CITATION {"citationID":"a25pv9b9r06","properties":{"formattedCitation":"\\super 12\\nosupersub{}","plainCitation":"12","noteIndex":0},"citationItems":[{"id":13,"uris":["http://zotero.org/users/18111444/items/AF8PBVRH"],"itemData":{"id":13,"type":"article-journal","abstract":"Abstract\n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M."}],"issued":{"date-parts":[["2023",9,7]]}}}],"schema":"https://github.com/citation-style-language/schema/raw/master/csl-citation.json"} </w:instrText>
      </w:r>
      <w:r w:rsidR="00AF244E">
        <w:fldChar w:fldCharType="separate"/>
      </w:r>
      <w:r w:rsidR="00272F7F" w:rsidRPr="00272F7F">
        <w:rPr>
          <w:rFonts w:ascii="Calibri" w:cs="Calibri"/>
          <w:szCs w:val="24"/>
          <w:vertAlign w:val="superscript"/>
        </w:rPr>
        <w:t>12</w:t>
      </w:r>
      <w:r w:rsidR="00AF244E">
        <w:fldChar w:fldCharType="end"/>
      </w:r>
      <w:r w:rsidR="00F91723">
        <w:t>.</w:t>
      </w:r>
      <w:ins w:id="1611" w:author="Beath, Hamish R" w:date="2025-09-02T16:44:00Z" w16du:dateUtc="2025-09-02T15:44:00Z">
        <w:del w:id="1612" w:author="Rogelj, Joeri" w:date="2025-09-16T23:26:00Z" w16du:dateUtc="2025-09-16T22:26:00Z">
          <w:r w:rsidDel="00B470F2">
            <w:delText>, which should be treated with caution</w:delText>
          </w:r>
        </w:del>
      </w:ins>
      <w:ins w:id="1613" w:author="Beath, Hamish R" w:date="2025-09-02T16:58:00Z" w16du:dateUtc="2025-09-02T15:58:00Z">
        <w:r w:rsidR="00F335EB">
          <w:t xml:space="preserve"> </w:t>
        </w:r>
      </w:ins>
      <w:moveToRangeStart w:id="1614" w:author="Rogelj, Joeri" w:date="2025-09-16T23:26:00Z" w:name="move208957611"/>
      <w:moveTo w:id="1615" w:author="Rogelj, Joeri" w:date="2025-09-16T23:26:00Z" w16du:dateUtc="2025-09-16T22:26:00Z">
        <w:del w:id="1616" w:author="Rogelj, Joeri" w:date="2025-09-16T23:26:00Z" w16du:dateUtc="2025-09-16T22:26:00Z">
          <w:r w:rsidR="00B470F2" w:rsidDel="00B470F2">
            <w:delText>However</w:delText>
          </w:r>
        </w:del>
      </w:moveTo>
      <w:ins w:id="1617" w:author="Rogelj, Joeri" w:date="2025-09-16T23:26:00Z" w16du:dateUtc="2025-09-16T22:26:00Z">
        <w:r w:rsidR="00B470F2">
          <w:t>Indeed</w:t>
        </w:r>
      </w:ins>
      <w:moveTo w:id="1618" w:author="Rogelj, Joeri" w:date="2025-09-16T23:26:00Z" w16du:dateUtc="2025-09-16T22:26:00Z">
        <w:r w:rsidR="00B470F2">
          <w:t xml:space="preserve">, </w:t>
        </w:r>
        <w:del w:id="1619" w:author="Rogelj, Joeri" w:date="2025-09-16T23:26:00Z" w16du:dateUtc="2025-09-16T22:26:00Z">
          <w:r w:rsidR="00B470F2" w:rsidDel="00B470F2">
            <w:delText xml:space="preserve">it </w:delText>
          </w:r>
        </w:del>
      </w:moveTo>
      <w:ins w:id="1620" w:author="Rogelj, Joeri" w:date="2025-09-16T23:26:00Z" w16du:dateUtc="2025-09-16T22:26:00Z">
        <w:r w:rsidR="00B470F2">
          <w:t xml:space="preserve">reweighting </w:t>
        </w:r>
      </w:ins>
      <w:moveTo w:id="1621" w:author="Rogelj, Joeri" w:date="2025-09-16T23:26:00Z" w16du:dateUtc="2025-09-16T22:26:00Z">
        <w:r w:rsidR="00B470F2">
          <w:t xml:space="preserve">does not </w:t>
        </w:r>
        <w:del w:id="1622" w:author="Rogelj, Joeri" w:date="2025-09-16T23:26:00Z" w16du:dateUtc="2025-09-16T22:26:00Z">
          <w:r w:rsidR="00B470F2" w:rsidDel="00B470F2">
            <w:delText xml:space="preserve">provide a tool to </w:delText>
          </w:r>
        </w:del>
        <w:r w:rsidR="00B470F2">
          <w:t>identify gaps in the explored solution space</w:t>
        </w:r>
      </w:moveTo>
      <w:ins w:id="1623" w:author="Rogelj, Joeri" w:date="2025-09-16T23:27:00Z" w16du:dateUtc="2025-09-16T22:27:00Z">
        <w:r w:rsidR="00B470F2">
          <w:t xml:space="preserve">, and </w:t>
        </w:r>
      </w:ins>
      <w:ins w:id="1624" w:author="Rogelj, Joeri" w:date="2025-09-16T23:28:00Z" w16du:dateUtc="2025-09-16T22:28:00Z">
        <w:r w:rsidR="00F008D6">
          <w:t>caution</w:t>
        </w:r>
      </w:ins>
      <w:moveTo w:id="1625" w:author="Rogelj, Joeri" w:date="2025-09-16T23:26:00Z" w16du:dateUtc="2025-09-16T22:26:00Z">
        <w:del w:id="1626" w:author="Rogelj, Joeri" w:date="2025-09-16T23:27:00Z" w16du:dateUtc="2025-09-16T22:27:00Z">
          <w:r w:rsidR="00B470F2" w:rsidDel="00B470F2">
            <w:delText>.</w:delText>
          </w:r>
        </w:del>
      </w:moveTo>
      <w:moveToRangeEnd w:id="1614"/>
    </w:p>
    <w:p w14:paraId="251525FF" w14:textId="255EBDBA" w:rsidR="003A68D2" w:rsidRDefault="00965654" w:rsidP="00B70DCF">
      <w:pPr>
        <w:rPr>
          <w:ins w:id="1627" w:author="Beath, Hamish R" w:date="2025-09-04T15:38:00Z" w16du:dateUtc="2025-09-04T14:38:00Z"/>
        </w:rPr>
      </w:pPr>
      <w:del w:id="1628" w:author="Beath, Hamish R" w:date="2025-09-02T15:33:00Z" w16du:dateUtc="2025-09-02T14:33:00Z">
        <w:r w:rsidRPr="001851EA" w:rsidDel="00C75B8E">
          <w:delText xml:space="preserve">While </w:delText>
        </w:r>
        <w:r w:rsidR="00DE48BB" w:rsidRPr="001851EA" w:rsidDel="00C75B8E">
          <w:delText xml:space="preserve">providing clear benefits, our weighting approach also presents potential limitations. </w:delText>
        </w:r>
      </w:del>
      <w:del w:id="1629" w:author="Beath, Hamish R" w:date="2025-09-02T16:52:00Z" w16du:dateUtc="2025-09-02T15:52:00Z">
        <w:r w:rsidR="00CF57C3" w:rsidDel="003A68D2">
          <w:delText xml:space="preserve">First, the framework provides </w:delText>
        </w:r>
        <w:r w:rsidR="003606F4" w:rsidDel="003A68D2">
          <w:delText xml:space="preserve">a way forward to adjust for biases in </w:delText>
        </w:r>
        <w:r w:rsidR="00CF57C3" w:rsidDel="003A68D2">
          <w:delText xml:space="preserve">scenario evidence available in the ensemble but does not provide </w:delText>
        </w:r>
        <w:r w:rsidR="003606F4" w:rsidDel="003A68D2">
          <w:delText xml:space="preserve">a </w:delText>
        </w:r>
        <w:r w:rsidR="00CF57C3" w:rsidDel="003A68D2">
          <w:delText xml:space="preserve">tool to identify gaps in the explored solution space. </w:delText>
        </w:r>
      </w:del>
      <w:del w:id="1630" w:author="Rogelj, Joeri" w:date="2025-09-16T23:27:00Z" w16du:dateUtc="2025-09-16T22:27:00Z">
        <w:r w:rsidR="003606F4">
          <w:delText xml:space="preserve">A </w:delText>
        </w:r>
      </w:del>
      <w:del w:id="1631" w:author="Rogelj, Joeri" w:date="2025-09-16T23:28:00Z" w16du:dateUtc="2025-09-16T22:28:00Z">
        <w:r w:rsidR="003606F4">
          <w:delText>critical reflection</w:delText>
        </w:r>
      </w:del>
      <w:r w:rsidR="003606F4">
        <w:t xml:space="preserve"> </w:t>
      </w:r>
      <w:del w:id="1632" w:author="Rogelj, Joeri" w:date="2025-09-16T23:27:00Z" w16du:dateUtc="2025-09-16T22:27:00Z">
        <w:r w:rsidR="003606F4">
          <w:delText xml:space="preserve">therefore still needs </w:delText>
        </w:r>
      </w:del>
      <w:ins w:id="1633" w:author="Rogelj, Joeri" w:date="2025-09-16T23:27:00Z" w16du:dateUtc="2025-09-16T22:27:00Z">
        <w:r w:rsidR="00DE020F">
          <w:t xml:space="preserve">must therefore </w:t>
        </w:r>
      </w:ins>
      <w:del w:id="1634" w:author="Rogelj, Joeri" w:date="2025-09-16T23:27:00Z" w16du:dateUtc="2025-09-16T22:27:00Z">
        <w:r w:rsidR="003606F4">
          <w:delText xml:space="preserve">to </w:delText>
        </w:r>
      </w:del>
      <w:r w:rsidR="003606F4">
        <w:t xml:space="preserve">accompany its use. </w:t>
      </w:r>
    </w:p>
    <w:p w14:paraId="47B6959E" w14:textId="28464FF7" w:rsidR="000B39C5" w:rsidRPr="001851EA" w:rsidRDefault="003606F4" w:rsidP="00B70DCF">
      <w:del w:id="1635" w:author="Beath, Hamish R" w:date="2025-09-02T17:00:00Z" w16du:dateUtc="2025-09-02T16:00:00Z">
        <w:r w:rsidDel="00F335EB">
          <w:delText>Second</w:delText>
        </w:r>
      </w:del>
      <w:ins w:id="1636" w:author="Beath, Hamish R" w:date="2025-09-02T17:00:00Z" w16du:dateUtc="2025-09-02T16:00:00Z">
        <w:del w:id="1637" w:author="Rogelj, Joeri" w:date="2025-09-16T23:28:00Z" w16du:dateUtc="2025-09-16T22:28:00Z">
          <w:r w:rsidR="00F335EB" w:rsidDel="00F008D6">
            <w:delText>Regarding diversity weighting</w:delText>
          </w:r>
        </w:del>
      </w:ins>
      <w:del w:id="1638" w:author="Rogelj, Joeri" w:date="2025-09-16T23:28:00Z" w16du:dateUtc="2025-09-16T22:28:00Z">
        <w:r w:rsidDel="00F008D6">
          <w:delText>, a</w:delText>
        </w:r>
      </w:del>
      <w:ins w:id="1639" w:author="Rogelj, Joeri" w:date="2025-09-16T23:28:00Z" w16du:dateUtc="2025-09-16T22:28:00Z">
        <w:r w:rsidR="00F008D6">
          <w:t>A</w:t>
        </w:r>
      </w:ins>
      <w:r w:rsidR="00DE48BB" w:rsidRPr="001851EA">
        <w:t>s similar scenarios are down-weighted</w:t>
      </w:r>
      <w:ins w:id="1640" w:author="Rogelj, Joeri" w:date="2025-09-16T23:28:00Z" w16du:dateUtc="2025-09-16T22:28:00Z">
        <w:r w:rsidR="00F008D6">
          <w:t xml:space="preserve"> by diversity weighting</w:t>
        </w:r>
      </w:ins>
      <w:r w:rsidR="00DE48BB" w:rsidRPr="001851EA">
        <w:t>,</w:t>
      </w:r>
      <w:r w:rsidR="00B70DCF" w:rsidRPr="001851EA">
        <w:t xml:space="preserve"> a balance </w:t>
      </w:r>
      <w:r w:rsidR="00DE48BB" w:rsidRPr="001851EA">
        <w:t xml:space="preserve">must be struck </w:t>
      </w:r>
      <w:r w:rsidR="00B70DCF" w:rsidRPr="001851EA">
        <w:t xml:space="preserve">between </w:t>
      </w:r>
      <w:r w:rsidR="00440C7F" w:rsidRPr="001851EA">
        <w:t>ac</w:t>
      </w:r>
      <w:r w:rsidR="00B70DCF" w:rsidRPr="001851EA">
        <w:t xml:space="preserve">counting </w:t>
      </w:r>
      <w:r w:rsidR="00440C7F" w:rsidRPr="001851EA">
        <w:t xml:space="preserve">for </w:t>
      </w:r>
      <w:r w:rsidR="00B70DCF" w:rsidRPr="001851EA">
        <w:t xml:space="preserve">repeated instances of scenarios that are fundamentally similar, whilst retaining useful information from areas in which they differ. </w:t>
      </w:r>
      <w:ins w:id="1641" w:author="Beath, Hamish R" w:date="2025-09-22T18:20:00Z" w16du:dateUtc="2025-09-22T17:20:00Z">
        <w:r w:rsidR="00713844">
          <w:t xml:space="preserve">Near-identical scenarios </w:t>
        </w:r>
      </w:ins>
      <w:ins w:id="1642" w:author="Beath, Hamish R" w:date="2025-09-22T18:21:00Z" w16du:dateUtc="2025-09-22T17:21:00Z">
        <w:r w:rsidR="00713844">
          <w:t>but from a different model</w:t>
        </w:r>
        <w:r w:rsidR="00655EE9">
          <w:t xml:space="preserve"> framework may not represent redundanc</w:t>
        </w:r>
      </w:ins>
      <w:ins w:id="1643" w:author="Beath, Hamish R" w:date="2025-10-09T19:44:00Z" w16du:dateUtc="2025-10-09T18:44:00Z">
        <w:r w:rsidR="00647121">
          <w:t xml:space="preserve">y. Indeed, </w:t>
        </w:r>
      </w:ins>
      <w:ins w:id="1644" w:author="Beath, Hamish R" w:date="2025-10-09T19:45:00Z" w16du:dateUtc="2025-10-09T18:45:00Z">
        <w:r w:rsidR="00913A2B">
          <w:t xml:space="preserve">near-identical </w:t>
        </w:r>
      </w:ins>
      <w:ins w:id="1645" w:author="Beath, Hamish R" w:date="2025-09-22T18:21:00Z" w16du:dateUtc="2025-09-22T17:21:00Z">
        <w:r w:rsidR="00655EE9">
          <w:t xml:space="preserve"> </w:t>
        </w:r>
      </w:ins>
      <w:ins w:id="1646" w:author="Beath, Hamish R" w:date="2025-09-22T18:20:00Z" w16du:dateUtc="2025-09-22T17:20:00Z">
        <w:r w:rsidR="00713844">
          <w:t xml:space="preserve"> </w:t>
        </w:r>
      </w:ins>
      <w:r w:rsidR="00B70DCF" w:rsidRPr="001851EA">
        <w:t xml:space="preserve">Scenarios that push the boundaries of conventional thinking and are less similar to </w:t>
      </w:r>
      <w:r w:rsidR="00A60C91" w:rsidRPr="001851EA">
        <w:t>more traditional modelled p</w:t>
      </w:r>
      <w:r w:rsidR="00B70DCF" w:rsidRPr="001851EA">
        <w:t>athways, including emerging efforts to implement circular economy and degrowth storylines or those that focus on low energy demand</w:t>
      </w:r>
      <w:r w:rsidR="00A60C91" w:rsidRPr="001851EA">
        <w:fldChar w:fldCharType="begin"/>
      </w:r>
      <w:r w:rsidR="007127F6">
        <w:instrText xml:space="preserve"> ADDIN ZOTERO_ITEM CSL_CITATION {"citationID":"ueP9vsM8","properties":{"formattedCitation":"\\super 36,37\\nosupersub{}","plainCitation":"36,37","noteIndex":0},"citationItems":[{"id":"qxj3Nevv/89NyMUsX","uris":["http://zotero.org/users/7044370/items/P2ZCSWRU"],"itemData":{"id":2678,"type":"article-journal","container-title":"Nature Energy","DOI":"10.1038/s41560-018-0172-6","ISSN":"2058-7546","issue":"6","note":"number: 6","page":"515-527","title":"A low energy demand scenario for meeting the 1.5 °C target and sustainable development goals without negative emission technologies","volume":"3","author":[{"family":"Grubler","given":"Arnulf"},{"family":"Wilson","given":"Charlie"},{"family":"Bento","given":"Nuno"},{"family":"Boza-Kiss","given":"Benigna"},{"family":"Krey","given":"Volker"},{"family":"McCollum","given":"David L."},{"family":"Rao","given":"Narasimha D."},{"family":"Riahi","given":"Keywan"},{"family":"Rogelj","given":"Joeri"},{"family":"De Stercke","given":"Simon"},{"family":"Cullen","given":"Jonathan"},{"family":"Frank","given":"Stefan"},{"family":"Fricko","given":"Oliver"},{"family":"Guo","given":"Fei"},{"family":"Gidden","given":"Matt"},{"family":"Havlík","given":"Petr"},{"family":"Huppmann","given":"Daniel"},{"family":"Kiesewetter","given":"Gregor"},{"family":"Rafaj","given":"Peter"},{"family":"Schoepp","given":"Wolfgang"},{"family":"Valin","given":"Hugo"}],"issued":{"date-parts":[["2018"]]}}},{"id":"qxj3Nevv/MuiZ38PP","uris":["http://zotero.org/users/7044370/items/CVXRH6JG"],"itemData":{"id":19238,"type":"article-journal","abstract":"Ecological breakdown and economic inequality are among the largest contemporary global challenges, and the issues are thoroughly entangled – as they have been throughout the history of civilisations. Yet, the global economy continues toward ecological crises, and inequalities remain far higher than citizens believe to be fair. Here, we explore the role of inequality, alongside traditional drivers of ecological impacts, in determining global energy requirements for providing universal decent living. We consider scenarios from fair inequality – where inequalities mirror public ideals – through a fairly unequal world, to one with a super-rich global elite. The energy-costs of inequality appear far more significant than population: even fair levels increase the energy required to provide universal decent living by 40%, and a super-rich global 1% could consume as much energy as would providing decent living to 1.7 billion. We finish by arguing that total population remains important nonetheless, but for reasons beyond ecological impacts.","container-title":"Nature Communications","DOI":"10.1038/s41467-022-32729-8","ISSN":"2041-1723","issue":"1","journalAbbreviation":"Nat Commun","language":"en","license":"2022 The Author(s)","note":"publisher: Nature Publishing Group","page":"5028","source":"www.nature.com","title":"Inequality can double the energy required to secure universal decent living","volume":"13","author":[{"family":"Millward-Hopkins","given":"Joel"}],"issued":{"date-parts":[["2022",8,26]]}}}],"schema":"https://github.com/citation-style-language/schema/raw/master/csl-citation.json"} </w:instrText>
      </w:r>
      <w:r w:rsidR="00A60C91" w:rsidRPr="001851EA">
        <w:fldChar w:fldCharType="separate"/>
      </w:r>
      <w:r w:rsidR="007127F6" w:rsidRPr="007127F6">
        <w:rPr>
          <w:rFonts w:ascii="Calibri" w:hAnsi="Calibri" w:cs="Calibri"/>
          <w:szCs w:val="24"/>
          <w:vertAlign w:val="superscript"/>
        </w:rPr>
        <w:t>36,37</w:t>
      </w:r>
      <w:r w:rsidR="00A60C91" w:rsidRPr="001851EA">
        <w:fldChar w:fldCharType="end"/>
      </w:r>
      <w:commentRangeStart w:id="1647"/>
      <w:commentRangeStart w:id="1648"/>
      <w:commentRangeEnd w:id="1647"/>
      <w:r w:rsidR="00B64CFB" w:rsidRPr="001851EA">
        <w:rPr>
          <w:rStyle w:val="CommentReference"/>
        </w:rPr>
        <w:commentReference w:id="1647"/>
      </w:r>
      <w:commentRangeEnd w:id="1648"/>
      <w:r w:rsidR="001851EA">
        <w:rPr>
          <w:rStyle w:val="CommentReference"/>
        </w:rPr>
        <w:commentReference w:id="1648"/>
      </w:r>
      <w:r w:rsidR="00B70DCF" w:rsidRPr="001851EA">
        <w:t xml:space="preserve"> are likely to be weighted higher and contribute more </w:t>
      </w:r>
      <w:r w:rsidR="006C57EB" w:rsidRPr="001851EA">
        <w:t>to category statistics</w:t>
      </w:r>
      <w:r w:rsidR="00B70DCF" w:rsidRPr="001851EA">
        <w:t xml:space="preserve"> under a weighted assessment. </w:t>
      </w:r>
      <w:r w:rsidR="006C57EB" w:rsidRPr="001851EA">
        <w:t>The drawback of this is that</w:t>
      </w:r>
      <w:r w:rsidR="00B70DCF" w:rsidRPr="001851EA">
        <w:t xml:space="preserve"> potential novel</w:t>
      </w:r>
      <w:r w:rsidR="00A47F0F" w:rsidRPr="001851EA">
        <w:t xml:space="preserve"> and emerging</w:t>
      </w:r>
      <w:r w:rsidR="00B70DCF" w:rsidRPr="001851EA">
        <w:t xml:space="preserve"> </w:t>
      </w:r>
      <w:r w:rsidR="006C57EB" w:rsidRPr="001851EA">
        <w:t xml:space="preserve">scenario approaches </w:t>
      </w:r>
      <w:r w:rsidR="00A47F0F" w:rsidRPr="001851EA">
        <w:t>might over-</w:t>
      </w:r>
      <w:del w:id="1649" w:author="Beath, Hamish R" w:date="2025-09-06T12:24:00Z" w16du:dateUtc="2025-09-06T11:24:00Z">
        <w:r w:rsidR="00A47F0F" w:rsidRPr="001851EA" w:rsidDel="00A93A75">
          <w:delText>emphasize</w:delText>
        </w:r>
        <w:r w:rsidR="00B70DCF" w:rsidRPr="001851EA" w:rsidDel="00A93A75">
          <w:delText xml:space="preserve"> </w:delText>
        </w:r>
      </w:del>
      <w:ins w:id="1650" w:author="Beath, Hamish R" w:date="2025-09-06T12:24:00Z" w16du:dateUtc="2025-09-06T11:24:00Z">
        <w:r w:rsidR="00A93A75" w:rsidRPr="001851EA">
          <w:t>emphasi</w:t>
        </w:r>
        <w:r w:rsidR="00A93A75">
          <w:t>s</w:t>
        </w:r>
        <w:r w:rsidR="00A93A75" w:rsidRPr="001851EA">
          <w:t xml:space="preserve">e </w:t>
        </w:r>
      </w:ins>
      <w:r w:rsidR="00B70DCF" w:rsidRPr="001851EA">
        <w:t xml:space="preserve">scenarios </w:t>
      </w:r>
      <w:r w:rsidR="00A91A75" w:rsidRPr="001851EA">
        <w:t xml:space="preserve">with technologies </w:t>
      </w:r>
      <w:r w:rsidR="00B70DCF" w:rsidRPr="001851EA">
        <w:t>at the boundaries of realism</w:t>
      </w:r>
      <w:ins w:id="1651" w:author="Beath, Hamish R" w:date="2025-09-06T17:39:00Z" w16du:dateUtc="2025-09-06T16:39:00Z">
        <w:r w:rsidR="00CD6739">
          <w:t>.</w:t>
        </w:r>
      </w:ins>
      <w:del w:id="1652" w:author="Beath, Hamish R" w:date="2025-09-06T16:40:00Z" w16du:dateUtc="2025-09-06T15:40:00Z">
        <w:r w:rsidR="00A91A75" w:rsidRPr="001851EA" w:rsidDel="00D66D32">
          <w:delText>.</w:delText>
        </w:r>
      </w:del>
      <w:ins w:id="1653" w:author="Beath, Hamish R" w:date="2025-09-06T16:40:00Z" w16du:dateUtc="2025-09-06T15:40:00Z">
        <w:r w:rsidR="00D66D32">
          <w:t xml:space="preserve"> </w:t>
        </w:r>
      </w:ins>
      <w:del w:id="1654" w:author="Beath, Hamish R" w:date="2025-09-06T16:40:00Z" w16du:dateUtc="2025-09-06T15:40:00Z">
        <w:r w:rsidR="00F56EFE" w:rsidDel="00D66D32">
          <w:delText xml:space="preserve"> </w:delText>
        </w:r>
      </w:del>
      <w:ins w:id="1655" w:author="Beath, Hamish R" w:date="2025-09-05T18:43:00Z" w16du:dateUtc="2025-09-05T17:43:00Z">
        <w:r w:rsidR="006527E1">
          <w:t xml:space="preserve">Indeed, </w:t>
        </w:r>
      </w:ins>
      <w:ins w:id="1656" w:author="Beath, Hamish R" w:date="2025-09-05T18:44:00Z" w16du:dateUtc="2025-09-05T17:44:00Z">
        <w:r w:rsidR="006527E1">
          <w:t xml:space="preserve">diversity weighting </w:t>
        </w:r>
      </w:ins>
      <w:ins w:id="1657" w:author="Beath, Hamish R" w:date="2025-09-06T16:41:00Z" w16du:dateUtc="2025-09-06T15:41:00Z">
        <w:r w:rsidR="00D66D32">
          <w:t xml:space="preserve">in isolation </w:t>
        </w:r>
      </w:ins>
      <w:ins w:id="1658" w:author="Beath, Hamish R" w:date="2025-09-05T18:44:00Z" w16du:dateUtc="2025-09-05T17:44:00Z">
        <w:r w:rsidR="006527E1">
          <w:t>coul</w:t>
        </w:r>
      </w:ins>
      <w:ins w:id="1659" w:author="Beath, Hamish R" w:date="2025-09-05T18:43:00Z" w16du:dateUtc="2025-09-05T17:43:00Z">
        <w:r w:rsidR="006527E1">
          <w:t>d incentiv</w:t>
        </w:r>
      </w:ins>
      <w:ins w:id="1660" w:author="Beath, Hamish R" w:date="2025-09-05T18:44:00Z" w16du:dateUtc="2025-09-05T17:44:00Z">
        <w:r w:rsidR="006527E1">
          <w:t xml:space="preserve">ise the </w:t>
        </w:r>
      </w:ins>
      <w:ins w:id="1661" w:author="Beath, Hamish R" w:date="2025-09-05T18:43:00Z" w16du:dateUtc="2025-09-05T17:43:00Z">
        <w:r w:rsidR="006527E1">
          <w:t xml:space="preserve">creation of </w:t>
        </w:r>
      </w:ins>
      <w:ins w:id="1662" w:author="Beath, Hamish R" w:date="2025-09-05T18:44:00Z" w16du:dateUtc="2025-09-05T17:44:00Z">
        <w:r w:rsidR="006527E1">
          <w:t>such scenarios</w:t>
        </w:r>
      </w:ins>
      <w:ins w:id="1663" w:author="Beath, Hamish R" w:date="2025-09-06T16:42:00Z" w16du:dateUtc="2025-09-06T15:42:00Z">
        <w:r w:rsidR="00D66D32">
          <w:t xml:space="preserve"> in unintended </w:t>
        </w:r>
        <w:r w:rsidR="00D66D32">
          <w:lastRenderedPageBreak/>
          <w:t>ways</w:t>
        </w:r>
      </w:ins>
      <w:ins w:id="1664" w:author="Beath, Hamish R" w:date="2025-09-05T18:45:00Z" w16du:dateUtc="2025-09-05T17:45:00Z">
        <w:r w:rsidR="006527E1">
          <w:t>.</w:t>
        </w:r>
      </w:ins>
      <w:ins w:id="1665" w:author="Beath, Hamish R" w:date="2025-09-06T16:42:00Z" w16du:dateUtc="2025-09-06T15:42:00Z">
        <w:r w:rsidR="00D66D32">
          <w:t xml:space="preserve"> There is a need to explore extremes and novel approaches</w:t>
        </w:r>
      </w:ins>
      <w:r w:rsidR="00AD3A29">
        <w:fldChar w:fldCharType="begin"/>
      </w:r>
      <w:r w:rsidR="007127F6">
        <w:instrText xml:space="preserve"> ADDIN ZOTERO_ITEM CSL_CITATION {"citationID":"a14t88p26g2","properties":{"formattedCitation":"\\super 38\\nosupersub{}","plainCitation":"38","noteIndex":0},"citationItems":[{"id":20,"uris":["http://zotero.org/users/18111444/items/JB6D85UQ"],"itemData":{"id":20,"type":"article-journal","container-title":"Nature Energy","DOI":"10.1038/s41560-020-0555-3","ISSN":"2058-7546","issue":"2","journalAbbreviation":"Nat Energy","language":"en","page":"104-107","source":"DOI.org (Crossref)","title":"Energy modellers should explore extremes more systematically in scenarios","volume":"5","author":[{"family":"McCollum","given":"David L."},{"family":"Gambhir","given":"Ajay"},{"family":"Rogelj","given":"Joeri"},{"family":"Wilson","given":"Charlie"}],"issued":{"date-parts":[["2020",2,17]]}}}],"schema":"https://github.com/citation-style-language/schema/raw/master/csl-citation.json"} </w:instrText>
      </w:r>
      <w:r w:rsidR="00AD3A29">
        <w:fldChar w:fldCharType="separate"/>
      </w:r>
      <w:r w:rsidR="007127F6" w:rsidRPr="007127F6">
        <w:rPr>
          <w:rFonts w:ascii="Calibri" w:cs="Calibri"/>
          <w:szCs w:val="24"/>
          <w:vertAlign w:val="superscript"/>
        </w:rPr>
        <w:t>38</w:t>
      </w:r>
      <w:r w:rsidR="00AD3A29">
        <w:fldChar w:fldCharType="end"/>
      </w:r>
      <w:ins w:id="1666" w:author="Beath, Hamish R" w:date="2025-09-06T16:42:00Z" w16du:dateUtc="2025-09-06T15:42:00Z">
        <w:r w:rsidR="00D66D32">
          <w:t xml:space="preserve">, </w:t>
        </w:r>
      </w:ins>
      <w:commentRangeStart w:id="1667"/>
      <w:commentRangeEnd w:id="1667"/>
      <w:ins w:id="1668" w:author="Beath, Hamish R" w:date="2025-09-06T16:43:00Z" w16du:dateUtc="2025-09-06T15:43:00Z">
        <w:r w:rsidR="00D66D32">
          <w:rPr>
            <w:rStyle w:val="CommentReference"/>
          </w:rPr>
          <w:commentReference w:id="1667"/>
        </w:r>
      </w:ins>
      <w:ins w:id="1669" w:author="Beath, Hamish R" w:date="2025-09-06T16:42:00Z" w16du:dateUtc="2025-09-06T15:42:00Z">
        <w:r w:rsidR="00D66D32">
          <w:t xml:space="preserve">but </w:t>
        </w:r>
      </w:ins>
      <w:ins w:id="1670" w:author="Beath, Hamish R" w:date="2025-09-06T16:43:00Z" w16du:dateUtc="2025-09-06T15:43:00Z">
        <w:r w:rsidR="00D66D32">
          <w:t>not without practical consideration of feasibility</w:t>
        </w:r>
      </w:ins>
      <w:ins w:id="1671" w:author="Beath, Hamish R" w:date="2025-09-06T16:45:00Z" w16du:dateUtc="2025-09-06T15:45:00Z">
        <w:r w:rsidR="00D66D32">
          <w:t>.</w:t>
        </w:r>
      </w:ins>
      <w:ins w:id="1672" w:author="Beath, Hamish R" w:date="2025-09-05T18:43:00Z" w16du:dateUtc="2025-09-05T17:43:00Z">
        <w:r w:rsidR="006527E1">
          <w:t xml:space="preserve"> </w:t>
        </w:r>
      </w:ins>
      <w:moveFromRangeStart w:id="1673" w:author="Rogelj, Joeri" w:date="2025-09-16T23:31:00Z" w:name="move208957920"/>
      <w:moveFrom w:id="1674" w:author="Rogelj, Joeri" w:date="2025-09-16T23:31:00Z" w16du:dateUtc="2025-09-16T22:31:00Z">
        <w:r w:rsidR="00F56EFE">
          <w:t xml:space="preserve">This highlights the </w:t>
        </w:r>
        <w:r w:rsidR="001D3681">
          <w:t xml:space="preserve">importance of </w:t>
        </w:r>
        <w:r w:rsidR="00A558F6">
          <w:t>careful consideration of all three aspects of the weighting framework that jointl</w:t>
        </w:r>
        <w:r w:rsidR="00765B4F">
          <w:t>y cover aspects of relevance, quality and diversity.</w:t>
        </w:r>
        <w:r w:rsidR="00F56EFE" w:rsidRPr="001851EA" w:rsidDel="00F56EFE">
          <w:t xml:space="preserve"> </w:t>
        </w:r>
      </w:moveFrom>
      <w:moveFromRangeEnd w:id="1673"/>
    </w:p>
    <w:p w14:paraId="12BB431E" w14:textId="0933A18D" w:rsidR="00093193" w:rsidRPr="001851EA" w:rsidRDefault="00CB3B6B" w:rsidP="00093193">
      <w:pPr>
        <w:rPr>
          <w:moveTo w:id="1675" w:author="Rogelj, Joeri" w:date="2025-09-16T23:31:00Z" w16du:dateUtc="2025-09-16T22:31:00Z"/>
        </w:rPr>
      </w:pPr>
      <w:ins w:id="1676" w:author="Rogelj, Joeri" w:date="2025-09-16T23:34:00Z" w16du:dateUtc="2025-09-16T22:34:00Z">
        <w:r>
          <w:t>All three dimensions of the weighting framework that jointly cover aspects of relevance, quality and diversity should be carefully considered.</w:t>
        </w:r>
        <w:r w:rsidRPr="001851EA" w:rsidDel="00F56EFE">
          <w:t xml:space="preserve"> </w:t>
        </w:r>
        <w:r>
          <w:t>At the same time, scenario ensemble</w:t>
        </w:r>
      </w:ins>
      <w:ins w:id="1677" w:author="Rogelj, Joeri" w:date="2025-09-16T23:36:00Z" w16du:dateUtc="2025-09-16T22:36:00Z">
        <w:r w:rsidR="005D240D">
          <w:t xml:space="preserve"> assessments </w:t>
        </w:r>
      </w:ins>
      <w:ins w:id="1678" w:author="Rogelj, Joeri" w:date="2025-09-16T23:34:00Z" w16du:dateUtc="2025-09-16T22:34:00Z">
        <w:r>
          <w:t xml:space="preserve">also need to </w:t>
        </w:r>
      </w:ins>
      <w:ins w:id="1679" w:author="Rogelj, Joeri" w:date="2025-09-16T23:35:00Z" w16du:dateUtc="2025-09-16T22:35:00Z">
        <w:r>
          <w:t>reflect on the meaning and usefulness of headline statistics</w:t>
        </w:r>
      </w:ins>
      <w:ins w:id="1680" w:author="Rogelj, Joeri" w:date="2025-09-16T23:36:00Z" w16du:dateUtc="2025-09-16T22:36:00Z">
        <w:r w:rsidR="005D240D">
          <w:t xml:space="preserve"> that this framework</w:t>
        </w:r>
        <w:r w:rsidR="00407C71">
          <w:t xml:space="preserve"> </w:t>
        </w:r>
      </w:ins>
      <w:ins w:id="1681" w:author="Rogelj, Joeri" w:date="2025-09-16T23:37:00Z" w16du:dateUtc="2025-09-16T22:37:00Z">
        <w:r w:rsidR="00407C71">
          <w:t>improves</w:t>
        </w:r>
      </w:ins>
      <w:ins w:id="1682" w:author="Rogelj, Joeri" w:date="2025-09-16T23:35:00Z" w16du:dateUtc="2025-09-16T22:35:00Z">
        <w:r>
          <w:t xml:space="preserve">. </w:t>
        </w:r>
      </w:ins>
      <w:ins w:id="1683" w:author="Rogelj, Joeri" w:date="2025-09-16T23:37:00Z" w16du:dateUtc="2025-09-16T22:37:00Z">
        <w:r w:rsidR="00407C71">
          <w:t>In that sense, w</w:t>
        </w:r>
      </w:ins>
      <w:ins w:id="1684" w:author="Rogelj, Joeri" w:date="2025-09-16T23:35:00Z" w16du:dateUtc="2025-09-16T22:35:00Z">
        <w:r w:rsidR="001D2A62" w:rsidRPr="001851EA">
          <w:t xml:space="preserve">e here present a first approach </w:t>
        </w:r>
        <w:r w:rsidR="001D2A62">
          <w:t xml:space="preserve">that can contribute to a larger toolbox of improved methods </w:t>
        </w:r>
      </w:ins>
      <w:ins w:id="1685" w:author="Rogelj, Joeri" w:date="2025-09-16T23:37:00Z" w16du:dateUtc="2025-09-16T22:37:00Z">
        <w:r w:rsidR="004C7627">
          <w:t xml:space="preserve">and approaches </w:t>
        </w:r>
      </w:ins>
      <w:ins w:id="1686" w:author="Rogelj, Joeri" w:date="2025-09-16T23:35:00Z" w16du:dateUtc="2025-09-16T22:35:00Z">
        <w:r w:rsidR="001D2A62">
          <w:t>for scenario assessment</w:t>
        </w:r>
      </w:ins>
      <w:ins w:id="1687" w:author="Rogelj, Joeri" w:date="2025-09-16T23:37:00Z" w16du:dateUtc="2025-09-16T22:37:00Z">
        <w:r w:rsidR="004C7627">
          <w:t xml:space="preserve"> but </w:t>
        </w:r>
      </w:ins>
      <w:del w:id="1688" w:author="Rogelj, Joeri" w:date="2025-09-16T23:35:00Z" w16du:dateUtc="2025-09-16T22:35:00Z">
        <w:r w:rsidR="00965654" w:rsidRPr="001851EA" w:rsidDel="001D2A62">
          <w:delText>T</w:delText>
        </w:r>
      </w:del>
      <w:ins w:id="1689" w:author="Rogelj, Joeri" w:date="2025-09-16T23:35:00Z" w16du:dateUtc="2025-09-16T22:35:00Z">
        <w:r w:rsidR="001D2A62">
          <w:t>t</w:t>
        </w:r>
      </w:ins>
      <w:r w:rsidR="00965654" w:rsidRPr="001851EA">
        <w:t xml:space="preserve">he role of experts </w:t>
      </w:r>
      <w:del w:id="1690" w:author="Rogelj, Joeri" w:date="2025-09-16T23:36:00Z" w16du:dateUtc="2025-09-16T22:36:00Z">
        <w:r w:rsidR="007E0909" w:rsidRPr="001851EA">
          <w:delText xml:space="preserve">in </w:delText>
        </w:r>
        <w:r w:rsidR="00965654" w:rsidRPr="001851EA">
          <w:delText>the assessment</w:delText>
        </w:r>
        <w:r w:rsidR="006855CC" w:rsidRPr="001851EA">
          <w:delText xml:space="preserve"> of</w:delText>
        </w:r>
        <w:r w:rsidR="00965654" w:rsidRPr="001851EA">
          <w:delText xml:space="preserve"> the scenario literature </w:delText>
        </w:r>
      </w:del>
      <w:r w:rsidR="00965654" w:rsidRPr="001851EA">
        <w:t>will</w:t>
      </w:r>
      <w:del w:id="1691" w:author="Rogelj, Joeri" w:date="2025-09-16T23:31:00Z" w16du:dateUtc="2025-09-16T22:31:00Z">
        <w:r w:rsidR="007E0909" w:rsidRPr="001851EA">
          <w:delText>,</w:delText>
        </w:r>
        <w:r w:rsidR="00965654" w:rsidRPr="001851EA">
          <w:delText xml:space="preserve"> therefore</w:delText>
        </w:r>
        <w:r w:rsidR="007E0909" w:rsidRPr="001851EA">
          <w:delText>,</w:delText>
        </w:r>
      </w:del>
      <w:r w:rsidR="00965654" w:rsidRPr="001851EA">
        <w:t xml:space="preserve"> remain as important as ever. </w:t>
      </w:r>
      <w:moveToRangeStart w:id="1692" w:author="Rogelj, Joeri" w:date="2025-09-16T23:31:00Z" w:name="move208957920"/>
      <w:moveTo w:id="1693" w:author="Rogelj, Joeri" w:date="2025-09-16T23:31:00Z" w16du:dateUtc="2025-09-16T22:31:00Z">
        <w:del w:id="1694" w:author="Rogelj, Joeri" w:date="2025-09-16T23:32:00Z" w16du:dateUtc="2025-09-16T22:32:00Z">
          <w:r w:rsidR="00093193" w:rsidDel="00093193">
            <w:delText>This highlights the importance of careful consideration of</w:delText>
          </w:r>
        </w:del>
        <w:del w:id="1695" w:author="Rogelj, Joeri" w:date="2025-09-16T23:31:00Z" w16du:dateUtc="2025-09-16T22:31:00Z">
          <w:r w:rsidR="00093193" w:rsidDel="00093193">
            <w:delText xml:space="preserve"> all three aspects of the weighting framework that jointly cover aspects of relevance, quality and diversity</w:delText>
          </w:r>
        </w:del>
        <w:del w:id="1696" w:author="Rogelj, Joeri" w:date="2025-09-16T23:34:00Z" w16du:dateUtc="2025-09-16T22:34:00Z">
          <w:r w:rsidR="00093193" w:rsidDel="00CB3B6B">
            <w:delText>.</w:delText>
          </w:r>
          <w:r w:rsidR="00093193" w:rsidRPr="001851EA" w:rsidDel="00CB3B6B">
            <w:delText xml:space="preserve"> </w:delText>
          </w:r>
        </w:del>
      </w:moveTo>
    </w:p>
    <w:moveToRangeEnd w:id="1692"/>
    <w:p w14:paraId="47B6959F" w14:textId="0CB3B3B4" w:rsidR="003D57BC" w:rsidRPr="001851EA" w:rsidRDefault="00B70DCF" w:rsidP="00B70DCF">
      <w:pPr>
        <w:rPr>
          <w:del w:id="1697" w:author="Rogelj, Joeri" w:date="2025-09-16T23:35:00Z" w16du:dateUtc="2025-09-16T22:35:00Z"/>
        </w:rPr>
      </w:pPr>
      <w:del w:id="1698" w:author="Rogelj, Joeri" w:date="2025-09-16T23:35:00Z" w16du:dateUtc="2025-09-16T22:35:00Z">
        <w:r w:rsidRPr="001851EA">
          <w:delText xml:space="preserve">We </w:delText>
        </w:r>
        <w:r w:rsidR="00965654" w:rsidRPr="001851EA">
          <w:delText xml:space="preserve">here present </w:delText>
        </w:r>
        <w:r w:rsidR="00533674" w:rsidRPr="001851EA">
          <w:delText xml:space="preserve">a first </w:delText>
        </w:r>
        <w:r w:rsidR="00DF5E80" w:rsidRPr="001851EA">
          <w:delText>approach</w:delText>
        </w:r>
        <w:r w:rsidR="00533674" w:rsidRPr="001851EA">
          <w:delText xml:space="preserve"> </w:delText>
        </w:r>
      </w:del>
      <w:del w:id="1699" w:author="Rogelj, Joeri" w:date="2025-09-16T23:32:00Z" w16du:dateUtc="2025-09-16T22:32:00Z">
        <w:r w:rsidR="00533674" w:rsidRPr="001851EA">
          <w:delText xml:space="preserve">to </w:delText>
        </w:r>
        <w:r w:rsidRPr="001851EA">
          <w:delText xml:space="preserve">account for scenario similarity and feasibility </w:delText>
        </w:r>
      </w:del>
      <w:del w:id="1700" w:author="Rogelj, Joeri" w:date="2025-09-16T23:35:00Z" w16du:dateUtc="2025-09-16T22:35:00Z">
        <w:r w:rsidR="00182020">
          <w:delText>that can contribute to a</w:delText>
        </w:r>
        <w:r w:rsidR="00205545">
          <w:delText xml:space="preserve"> larger toolbox of</w:delText>
        </w:r>
        <w:r w:rsidR="00182020">
          <w:delText xml:space="preserve"> improved method</w:delText>
        </w:r>
        <w:r w:rsidR="00205545">
          <w:delText>s for scenario assessment</w:delText>
        </w:r>
        <w:r w:rsidRPr="001851EA">
          <w:delText>.</w:delText>
        </w:r>
      </w:del>
    </w:p>
    <w:p w14:paraId="47B695A0" w14:textId="77777777" w:rsidR="00C87C80" w:rsidRPr="001851EA" w:rsidRDefault="00965654">
      <w:pPr>
        <w:rPr>
          <w:smallCaps/>
          <w:spacing w:val="5"/>
          <w:sz w:val="28"/>
          <w:szCs w:val="28"/>
        </w:rPr>
      </w:pPr>
      <w:r w:rsidRPr="001851EA">
        <w:br w:type="page"/>
      </w:r>
    </w:p>
    <w:p w14:paraId="47B695A1" w14:textId="77777777" w:rsidR="00A164D4" w:rsidRPr="001851EA" w:rsidRDefault="00965654" w:rsidP="00675D4B">
      <w:pPr>
        <w:pStyle w:val="Heading2"/>
      </w:pPr>
      <w:r w:rsidRPr="001851EA">
        <w:lastRenderedPageBreak/>
        <w:t>Methods</w:t>
      </w:r>
    </w:p>
    <w:p w14:paraId="68D6DFB9" w14:textId="77777777" w:rsidR="008F2F35" w:rsidRDefault="008F2F35" w:rsidP="008F2F35">
      <w:pPr>
        <w:pStyle w:val="Heading3"/>
        <w:rPr>
          <w:ins w:id="1701" w:author="Beath, Hamish R" w:date="2025-10-09T16:07:00Z" w16du:dateUtc="2025-10-09T15:07:00Z"/>
        </w:rPr>
      </w:pPr>
    </w:p>
    <w:p w14:paraId="18DD19DA" w14:textId="3617218C" w:rsidR="00AE2A15" w:rsidRPr="00AE2A15" w:rsidRDefault="00AE2A15">
      <w:pPr>
        <w:rPr>
          <w:ins w:id="1702" w:author="Beath, Hamish R" w:date="2025-10-09T16:06:00Z" w16du:dateUtc="2025-10-09T15:06:00Z"/>
        </w:rPr>
        <w:pPrChange w:id="1703" w:author="Beath, Hamish R" w:date="2025-10-09T16:07:00Z" w16du:dateUtc="2025-10-09T15:07:00Z">
          <w:pPr>
            <w:pStyle w:val="Heading3"/>
          </w:pPr>
        </w:pPrChange>
      </w:pPr>
      <w:ins w:id="1704" w:author="Beath, Hamish R" w:date="2025-10-09T16:07:00Z" w16du:dateUtc="2025-10-09T15:07:00Z">
        <w:r>
          <w:t xml:space="preserve">The methods section </w:t>
        </w:r>
      </w:ins>
      <w:ins w:id="1705" w:author="Beath, Hamish R" w:date="2025-10-09T16:20:00Z" w16du:dateUtc="2025-10-09T15:20:00Z">
        <w:r w:rsidR="008B1AD8">
          <w:t xml:space="preserve">firstly provides a detailed </w:t>
        </w:r>
      </w:ins>
      <w:ins w:id="1706" w:author="Beath, Hamish R" w:date="2025-10-09T16:07:00Z" w16du:dateUtc="2025-10-09T15:07:00Z">
        <w:r>
          <w:t xml:space="preserve">explanation of our weighting </w:t>
        </w:r>
      </w:ins>
      <w:ins w:id="1707" w:author="Beath, Hamish R" w:date="2025-10-09T16:14:00Z" w16du:dateUtc="2025-10-09T15:14:00Z">
        <w:r w:rsidR="00480E7F">
          <w:t>framework</w:t>
        </w:r>
      </w:ins>
      <w:ins w:id="1708" w:author="Beath, Hamish R" w:date="2025-10-09T16:20:00Z" w16du:dateUtc="2025-10-09T15:20:00Z">
        <w:r w:rsidR="008B1AD8">
          <w:t>. We explain in more detail how relevance, quality</w:t>
        </w:r>
      </w:ins>
      <w:ins w:id="1709" w:author="Beath, Hamish R" w:date="2025-10-09T16:21:00Z" w16du:dateUtc="2025-10-09T15:21:00Z">
        <w:r w:rsidR="008B1AD8">
          <w:t xml:space="preserve"> and </w:t>
        </w:r>
      </w:ins>
      <w:ins w:id="1710" w:author="Beath, Hamish R" w:date="2025-10-09T16:22:00Z" w16du:dateUtc="2025-10-09T15:22:00Z">
        <w:r w:rsidR="00C00DC9">
          <w:t xml:space="preserve">diversity weighting can be applied. </w:t>
        </w:r>
      </w:ins>
      <w:ins w:id="1711" w:author="Beath, Hamish R" w:date="2025-10-09T16:14:00Z" w16du:dateUtc="2025-10-09T15:14:00Z">
        <w:r w:rsidR="00480E7F">
          <w:t xml:space="preserve">The </w:t>
        </w:r>
      </w:ins>
      <w:ins w:id="1712" w:author="Beath, Hamish R" w:date="2025-10-09T16:22:00Z" w16du:dateUtc="2025-10-09T15:22:00Z">
        <w:r w:rsidR="00C00DC9">
          <w:t>final sections are</w:t>
        </w:r>
      </w:ins>
      <w:ins w:id="1713" w:author="Beath, Hamish R" w:date="2025-10-09T16:15:00Z" w16du:dateUtc="2025-10-09T15:15:00Z">
        <w:r w:rsidR="00480E7F">
          <w:t xml:space="preserve"> related to our demonstration of the weighting framework to the AR6 database. </w:t>
        </w:r>
      </w:ins>
    </w:p>
    <w:p w14:paraId="675B4C8D" w14:textId="77777777" w:rsidR="00961B59" w:rsidRDefault="00961B59">
      <w:pPr>
        <w:pStyle w:val="Heading3"/>
        <w:rPr>
          <w:ins w:id="1714" w:author="Beath, Hamish R" w:date="2025-10-09T19:11:00Z" w16du:dateUtc="2025-10-09T18:11:00Z"/>
        </w:rPr>
      </w:pPr>
    </w:p>
    <w:p w14:paraId="19B9D873" w14:textId="05C811B0" w:rsidR="00A011B5" w:rsidRPr="001851EA" w:rsidRDefault="00AE2A15">
      <w:pPr>
        <w:pStyle w:val="Heading3"/>
        <w:rPr>
          <w:ins w:id="1715" w:author="Beath, Hamish R" w:date="2025-10-09T15:59:00Z" w16du:dateUtc="2025-10-09T14:59:00Z"/>
        </w:rPr>
        <w:pPrChange w:id="1716" w:author="Beath, Hamish R" w:date="2025-10-09T16:22:00Z" w16du:dateUtc="2025-10-09T15:22:00Z">
          <w:pPr>
            <w:pStyle w:val="Heading2"/>
            <w:keepNext/>
          </w:pPr>
        </w:pPrChange>
      </w:pPr>
      <w:ins w:id="1717" w:author="Beath, Hamish R" w:date="2025-10-09T16:06:00Z" w16du:dateUtc="2025-10-09T15:06:00Z">
        <w:r>
          <w:t>Weighting based on scenario relevance</w:t>
        </w:r>
      </w:ins>
    </w:p>
    <w:p w14:paraId="09B17199" w14:textId="77777777" w:rsidR="00A011B5" w:rsidRPr="001851EA" w:rsidRDefault="00A011B5" w:rsidP="00A011B5">
      <w:pPr>
        <w:rPr>
          <w:ins w:id="1718" w:author="Beath, Hamish R" w:date="2025-10-09T15:59:00Z" w16du:dateUtc="2025-10-09T14:59:00Z"/>
        </w:rPr>
      </w:pPr>
      <w:ins w:id="1719" w:author="Beath, Hamish R" w:date="2025-10-09T15:59:00Z" w16du:dateUtc="2025-10-09T14:59:00Z">
        <w:r w:rsidRPr="001851EA">
          <w:t>Analysing and re-using scenario data is only sensible once a corresponding research question is defined. A key step in generali</w:t>
        </w:r>
        <w:r>
          <w:t>s</w:t>
        </w:r>
        <w:r w:rsidRPr="001851EA">
          <w:t xml:space="preserve">ed scenario weighting is therefore to define question-specific relevance weights </w:t>
        </w:r>
        <w:r w:rsidRPr="001851EA">
          <w:rPr>
            <w:i/>
            <w:iCs/>
          </w:rPr>
          <w:t>R(</w:t>
        </w:r>
        <w:proofErr w:type="spellStart"/>
        <w:r w:rsidRPr="001851EA">
          <w:rPr>
            <w:i/>
            <w:iCs/>
          </w:rPr>
          <w:t>i</w:t>
        </w:r>
        <w:proofErr w:type="spellEnd"/>
        <w:r w:rsidRPr="001851EA">
          <w:rPr>
            <w:i/>
            <w:iCs/>
          </w:rPr>
          <w:t xml:space="preserve">) </w:t>
        </w:r>
        <w:r w:rsidRPr="001851EA">
          <w:t xml:space="preserve">(Eq. 1). This relevance-weighting term </w:t>
        </w:r>
        <w:r w:rsidRPr="001851EA">
          <w:rPr>
            <w:i/>
            <w:iCs/>
          </w:rPr>
          <w:t>R(</w:t>
        </w:r>
        <w:proofErr w:type="spellStart"/>
        <w:r w:rsidRPr="001851EA">
          <w:rPr>
            <w:i/>
            <w:iCs/>
          </w:rPr>
          <w:t>i</w:t>
        </w:r>
        <w:proofErr w:type="spellEnd"/>
        <w:r w:rsidRPr="001851EA">
          <w:rPr>
            <w:i/>
            <w:iCs/>
          </w:rPr>
          <w:t>)</w:t>
        </w:r>
        <w:r w:rsidRPr="001851EA">
          <w:t xml:space="preserve"> can take multiple forms depending on the </w:t>
        </w:r>
        <w:r>
          <w:t xml:space="preserve">research </w:t>
        </w:r>
        <w:r w:rsidRPr="001851EA">
          <w:t>question. For example, it could be strictly binary</w:t>
        </w:r>
        <w:r>
          <w:t>,</w:t>
        </w:r>
        <w:r w:rsidRPr="001851EA">
          <w:t xml:space="preserve"> in</w:t>
        </w:r>
        <w:r>
          <w:t>cluding</w:t>
        </w:r>
        <w:r w:rsidRPr="001851EA">
          <w:t xml:space="preserve"> or exclud</w:t>
        </w:r>
        <w:r>
          <w:t>ing a</w:t>
        </w:r>
        <w:r w:rsidRPr="001851EA">
          <w:t xml:space="preserve"> scenario </w:t>
        </w:r>
        <w:proofErr w:type="spellStart"/>
        <w:r w:rsidRPr="001851EA">
          <w:rPr>
            <w:i/>
            <w:iCs/>
          </w:rPr>
          <w:t>i</w:t>
        </w:r>
        <w:proofErr w:type="spellEnd"/>
        <w:r w:rsidRPr="001851EA">
          <w:t xml:space="preserve"> based on meeting the question-specific condition </w:t>
        </w:r>
        <w:r w:rsidRPr="001851EA">
          <w:rPr>
            <w:i/>
            <w:iCs/>
          </w:rPr>
          <w:t>C</w:t>
        </w:r>
        <w:r w:rsidRPr="001851EA">
          <w:t>:</w:t>
        </w:r>
      </w:ins>
    </w:p>
    <w:p w14:paraId="775FA86F" w14:textId="77777777" w:rsidR="00A011B5" w:rsidRPr="001851EA" w:rsidRDefault="00000000" w:rsidP="00A011B5">
      <w:pPr>
        <w:rPr>
          <w:ins w:id="1720" w:author="Beath, Hamish R" w:date="2025-10-09T15:59:00Z" w16du:dateUtc="2025-10-09T14:59:00Z"/>
        </w:rPr>
      </w:pPr>
      <m:oMathPara>
        <m:oMath>
          <m:eqArr>
            <m:eqArrPr>
              <m:maxDist m:val="1"/>
              <m:ctrlPr>
                <w:ins w:id="1721" w:author="Beath, Hamish R" w:date="2025-10-09T15:59:00Z" w16du:dateUtc="2025-10-09T14:59:00Z">
                  <w:rPr>
                    <w:rFonts w:ascii="Cambria Math" w:hAnsi="Cambria Math"/>
                    <w:i/>
                  </w:rPr>
                </w:ins>
              </m:ctrlPr>
            </m:eqArrPr>
            <m:e>
              <m:r>
                <w:ins w:id="1722" w:author="Beath, Hamish R" w:date="2025-10-09T15:59:00Z" w16du:dateUtc="2025-10-09T14:59:00Z">
                  <w:rPr>
                    <w:rFonts w:ascii="Cambria Math" w:hAnsi="Cambria Math"/>
                  </w:rPr>
                  <m:t>R</m:t>
                </w:ins>
              </m:r>
              <m:d>
                <m:dPr>
                  <m:ctrlPr>
                    <w:ins w:id="1723" w:author="Beath, Hamish R" w:date="2025-10-09T15:59:00Z" w16du:dateUtc="2025-10-09T14:59:00Z">
                      <w:rPr>
                        <w:rFonts w:ascii="Cambria Math" w:hAnsi="Cambria Math"/>
                        <w:i/>
                      </w:rPr>
                    </w:ins>
                  </m:ctrlPr>
                </m:dPr>
                <m:e>
                  <m:r>
                    <w:ins w:id="1724" w:author="Beath, Hamish R" w:date="2025-10-09T15:59:00Z" w16du:dateUtc="2025-10-09T14:59:00Z">
                      <w:rPr>
                        <w:rFonts w:ascii="Cambria Math" w:hAnsi="Cambria Math"/>
                      </w:rPr>
                      <m:t>i</m:t>
                    </w:ins>
                  </m:r>
                </m:e>
              </m:d>
              <m:r>
                <w:ins w:id="1725" w:author="Beath, Hamish R" w:date="2025-10-09T15:59:00Z" w16du:dateUtc="2025-10-09T14:59:00Z">
                  <w:rPr>
                    <w:rFonts w:ascii="Cambria Math" w:hAnsi="Cambria Math"/>
                  </w:rPr>
                  <m:t>=</m:t>
                </w:ins>
              </m:r>
              <m:d>
                <m:dPr>
                  <m:begChr m:val="{"/>
                  <m:endChr m:val=""/>
                  <m:ctrlPr>
                    <w:ins w:id="1726" w:author="Beath, Hamish R" w:date="2025-10-09T15:59:00Z" w16du:dateUtc="2025-10-09T14:59:00Z">
                      <w:rPr>
                        <w:rFonts w:ascii="Cambria Math" w:hAnsi="Cambria Math"/>
                        <w:i/>
                      </w:rPr>
                    </w:ins>
                  </m:ctrlPr>
                </m:dPr>
                <m:e>
                  <m:eqArr>
                    <m:eqArrPr>
                      <m:ctrlPr>
                        <w:ins w:id="1727" w:author="Beath, Hamish R" w:date="2025-10-09T15:59:00Z" w16du:dateUtc="2025-10-09T14:59:00Z">
                          <w:rPr>
                            <w:rFonts w:ascii="Cambria Math" w:hAnsi="Cambria Math"/>
                            <w:i/>
                          </w:rPr>
                        </w:ins>
                      </m:ctrlPr>
                    </m:eqArrPr>
                    <m:e>
                      <m:r>
                        <w:ins w:id="1728" w:author="Beath, Hamish R" w:date="2025-10-09T15:59:00Z" w16du:dateUtc="2025-10-09T14:59:00Z">
                          <w:rPr>
                            <w:rFonts w:ascii="Cambria Math" w:hAnsi="Cambria Math"/>
                          </w:rPr>
                          <m:t>1    if C</m:t>
                        </w:ins>
                      </m:r>
                    </m:e>
                    <m:e>
                      <m:r>
                        <w:ins w:id="1729" w:author="Beath, Hamish R" w:date="2025-10-09T15:59:00Z" w16du:dateUtc="2025-10-09T14:59:00Z">
                          <w:rPr>
                            <w:rFonts w:ascii="Cambria Math" w:hAnsi="Cambria Math"/>
                          </w:rPr>
                          <m:t>0    else</m:t>
                        </w:ins>
                      </m:r>
                    </m:e>
                  </m:eqArr>
                </m:e>
              </m:d>
              <m:r>
                <w:ins w:id="1730" w:author="Beath, Hamish R" w:date="2025-10-09T15:59:00Z" w16du:dateUtc="2025-10-09T14:59:00Z">
                  <w:rPr>
                    <w:rFonts w:ascii="Cambria Math" w:hAnsi="Cambria Math"/>
                  </w:rPr>
                  <m:t>#</m:t>
                </w:ins>
              </m:r>
              <m:d>
                <m:dPr>
                  <m:ctrlPr>
                    <w:ins w:id="1731" w:author="Beath, Hamish R" w:date="2025-10-09T15:59:00Z" w16du:dateUtc="2025-10-09T14:59:00Z">
                      <w:rPr>
                        <w:rFonts w:ascii="Cambria Math" w:hAnsi="Cambria Math"/>
                        <w:i/>
                      </w:rPr>
                    </w:ins>
                  </m:ctrlPr>
                </m:dPr>
                <m:e>
                  <m:r>
                    <w:ins w:id="1732" w:author="Beath, Hamish R" w:date="2025-10-09T15:59:00Z" w16du:dateUtc="2025-10-09T14:59:00Z">
                      <w:rPr>
                        <w:rFonts w:ascii="Cambria Math" w:hAnsi="Cambria Math"/>
                      </w:rPr>
                      <m:t>2</m:t>
                    </w:ins>
                  </m:r>
                </m:e>
              </m:d>
            </m:e>
          </m:eqArr>
        </m:oMath>
      </m:oMathPara>
    </w:p>
    <w:p w14:paraId="2BCDB0D2" w14:textId="05DF494A" w:rsidR="00A011B5" w:rsidRPr="001851EA" w:rsidRDefault="00A011B5" w:rsidP="00A011B5">
      <w:pPr>
        <w:rPr>
          <w:ins w:id="1733" w:author="Beath, Hamish R" w:date="2025-10-09T15:59:00Z" w16du:dateUtc="2025-10-09T14:59:00Z"/>
        </w:rPr>
      </w:pPr>
      <w:ins w:id="1734" w:author="Beath, Hamish R" w:date="2025-10-09T15:59:00Z" w16du:dateUtc="2025-10-09T14:59:00Z">
        <w:r w:rsidRPr="001851EA">
          <w:t>A straightforward example is whether a scenario limits global warming to</w:t>
        </w:r>
        <w:r>
          <w:t xml:space="preserve"> within certain</w:t>
        </w:r>
        <w:r w:rsidRPr="001851EA">
          <w:t xml:space="preserve"> temperature bounds</w:t>
        </w:r>
        <w:r w:rsidRPr="001851EA">
          <w:fldChar w:fldCharType="begin"/>
        </w:r>
      </w:ins>
      <w:r w:rsidR="00272F7F">
        <w:instrText xml:space="preserve"> ADDIN ZOTERO_ITEM CSL_CITATION {"citationID":"PXMlplYw","properties":{"formattedCitation":"\\super 15\\nosupersub{}","plainCitation":"15","noteIndex":0},"citationItems":[{"id":"qxj3Nevv/kWA1saxx","uris":["http://zotero.org/users/7044370/items/VDPTJNI6"],"itemData":{"id":6038,"type":"article-journal","container-title":"Nature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ins w:id="1735" w:author="Beath, Hamish R" w:date="2025-10-09T15:59:00Z" w16du:dateUtc="2025-10-09T14:59:00Z">
        <w:r w:rsidRPr="001851EA">
          <w:fldChar w:fldCharType="separate"/>
        </w:r>
        <w:r w:rsidRPr="003D4094">
          <w:rPr>
            <w:rFonts w:ascii="Calibri" w:hAnsi="Calibri" w:cs="Calibri"/>
            <w:szCs w:val="24"/>
            <w:vertAlign w:val="superscript"/>
          </w:rPr>
          <w:t>15</w:t>
        </w:r>
        <w:r w:rsidRPr="001851EA">
          <w:fldChar w:fldCharType="end"/>
        </w:r>
        <w:r w:rsidRPr="001851EA">
          <w:t xml:space="preserve">. This condition is critical if the intention is to explore characteristics </w:t>
        </w:r>
        <w:r>
          <w:t>aligned</w:t>
        </w:r>
        <w:r w:rsidRPr="001851EA">
          <w:t xml:space="preserve"> with keeping warming well below 2°C or 1.5°C with a specific likelihood</w:t>
        </w:r>
        <w:r w:rsidRPr="001851EA">
          <w:fldChar w:fldCharType="begin"/>
        </w:r>
      </w:ins>
      <w:r w:rsidR="007127F6">
        <w:instrText xml:space="preserve"> ADDIN ZOTERO_ITEM CSL_CITATION {"citationID":"0y7HsdzY","properties":{"formattedCitation":"\\super 15,25,39\\nosupersub{}","plainCitation":"15,25,39","noteIndex":0},"citationItems":[{"id":"qxj3Nevv/kWA1saxx","uris":["http://zotero.org/users/7044370/items/VDPTJNI6"],"itemData":{"id":6038,"type":"article-journal","container-title":"Nature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id":"qxj3Nevv/H0Mc1Wel","uris":["http://zotero.org/users/7044370/items/6UQK43VZ"],"itemData":{"id":9219,"type":"article-journal","abstract":"&lt;p&gt;&lt;strong class=\"journal-contentHeaderColor\"&gt;Abstract.&lt;/strong&gt; While the Intergovernmental Panel on Climate Change (IPCC) physical science reports usually assess a handful of future scenarios, the Working Group III contribution on climate mitigation to the IPCC's Sixth Assessment Report (AR6 WGIII) assesses hundreds to thousands of future emissions scenarios. A key task in WGIII is to assess the global mean temperature outcomes of these scenarios in a consistent manner, given the challenge that the emissions scenarios from different integrated assessment models (IAMs) come with different sectoral and gas-to-gas coverage and cannot all be assessed consistently by complex Earth system models. In this work, we describe the “climate-assessment” workflow and its methods, including infilling of missing emissions and emissions harmonisation as applied to 1202 mitigation scenarios in AR6 WGIII. We evaluate the global mean temperature projections and effective radiative forcing (ERF) characteristics of climate emulators FaIRv1.6.2 and MAGICCv7.5.3 and use the CICERO simple climate model (CICERO-SCM) for sensitivity analysis. We discuss the implied overshoot severity of the mitigation pathways using overshoot degree years and look at emissions and temperature characteristics of scenarios compatible with one possible interpretation of the Paris Agreement. We find that the lowest class of emissions scenarios that limit global warming to “1.5 &lt;span class=\"inline-formula\"&gt;&lt;sup&gt;</w:instrText>
      </w:r>
      <w:r w:rsidR="007127F6">
        <w:rPr>
          <w:rFonts w:ascii="Cambria Math" w:hAnsi="Cambria Math" w:cs="Cambria Math"/>
        </w:rPr>
        <w:instrText>∘</w:instrText>
      </w:r>
      <w:r w:rsidR="007127F6">
        <w:instrText>&lt;/sup&gt;&lt;/span&gt;C (with a probability of greater than 50 %) with no or limited overshoot” includes 97 scenarios for MAGICCv7.5.3 and 203 for FaIRv1.6.2. For the MAGICCv7.5.3 results, “limited overshoot” typically implies exceedance of median temperature projections of up to about 0.1 &lt;span class=\"inline-formula\"&gt;&lt;sup&gt;</w:instrText>
      </w:r>
      <w:r w:rsidR="007127F6">
        <w:rPr>
          <w:rFonts w:ascii="Cambria Math" w:hAnsi="Cambria Math" w:cs="Cambria Math"/>
        </w:rPr>
        <w:instrText>∘</w:instrText>
      </w:r>
      <w:r w:rsidR="007127F6">
        <w:instrText>&lt;/sup&gt;&lt;/span&gt;C for up to a few decades before returning to below 1.5 &lt;span class=\"inline-formula\"&gt;&lt;sup&gt;</w:instrText>
      </w:r>
      <w:r w:rsidR="007127F6">
        <w:rPr>
          <w:rFonts w:ascii="Cambria Math" w:hAnsi="Cambria Math" w:cs="Cambria Math"/>
        </w:rPr>
        <w:instrText>∘</w:instrText>
      </w:r>
      <w:r w:rsidR="007127F6">
        <w:instrText>&lt;/sup&gt;&lt;/span&gt;C by or before the year 2100. For more than half of the scenarios in this category that comply with three criteria for being “Paris-compatible”, including net-zero or net-negative greenhouse gas (GHG) emissions, median temperatures decline by about 0.3–0.4 &lt;span class=\"inline-formula\"&gt;&lt;sup&gt;</w:instrText>
      </w:r>
      <w:r w:rsidR="007127F6">
        <w:rPr>
          <w:rFonts w:ascii="Cambria Math" w:hAnsi="Cambria Math" w:cs="Cambria Math"/>
        </w:rPr>
        <w:instrText>∘</w:instrText>
      </w:r>
      <w:r w:rsidR="007127F6">
        <w:instrText>&lt;/sup&gt;&lt;/span&gt;C after peaking at 1.5–1.6 &lt;span class=\"inline-formula\"&gt;&lt;sup&gt;</w:instrText>
      </w:r>
      <w:r w:rsidR="007127F6">
        <w:rPr>
          <w:rFonts w:ascii="Cambria Math" w:hAnsi="Cambria Math" w:cs="Cambria Math"/>
        </w:rPr>
        <w:instrText>∘</w:instrText>
      </w:r>
      <w:r w:rsidR="007127F6">
        <w:instrText xml:space="preserve">&lt;/sup&gt;&lt;/span&gt;C in 2035–2055. We compare the methods applied in AR6 with the methods used for SR1.5 and discuss their implications. This article also introduces a “climate-assessment” Python package which allows for fully reproducing the IPCC AR6 WGIII temperature assessment. This work provides a community tool for assessing the temperature outcomes of emissions pathways and provides a basis for further work such as extending the workflow to include downscaling of climate characteristics to a regional level and calculating impacts.&lt;/p&gt;","container-title":"Geoscientific Model Development","DOI":"10.5194/gmd-15-9075-2022","ISSN":"1991-959X","issue":"24","language":"English","note":"number: 24\npublisher: Copernicus GmbH","page":"9075-9109","source":"gmd.copernicus.org","title":"The IPCC Sixth Assessment Report WGIII climate assessment of mitigation pathways: from emissions to global temperatures","title-short":"The IPCC Sixth Assessment Report WGIII climate assessment of mitigation pathways","volume":"15","author":[{"family":"Kikstra","given":"Jarmo S."},{"family":"Nicholls","given":"Zebedee R. J."},{"family":"Smith","given":"Christopher J."},{"family":"Lewis","given":"Jared"},{"family":"Lamboll","given":"Robin D."},{"family":"Byers","given":"Edward"},{"family":"Sandstad","given":"Marit"},{"family":"Meinshausen","given":"Malte"},{"family":"Gidden","given":"Matthew J."},{"family":"Rogelj","given":"Joeri"},{"family":"Kriegler","given":"Elmar"},{"family":"Peters","given":"Glen P."},{"family":"Fuglestvedt","given":"Jan S."},{"family":"Skeie","given":"Ragnhild B."},{"family":"Samset","given":"Bjørn H."},{"family":"Wienpahl","given":"Laura"},{"family":"Vuuren","given":"Detlef P.","non-dropping-particle":"van"},{"family":"Wijst","given":"Kaj-Ivar","non-dropping-particle":"van der"},{"family":"Al Khourdajie","given":"Alaa"},{"family":"Forster","given":"Piers M."},{"family":"Reisinger","given":"Andy"},{"family":"Schaeffer","given":"Roberto"},{"family":"Riahi","given":"Keywan"}],"issued":{"date-parts":[["2022",12,20]]}}},{"id":"qxj3Nevv/h7AhabcV","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ins w:id="1736" w:author="Beath, Hamish R" w:date="2025-10-09T15:59:00Z" w16du:dateUtc="2025-10-09T14:59:00Z">
        <w:r w:rsidRPr="001851EA">
          <w:fldChar w:fldCharType="separate"/>
        </w:r>
      </w:ins>
      <w:r w:rsidR="007127F6" w:rsidRPr="007127F6">
        <w:rPr>
          <w:rFonts w:ascii="Calibri" w:hAnsi="Calibri" w:cs="Calibri"/>
          <w:szCs w:val="24"/>
          <w:vertAlign w:val="superscript"/>
        </w:rPr>
        <w:t>15,25,39</w:t>
      </w:r>
      <w:ins w:id="1737" w:author="Beath, Hamish R" w:date="2025-10-09T15:59:00Z" w16du:dateUtc="2025-10-09T14:59:00Z">
        <w:r w:rsidRPr="001851EA">
          <w:fldChar w:fldCharType="end"/>
        </w:r>
        <w:commentRangeStart w:id="1738"/>
        <w:commentRangeStart w:id="1739"/>
        <w:commentRangeEnd w:id="1738"/>
        <w:r w:rsidRPr="001851EA">
          <w:rPr>
            <w:rStyle w:val="CommentReference"/>
          </w:rPr>
          <w:commentReference w:id="1738"/>
        </w:r>
        <w:commentRangeEnd w:id="1739"/>
        <w:r>
          <w:rPr>
            <w:rStyle w:val="CommentReference"/>
          </w:rPr>
          <w:commentReference w:id="1739"/>
        </w:r>
        <w:r w:rsidRPr="001851EA">
          <w:t xml:space="preserve">. </w:t>
        </w:r>
      </w:ins>
    </w:p>
    <w:p w14:paraId="0D0543EE" w14:textId="66C576D7" w:rsidR="00A011B5" w:rsidRPr="00551DED" w:rsidRDefault="00A011B5" w:rsidP="00A011B5">
      <w:pPr>
        <w:rPr>
          <w:ins w:id="1740" w:author="Beath, Hamish R" w:date="2025-10-09T15:59:00Z" w16du:dateUtc="2025-10-09T14:59:00Z"/>
          <w:iCs/>
        </w:rPr>
      </w:pPr>
      <w:ins w:id="1741" w:author="Beath, Hamish R" w:date="2025-10-09T15:59:00Z" w16du:dateUtc="2025-10-09T14:59:00Z">
        <w:r w:rsidRPr="001851EA">
          <w:t xml:space="preserve">However, binary weighting of scenarios based on temperature outcome is only fully defensible if </w:t>
        </w:r>
        <w:r>
          <w:t>un</w:t>
        </w:r>
        <w:r w:rsidRPr="001851EA">
          <w:t xml:space="preserve">certainty around </w:t>
        </w:r>
        <w:r>
          <w:t>a scenario’s</w:t>
        </w:r>
        <w:r w:rsidRPr="001851EA">
          <w:t xml:space="preserve"> climate outcome</w:t>
        </w:r>
        <w:r>
          <w:t xml:space="preserve"> can be unambiguously quantified with a single probability distribution</w:t>
        </w:r>
        <w:r w:rsidRPr="001851EA">
          <w:t>. This is typically never the case</w:t>
        </w:r>
        <w:r w:rsidRPr="001851EA">
          <w:fldChar w:fldCharType="begin"/>
        </w:r>
      </w:ins>
      <w:r w:rsidR="007127F6">
        <w:instrText xml:space="preserve"> ADDIN ZOTERO_ITEM CSL_CITATION {"citationID":"NhrRmcyd","properties":{"formattedCitation":"\\super 40\\nosupersub{}","plainCitation":"40","noteIndex":0},"citationItems":[{"id":"qxj3Nevv/N7RTrCHN","uris":["http://zotero.org/users/7044370/items/RGBB5IBX"],"itemData":{"id":8988,"type":"chapter","container-title":"Climate Change 2021: The Physical Science Basis. Contribution of Working Group I to the Sixth Assessment Report of the Intergovernmental Panel on Climate Change","note":"section: 7","publisher":"Cambridge University Press","title":"Cross-Chapter Box 7.1: Physical emulation of Earth System Models for scenario classification and knowledge integration in AR6","author":[{"family":"Nicholls","given":"Z"},{"family":"Meinshausen","given":"M"},{"family":"Forster","given":"P"},{"family":"Armour","given":"K"},{"family":"Berntsen","given":"T"},{"family":"Collins","given":"W"},{"family":"Jones","given":"C"},{"family":"Lewis","given":"J"},{"family":"Marotzke","given":"J"},{"family":"Milinski","given":"Sebastian"},{"family":"Rogelj","given":"Joeri"},{"family":"Smith","given":"Christopher"}],"editor":[{"family":"Masson-Delmotte","given":"V"},{"family":"Zhai","given":"P"},{"family":"Pirani","given":"A"},{"family":"Connors","given":"S L"},{"family":"Péan","given":"C"},{"family":"Berger","given":"S"},{"family":"Caud","given":"N"},{"family":"Chen","given":"Y"},{"family":"Goldfarb","given":"L"},{"family":"Gomis","given":"M I"},{"family":"Huang","given":"M"},{"family":"Leitzell","given":"K"},{"family":"Lonnoy","given":"E"},{"family":"Matthews","given":"J B R"},{"family":"Maycock","given":"T K"},{"family":"Waterfield","given":"T"},{"family":"Yelekçi","given":"O"},{"family":"Yu","given":"R"},{"family":"Zhou","given":"B"}],"issued":{"date-parts":[["2021"]]}}}],"schema":"https://github.com/citation-style-language/schema/raw/master/csl-citation.json"} </w:instrText>
      </w:r>
      <w:ins w:id="1742" w:author="Beath, Hamish R" w:date="2025-10-09T15:59:00Z" w16du:dateUtc="2025-10-09T14:59:00Z">
        <w:r w:rsidRPr="001851EA">
          <w:fldChar w:fldCharType="separate"/>
        </w:r>
      </w:ins>
      <w:r w:rsidR="007127F6" w:rsidRPr="007127F6">
        <w:rPr>
          <w:rFonts w:ascii="Calibri" w:hAnsi="Calibri" w:cs="Calibri"/>
          <w:szCs w:val="24"/>
          <w:vertAlign w:val="superscript"/>
        </w:rPr>
        <w:t>40</w:t>
      </w:r>
      <w:ins w:id="1743" w:author="Beath, Hamish R" w:date="2025-10-09T15:59:00Z" w16du:dateUtc="2025-10-09T14:59:00Z">
        <w:r w:rsidRPr="001851EA">
          <w:fldChar w:fldCharType="end"/>
        </w:r>
        <w:r w:rsidRPr="001851EA">
          <w:t xml:space="preserve">. Under such conditions, </w:t>
        </w:r>
        <w:r w:rsidRPr="001851EA">
          <w:rPr>
            <w:i/>
            <w:iCs/>
          </w:rPr>
          <w:t>R(</w:t>
        </w:r>
        <w:proofErr w:type="spellStart"/>
        <w:r w:rsidRPr="001851EA">
          <w:rPr>
            <w:i/>
            <w:iCs/>
          </w:rPr>
          <w:t>i</w:t>
        </w:r>
        <w:proofErr w:type="spellEnd"/>
        <w:r w:rsidRPr="001851EA">
          <w:rPr>
            <w:i/>
            <w:iCs/>
          </w:rPr>
          <w:t>)</w:t>
        </w:r>
        <w:r w:rsidRPr="001851EA">
          <w:t xml:space="preserve"> could also take the form of a continuous function. Consider an example with a threshold </w:t>
        </w:r>
        <w:r>
          <w:rPr>
            <w:rFonts w:ascii="Cambria Math" w:hAnsi="Cambria Math" w:cstheme="minorHAnsi"/>
            <w:i/>
            <w:iCs/>
          </w:rPr>
          <w:t>ϑ</w:t>
        </w:r>
        <w:r w:rsidRPr="00403377">
          <w:t xml:space="preserve"> </w:t>
        </w:r>
        <w:r w:rsidRPr="001851EA">
          <w:t xml:space="preserve">provided for a given scenario metric </w:t>
        </w:r>
        <w:r w:rsidRPr="001851EA">
          <w:rPr>
            <w:i/>
            <w:iCs/>
          </w:rPr>
          <w:t>m</w:t>
        </w:r>
        <w:r w:rsidRPr="001851EA">
          <w:rPr>
            <w:i/>
            <w:iCs/>
            <w:vertAlign w:val="subscript"/>
          </w:rPr>
          <w:t>i</w:t>
        </w:r>
        <w:r w:rsidRPr="001851EA">
          <w:t xml:space="preserve">. </w:t>
        </w:r>
        <w:r w:rsidRPr="001851EA">
          <w:rPr>
            <w:i/>
            <w:iCs/>
          </w:rPr>
          <w:t>R(</w:t>
        </w:r>
        <w:proofErr w:type="spellStart"/>
        <w:r w:rsidRPr="001851EA">
          <w:rPr>
            <w:i/>
            <w:iCs/>
          </w:rPr>
          <w:t>i</w:t>
        </w:r>
        <w:proofErr w:type="spellEnd"/>
        <w:r w:rsidRPr="001851EA">
          <w:rPr>
            <w:i/>
            <w:iCs/>
          </w:rPr>
          <w:t>)</w:t>
        </w:r>
        <w:r w:rsidRPr="001851EA">
          <w:t xml:space="preserve"> can be constructed in a way such that scenarios within the threshold are weighted with unity, and scenarios beyond the threshold are weighted based on their distance to the threshold</w:t>
        </w:r>
        <w:commentRangeStart w:id="1744"/>
        <w:commentRangeStart w:id="1745"/>
        <w:commentRangeEnd w:id="1744"/>
        <w:r w:rsidRPr="001851EA">
          <w:rPr>
            <w:rStyle w:val="CommentReference"/>
          </w:rPr>
          <w:commentReference w:id="1744"/>
        </w:r>
        <w:commentRangeEnd w:id="1745"/>
        <w:r>
          <w:rPr>
            <w:rStyle w:val="CommentReference"/>
          </w:rPr>
          <w:commentReference w:id="1745"/>
        </w:r>
        <w:r>
          <w:t xml:space="preserve">, for example, using a stretched exponential function with scaling factor </w:t>
        </w:r>
        <w:r w:rsidRPr="00193B23">
          <w:rPr>
            <w:rFonts w:ascii="Cambria Math" w:hAnsi="Cambria Math"/>
            <w:i/>
          </w:rPr>
          <w:t>α</w:t>
        </w:r>
        <w:r>
          <w:t xml:space="preserve"> and stretching exponent</w:t>
        </w:r>
        <w:r>
          <w:rPr>
            <w:rFonts w:ascii="Times New Roman" w:hAnsi="Times New Roman" w:cs="Times New Roman"/>
          </w:rPr>
          <w:t xml:space="preserve"> </w:t>
        </w:r>
        <w:r w:rsidRPr="00377072">
          <w:rPr>
            <w:rFonts w:ascii="Cambria Math" w:hAnsi="Cambria Math"/>
            <w:i/>
          </w:rPr>
          <w:t>β</w:t>
        </w:r>
        <w:r>
          <w:rPr>
            <w:rFonts w:ascii="Cambria Math" w:hAnsi="Cambria Math"/>
            <w:i/>
          </w:rPr>
          <w:t xml:space="preserve"> </w:t>
        </w:r>
        <w:r w:rsidRPr="004571AB">
          <w:t>to determine the relevance weight</w:t>
        </w:r>
        <w:r>
          <w:rPr>
            <w:rFonts w:ascii="Cambria Math" w:hAnsi="Cambria Math"/>
            <w:iCs/>
          </w:rPr>
          <w:t xml:space="preserve">: </w:t>
        </w:r>
      </w:ins>
    </w:p>
    <w:p w14:paraId="1E0BBA8F" w14:textId="77777777" w:rsidR="00A011B5" w:rsidRPr="00DF5A81" w:rsidRDefault="00000000" w:rsidP="00A011B5">
      <w:pPr>
        <w:rPr>
          <w:ins w:id="1746" w:author="Beath, Hamish R" w:date="2025-10-09T15:59:00Z" w16du:dateUtc="2025-10-09T14:59:00Z"/>
        </w:rPr>
      </w:pPr>
      <m:oMathPara>
        <m:oMath>
          <m:eqArr>
            <m:eqArrPr>
              <m:maxDist m:val="1"/>
              <m:ctrlPr>
                <w:ins w:id="1747" w:author="Beath, Hamish R" w:date="2025-10-09T15:59:00Z" w16du:dateUtc="2025-10-09T14:59:00Z">
                  <w:rPr>
                    <w:rFonts w:ascii="Cambria Math" w:hAnsi="Cambria Math"/>
                    <w:i/>
                  </w:rPr>
                </w:ins>
              </m:ctrlPr>
            </m:eqArrPr>
            <m:e>
              <m:r>
                <w:ins w:id="1748" w:author="Beath, Hamish R" w:date="2025-10-09T15:59:00Z" w16du:dateUtc="2025-10-09T14:59:00Z">
                  <w:rPr>
                    <w:rFonts w:ascii="Cambria Math" w:hAnsi="Cambria Math"/>
                  </w:rPr>
                  <m:t>R</m:t>
                </w:ins>
              </m:r>
              <m:d>
                <m:dPr>
                  <m:ctrlPr>
                    <w:ins w:id="1749" w:author="Beath, Hamish R" w:date="2025-10-09T15:59:00Z" w16du:dateUtc="2025-10-09T14:59:00Z">
                      <w:rPr>
                        <w:rFonts w:ascii="Cambria Math" w:hAnsi="Cambria Math"/>
                        <w:i/>
                      </w:rPr>
                    </w:ins>
                  </m:ctrlPr>
                </m:dPr>
                <m:e>
                  <m:r>
                    <w:ins w:id="1750" w:author="Beath, Hamish R" w:date="2025-10-09T15:59:00Z" w16du:dateUtc="2025-10-09T14:59:00Z">
                      <w:rPr>
                        <w:rFonts w:ascii="Cambria Math" w:hAnsi="Cambria Math"/>
                      </w:rPr>
                      <m:t>i</m:t>
                    </w:ins>
                  </m:r>
                </m:e>
              </m:d>
              <m:r>
                <w:ins w:id="1751" w:author="Beath, Hamish R" w:date="2025-10-09T15:59:00Z" w16du:dateUtc="2025-10-09T14:59:00Z">
                  <w:rPr>
                    <w:rFonts w:ascii="Cambria Math" w:hAnsi="Cambria Math"/>
                  </w:rPr>
                  <m:t>=</m:t>
                </w:ins>
              </m:r>
              <m:d>
                <m:dPr>
                  <m:begChr m:val="{"/>
                  <m:endChr m:val=""/>
                  <m:ctrlPr>
                    <w:ins w:id="1752" w:author="Beath, Hamish R" w:date="2025-10-09T15:59:00Z" w16du:dateUtc="2025-10-09T14:59:00Z">
                      <w:rPr>
                        <w:rFonts w:ascii="Cambria Math" w:hAnsi="Cambria Math"/>
                        <w:i/>
                      </w:rPr>
                    </w:ins>
                  </m:ctrlPr>
                </m:dPr>
                <m:e>
                  <m:eqArr>
                    <m:eqArrPr>
                      <m:ctrlPr>
                        <w:ins w:id="1753" w:author="Beath, Hamish R" w:date="2025-10-09T15:59:00Z" w16du:dateUtc="2025-10-09T14:59:00Z">
                          <w:rPr>
                            <w:rFonts w:ascii="Cambria Math" w:hAnsi="Cambria Math"/>
                            <w:i/>
                          </w:rPr>
                        </w:ins>
                      </m:ctrlPr>
                    </m:eqArrPr>
                    <m:e>
                      <m:r>
                        <w:ins w:id="1754" w:author="Beath, Hamish R" w:date="2025-10-09T15:59:00Z" w16du:dateUtc="2025-10-09T14:59:00Z">
                          <w:rPr>
                            <w:rFonts w:ascii="Cambria Math" w:hAnsi="Cambria Math"/>
                          </w:rPr>
                          <m:t xml:space="preserve">1   if </m:t>
                        </w:ins>
                      </m:r>
                      <m:sSub>
                        <m:sSubPr>
                          <m:ctrlPr>
                            <w:ins w:id="1755" w:author="Beath, Hamish R" w:date="2025-10-09T15:59:00Z" w16du:dateUtc="2025-10-09T14:59:00Z">
                              <w:rPr>
                                <w:rFonts w:ascii="Cambria Math" w:hAnsi="Cambria Math"/>
                                <w:i/>
                              </w:rPr>
                            </w:ins>
                          </m:ctrlPr>
                        </m:sSubPr>
                        <m:e>
                          <m:r>
                            <w:ins w:id="1756" w:author="Beath, Hamish R" w:date="2025-10-09T15:59:00Z" w16du:dateUtc="2025-10-09T14:59:00Z">
                              <w:rPr>
                                <w:rFonts w:ascii="Cambria Math" w:hAnsi="Cambria Math"/>
                              </w:rPr>
                              <m:t>m</m:t>
                            </w:ins>
                          </m:r>
                        </m:e>
                        <m:sub>
                          <m:r>
                            <w:ins w:id="1757" w:author="Beath, Hamish R" w:date="2025-10-09T15:59:00Z" w16du:dateUtc="2025-10-09T14:59:00Z">
                              <w:rPr>
                                <w:rFonts w:ascii="Cambria Math" w:hAnsi="Cambria Math"/>
                              </w:rPr>
                              <m:t>i</m:t>
                            </w:ins>
                          </m:r>
                        </m:sub>
                      </m:sSub>
                      <m:r>
                        <w:ins w:id="1758" w:author="Beath, Hamish R" w:date="2025-10-09T15:59:00Z" w16du:dateUtc="2025-10-09T14:59:00Z">
                          <w:rPr>
                            <w:rFonts w:ascii="Cambria Math" w:hAnsi="Cambria Math"/>
                          </w:rPr>
                          <m:t>&lt;ϑ</m:t>
                        </w:ins>
                      </m:r>
                    </m:e>
                    <m:e>
                      <m:sSup>
                        <m:sSupPr>
                          <m:ctrlPr>
                            <w:ins w:id="1759" w:author="Beath, Hamish R" w:date="2025-10-09T15:59:00Z" w16du:dateUtc="2025-10-09T14:59:00Z">
                              <w:rPr>
                                <w:rFonts w:ascii="Cambria Math" w:hAnsi="Cambria Math"/>
                                <w:i/>
                              </w:rPr>
                            </w:ins>
                          </m:ctrlPr>
                        </m:sSupPr>
                        <m:e>
                          <m:r>
                            <w:ins w:id="1760" w:author="Beath, Hamish R" w:date="2025-10-09T15:59:00Z" w16du:dateUtc="2025-10-09T14:59:00Z">
                              <w:rPr>
                                <w:rFonts w:ascii="Cambria Math" w:hAnsi="Cambria Math"/>
                              </w:rPr>
                              <m:t>e</m:t>
                            </w:ins>
                          </m:r>
                        </m:e>
                        <m:sup>
                          <m:r>
                            <w:ins w:id="1761" w:author="Beath, Hamish R" w:date="2025-10-09T15:59:00Z" w16du:dateUtc="2025-10-09T14:59:00Z">
                              <w:rPr>
                                <w:rFonts w:ascii="Cambria Math" w:hAnsi="Cambria Math"/>
                              </w:rPr>
                              <m:t>-</m:t>
                            </w:ins>
                          </m:r>
                          <m:d>
                            <m:dPr>
                              <m:ctrlPr>
                                <w:ins w:id="1762" w:author="Beath, Hamish R" w:date="2025-10-09T15:59:00Z" w16du:dateUtc="2025-10-09T14:59:00Z">
                                  <w:rPr>
                                    <w:rFonts w:ascii="Cambria Math" w:hAnsi="Cambria Math"/>
                                    <w:i/>
                                  </w:rPr>
                                </w:ins>
                              </m:ctrlPr>
                            </m:dPr>
                            <m:e>
                              <m:sSup>
                                <m:sSupPr>
                                  <m:ctrlPr>
                                    <w:ins w:id="1763" w:author="Beath, Hamish R" w:date="2025-10-09T15:59:00Z" w16du:dateUtc="2025-10-09T14:59:00Z">
                                      <w:rPr>
                                        <w:rFonts w:ascii="Cambria Math" w:hAnsi="Cambria Math"/>
                                        <w:i/>
                                      </w:rPr>
                                    </w:ins>
                                  </m:ctrlPr>
                                </m:sSupPr>
                                <m:e>
                                  <m:d>
                                    <m:dPr>
                                      <m:ctrlPr>
                                        <w:ins w:id="1764" w:author="Beath, Hamish R" w:date="2025-10-09T15:59:00Z" w16du:dateUtc="2025-10-09T14:59:00Z">
                                          <w:rPr>
                                            <w:rFonts w:ascii="Cambria Math" w:hAnsi="Cambria Math"/>
                                            <w:i/>
                                          </w:rPr>
                                        </w:ins>
                                      </m:ctrlPr>
                                    </m:dPr>
                                    <m:e>
                                      <m:r>
                                        <w:ins w:id="1765" w:author="Beath, Hamish R" w:date="2025-10-09T15:59:00Z" w16du:dateUtc="2025-10-09T14:59:00Z">
                                          <w:rPr>
                                            <w:rFonts w:ascii="Cambria Math" w:hAnsi="Cambria Math"/>
                                          </w:rPr>
                                          <m:t>α.</m:t>
                                        </w:ins>
                                      </m:r>
                                      <m:f>
                                        <m:fPr>
                                          <m:ctrlPr>
                                            <w:ins w:id="1766" w:author="Beath, Hamish R" w:date="2025-10-09T15:59:00Z" w16du:dateUtc="2025-10-09T14:59:00Z">
                                              <w:rPr>
                                                <w:rFonts w:ascii="Cambria Math" w:hAnsi="Cambria Math"/>
                                                <w:i/>
                                              </w:rPr>
                                            </w:ins>
                                          </m:ctrlPr>
                                        </m:fPr>
                                        <m:num>
                                          <m:sSub>
                                            <m:sSubPr>
                                              <m:ctrlPr>
                                                <w:ins w:id="1767" w:author="Beath, Hamish R" w:date="2025-10-09T15:59:00Z" w16du:dateUtc="2025-10-09T14:59:00Z">
                                                  <w:rPr>
                                                    <w:rFonts w:ascii="Cambria Math" w:hAnsi="Cambria Math"/>
                                                    <w:i/>
                                                  </w:rPr>
                                                </w:ins>
                                              </m:ctrlPr>
                                            </m:sSubPr>
                                            <m:e>
                                              <m:r>
                                                <w:ins w:id="1768" w:author="Beath, Hamish R" w:date="2025-10-09T15:59:00Z" w16du:dateUtc="2025-10-09T14:59:00Z">
                                                  <w:rPr>
                                                    <w:rFonts w:ascii="Cambria Math" w:hAnsi="Cambria Math"/>
                                                  </w:rPr>
                                                  <m:t>m</m:t>
                                                </w:ins>
                                              </m:r>
                                            </m:e>
                                            <m:sub>
                                              <m:r>
                                                <w:ins w:id="1769" w:author="Beath, Hamish R" w:date="2025-10-09T15:59:00Z" w16du:dateUtc="2025-10-09T14:59:00Z">
                                                  <w:rPr>
                                                    <w:rFonts w:ascii="Cambria Math" w:hAnsi="Cambria Math"/>
                                                  </w:rPr>
                                                  <m:t>i</m:t>
                                                </w:ins>
                                              </m:r>
                                            </m:sub>
                                          </m:sSub>
                                          <m:r>
                                            <w:ins w:id="1770" w:author="Beath, Hamish R" w:date="2025-10-09T15:59:00Z" w16du:dateUtc="2025-10-09T14:59:00Z">
                                              <w:rPr>
                                                <w:rFonts w:ascii="Cambria Math" w:hAnsi="Cambria Math"/>
                                              </w:rPr>
                                              <m:t>-ϑ</m:t>
                                            </w:ins>
                                          </m:r>
                                        </m:num>
                                        <m:den>
                                          <m:r>
                                            <w:ins w:id="1771" w:author="Beath, Hamish R" w:date="2025-10-09T15:59:00Z" w16du:dateUtc="2025-10-09T14:59:00Z">
                                              <w:rPr>
                                                <w:rFonts w:ascii="Cambria Math" w:hAnsi="Cambria Math"/>
                                              </w:rPr>
                                              <m:t>ϑ</m:t>
                                            </w:ins>
                                          </m:r>
                                        </m:den>
                                      </m:f>
                                    </m:e>
                                  </m:d>
                                </m:e>
                                <m:sup>
                                  <m:r>
                                    <w:ins w:id="1772" w:author="Beath, Hamish R" w:date="2025-10-09T15:59:00Z" w16du:dateUtc="2025-10-09T14:59:00Z">
                                      <w:rPr>
                                        <w:rFonts w:ascii="Cambria Math" w:hAnsi="Cambria Math"/>
                                      </w:rPr>
                                      <m:t>β</m:t>
                                    </w:ins>
                                  </m:r>
                                </m:sup>
                              </m:sSup>
                            </m:e>
                          </m:d>
                        </m:sup>
                      </m:sSup>
                      <m:r>
                        <w:ins w:id="1773" w:author="Beath, Hamish R" w:date="2025-10-09T15:59:00Z" w16du:dateUtc="2025-10-09T14:59:00Z">
                          <w:rPr>
                            <w:rFonts w:ascii="Cambria Math" w:hAnsi="Cambria Math"/>
                          </w:rPr>
                          <m:t xml:space="preserve">   else</m:t>
                        </w:ins>
                      </m:r>
                    </m:e>
                  </m:eqArr>
                </m:e>
              </m:d>
              <m:r>
                <w:ins w:id="1774" w:author="Beath, Hamish R" w:date="2025-10-09T15:59:00Z" w16du:dateUtc="2025-10-09T14:59:00Z">
                  <w:rPr>
                    <w:rFonts w:ascii="Cambria Math" w:hAnsi="Cambria Math"/>
                  </w:rPr>
                  <m:t>#</m:t>
                </w:ins>
              </m:r>
              <m:d>
                <m:dPr>
                  <m:ctrlPr>
                    <w:ins w:id="1775" w:author="Beath, Hamish R" w:date="2025-10-09T15:59:00Z" w16du:dateUtc="2025-10-09T14:59:00Z">
                      <w:rPr>
                        <w:rFonts w:ascii="Cambria Math" w:hAnsi="Cambria Math"/>
                        <w:i/>
                      </w:rPr>
                    </w:ins>
                  </m:ctrlPr>
                </m:dPr>
                <m:e>
                  <m:r>
                    <w:ins w:id="1776" w:author="Beath, Hamish R" w:date="2025-10-09T15:59:00Z" w16du:dateUtc="2025-10-09T14:59:00Z">
                      <w:rPr>
                        <w:rFonts w:ascii="Cambria Math" w:hAnsi="Cambria Math"/>
                      </w:rPr>
                      <m:t>3</m:t>
                    </w:ins>
                  </m:r>
                </m:e>
              </m:d>
            </m:e>
          </m:eqArr>
        </m:oMath>
      </m:oMathPara>
    </w:p>
    <w:p w14:paraId="4300C329" w14:textId="77777777" w:rsidR="00A011B5" w:rsidRDefault="00A011B5" w:rsidP="00A011B5">
      <w:pPr>
        <w:rPr>
          <w:ins w:id="1777" w:author="Beath, Hamish R" w:date="2025-10-09T15:59:00Z" w16du:dateUtc="2025-10-09T14:59:00Z"/>
        </w:rPr>
      </w:pPr>
      <w:ins w:id="1778" w:author="Beath, Hamish R" w:date="2025-10-09T15:59:00Z" w16du:dateUtc="2025-10-09T14:59:00Z">
        <w:r>
          <w:t xml:space="preserve">Alternatively, scenarios that are </w:t>
        </w:r>
        <w:r w:rsidRPr="004571AB">
          <w:rPr>
            <w:i/>
          </w:rPr>
          <w:t>within</w:t>
        </w:r>
        <w:r>
          <w:t xml:space="preserve"> a defined threshold </w:t>
        </w:r>
        <w:r>
          <w:rPr>
            <w:rFonts w:ascii="Cambria Math" w:hAnsi="Cambria Math" w:cstheme="minorHAnsi"/>
            <w:i/>
            <w:iCs/>
          </w:rPr>
          <w:t>ϑ</w:t>
        </w:r>
        <w:r>
          <w:t xml:space="preserve">, could be weighted based on their distance from it. For example, a user may want adherence to temperature thresholds but may want to apply a risk-based relevance weighting. Here, scenarios further from thresholds achieve a higher </w:t>
        </w:r>
      </w:ins>
      <m:oMath>
        <m:r>
          <w:ins w:id="1779" w:author="Beath, Hamish R" w:date="2025-10-09T15:59:00Z" w16du:dateUtc="2025-10-09T14:59:00Z">
            <w:rPr>
              <w:rFonts w:ascii="Cambria Math" w:hAnsi="Cambria Math"/>
            </w:rPr>
            <m:t>R</m:t>
          </w:ins>
        </m:r>
        <m:d>
          <m:dPr>
            <m:ctrlPr>
              <w:ins w:id="1780" w:author="Beath, Hamish R" w:date="2025-10-09T15:59:00Z" w16du:dateUtc="2025-10-09T14:59:00Z">
                <w:rPr>
                  <w:rFonts w:ascii="Cambria Math" w:hAnsi="Cambria Math"/>
                  <w:i/>
                </w:rPr>
              </w:ins>
            </m:ctrlPr>
          </m:dPr>
          <m:e>
            <m:r>
              <w:ins w:id="1781" w:author="Beath, Hamish R" w:date="2025-10-09T15:59:00Z" w16du:dateUtc="2025-10-09T14:59:00Z">
                <w:rPr>
                  <w:rFonts w:ascii="Cambria Math" w:hAnsi="Cambria Math"/>
                </w:rPr>
                <m:t>i</m:t>
              </w:ins>
            </m:r>
          </m:e>
        </m:d>
      </m:oMath>
      <w:ins w:id="1782" w:author="Beath, Hamish R" w:date="2025-10-09T15:59:00Z" w16du:dateUtc="2025-10-09T14:59:00Z">
        <w:r>
          <w:t xml:space="preserve"> ,as they are deemed to have less risk of breaching the threshold.</w:t>
        </w:r>
      </w:ins>
    </w:p>
    <w:p w14:paraId="6AEEC37E" w14:textId="1C0981F4" w:rsidR="00A011B5" w:rsidRPr="001851EA" w:rsidRDefault="00AE2A15">
      <w:pPr>
        <w:pStyle w:val="Heading3"/>
        <w:rPr>
          <w:ins w:id="1783" w:author="Beath, Hamish R" w:date="2025-10-09T15:59:00Z" w16du:dateUtc="2025-10-09T14:59:00Z"/>
        </w:rPr>
        <w:pPrChange w:id="1784" w:author="Beath, Hamish R" w:date="2025-10-09T16:23:00Z" w16du:dateUtc="2025-10-09T15:23:00Z">
          <w:pPr>
            <w:pStyle w:val="Heading2"/>
            <w:keepNext/>
          </w:pPr>
        </w:pPrChange>
      </w:pPr>
      <w:ins w:id="1785" w:author="Beath, Hamish R" w:date="2025-10-09T16:06:00Z" w16du:dateUtc="2025-10-09T15:06:00Z">
        <w:r>
          <w:t xml:space="preserve">Weighting based on scenario </w:t>
        </w:r>
      </w:ins>
      <w:ins w:id="1786" w:author="Beath, Hamish R" w:date="2025-10-09T15:59:00Z" w16du:dateUtc="2025-10-09T14:59:00Z">
        <w:r w:rsidR="00A011B5" w:rsidRPr="001851EA">
          <w:t>quality</w:t>
        </w:r>
      </w:ins>
    </w:p>
    <w:p w14:paraId="64CEAF4F" w14:textId="27F0F0C0" w:rsidR="00A011B5" w:rsidRPr="001851EA" w:rsidRDefault="00A011B5" w:rsidP="00A011B5">
      <w:pPr>
        <w:rPr>
          <w:ins w:id="1787" w:author="Beath, Hamish R" w:date="2025-10-09T15:59:00Z" w16du:dateUtc="2025-10-09T14:59:00Z"/>
        </w:rPr>
      </w:pPr>
      <w:ins w:id="1788" w:author="Beath, Hamish R" w:date="2025-10-09T15:59:00Z" w16du:dateUtc="2025-10-09T14:59:00Z">
        <w:r w:rsidRPr="001851EA">
          <w:t xml:space="preserve">The quality of a scenario is central to consider whether to continue using its information for secondary analysis. However, an assessment of quality is </w:t>
        </w:r>
        <w:commentRangeStart w:id="1789"/>
        <w:commentRangeStart w:id="1790"/>
        <w:r w:rsidRPr="001851EA">
          <w:t xml:space="preserve">subjective </w:t>
        </w:r>
        <w:commentRangeEnd w:id="1789"/>
        <w:r w:rsidRPr="001851EA">
          <w:rPr>
            <w:rStyle w:val="CommentReference"/>
          </w:rPr>
          <w:commentReference w:id="1789"/>
        </w:r>
        <w:commentRangeEnd w:id="1790"/>
        <w:r>
          <w:rPr>
            <w:rStyle w:val="CommentReference"/>
          </w:rPr>
          <w:commentReference w:id="1790"/>
        </w:r>
        <w:r w:rsidRPr="001851EA">
          <w:t>and depends on the research question being explored. For example, accura</w:t>
        </w:r>
        <w:r>
          <w:t>te</w:t>
        </w:r>
        <w:r w:rsidRPr="001851EA">
          <w:t xml:space="preserve"> historical emissions might be important </w:t>
        </w:r>
        <w:r>
          <w:t>for</w:t>
        </w:r>
        <w:r w:rsidRPr="001851EA">
          <w:t xml:space="preserve"> understand</w:t>
        </w:r>
        <w:r>
          <w:t>ing</w:t>
        </w:r>
        <w:r w:rsidRPr="001851EA">
          <w:t xml:space="preserve"> how emissions relate to global warming targets, while </w:t>
        </w:r>
        <w:r>
          <w:t>accurate</w:t>
        </w:r>
        <w:r w:rsidRPr="001851EA">
          <w:t xml:space="preserve"> historical energy system capacities might </w:t>
        </w:r>
        <w:r>
          <w:t>be</w:t>
        </w:r>
        <w:r w:rsidRPr="001851EA">
          <w:t xml:space="preserve"> important if characteristics of the energy transformation are gleaned from these pathways. </w:t>
        </w:r>
        <w:r>
          <w:t>Alternatively, quality weighting could be derived from the characteristics of certain models. For example, their treatment or omission of specific technologies of interes</w:t>
        </w:r>
        <w:r w:rsidRPr="00750EE6">
          <w:t>t.</w:t>
        </w:r>
        <w:r>
          <w:t xml:space="preserve"> Quality weighting could also be assigned using quantifiable feasibility criteria</w:t>
        </w:r>
        <w:r>
          <w:fldChar w:fldCharType="begin"/>
        </w:r>
      </w:ins>
      <w:r w:rsidR="007127F6">
        <w:instrText xml:space="preserve"> ADDIN ZOTERO_ITEM CSL_CITATION {"citationID":"a3okqnkdof","properties":{"formattedCitation":"\\super 16,41\\nosupersub{}","plainCitation":"16,41","noteIndex":0},"citationItems":[{"id":"qxj3Nevv/3kQWRADy","uris":["http://zotero.org/users/7044370/items/T6MJM4GE"],"itemData":{"id":"eUgVS2ql/rQ09J7eb","type":"article-journal","abstract":"Long-term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J.","dropping-particle":"van"}],"issued":{"date-parts":[["2021",6]]}}},{"id":1,"uris":["http://zotero.org/users/18111444/items/EN8YJ9IV"],"itemData":{"id":1,"type":"article-journal","abstract":"Ensembles of climate change mitigation scenarios present users with a collection of strategies for limiting global warming. These strategies may differ in their associated feasibility challenges, mitigation co-impacts, and ultimately their relative societal desirability. Understanding these scenario characteristics is therefore crucial when scenarios are used to inform strategic decisions. One approach to enhance this understanding is to establish scenario archetypes and select contrasting illustrative scenarios from a larger ensemble. We present a new multidimensional framework for the systematic comparison of scenarios at the global or regional level. We illustrate the framework with comparisons in seven dimensions: economic feasibility, mineral resource availability, impacts on societal resilience, near-term scenario robustness, environmental sustainability, interregional fairness, and speed of societal transformation. Using cluster analysis, the framework can be used to select a group of illustrative scenarios with contrasting scores across the dimensions. Beyond the selection of scenarios, our exploration and evaluation framework also allows the identification of gaps in the scenario space that may be of interest but are not covered by the literature. We demonstrate these use cases by applying our framework to a set of mitigation scenarios that limit warming to 1.5 °C. Our results show our framework systematically selects contrasting scenarios, with our illustrative pathways having diverging energy mixes and uses of carbon dioxide removal. Further, we highlight considerable regional differences in the distribution of indicator and dimension scores as a key area for further investigation.","container-title":"Environmental Research Letters","DOI":"10.1088/1748-9326/addd35","ISSN":"1748-9326","issue":"7","journalAbbreviation":"Environ. Res. Lett.","language":"en","note":"publisher: IOP Publishing","page":"074020","source":"Institute of Physics","title":"An exploration and evaluation framework for climate change mitigation scenarios with varying feasibility and desirability","volume":"20","author":[{"family":"Beath","given":"Hamish"},{"family":"Mittal","given":"Shivika"},{"family":"Lamboll","given":"Robin"},{"family":"Rogelj","given":"Joeri"}],"issued":{"date-parts":[["2025",6]]}}}],"schema":"https://github.com/citation-style-language/schema/raw/master/csl-citation.json"} </w:instrText>
      </w:r>
      <w:ins w:id="1791" w:author="Beath, Hamish R" w:date="2025-10-09T15:59:00Z" w16du:dateUtc="2025-10-09T14:59:00Z">
        <w:r>
          <w:fldChar w:fldCharType="separate"/>
        </w:r>
      </w:ins>
      <w:r w:rsidR="007127F6" w:rsidRPr="007127F6">
        <w:rPr>
          <w:rFonts w:ascii="Calibri" w:cs="Calibri"/>
          <w:szCs w:val="24"/>
          <w:vertAlign w:val="superscript"/>
        </w:rPr>
        <w:t>16,41</w:t>
      </w:r>
      <w:ins w:id="1792" w:author="Beath, Hamish R" w:date="2025-10-09T15:59:00Z" w16du:dateUtc="2025-10-09T14:59:00Z">
        <w:r>
          <w:fldChar w:fldCharType="end"/>
        </w:r>
        <w:r>
          <w:t xml:space="preserve">, obtained from literature or expert judgment or </w:t>
        </w:r>
        <w:r w:rsidRPr="00550DA1">
          <w:t>elicitation</w:t>
        </w:r>
        <w:r w:rsidRPr="00550DA1">
          <w:fldChar w:fldCharType="begin"/>
        </w:r>
      </w:ins>
      <w:r w:rsidR="007127F6">
        <w:instrText xml:space="preserve"> ADDIN ZOTERO_ITEM CSL_CITATION {"citationID":"a2tfc92f29","properties":{"formattedCitation":"\\super 42\\nosupersub{}","plainCitation":"42","noteIndex":0},"citationItems":[{"id":9,"uris":["http://zotero.org/users/18111444/items/GCP39BFB"],"itemData":{"id":9,"type":"article-journal","abstract":"The inclusion of expert judgments along with other forms of data in science, engineering,           and decision making is inevitable. Expert elicitation refers to formal procedures for           obtaining and combining expert judgments. Expert elicitation is required when existing           data and models cannot provide needed information. This makes validating expert judgments           a challenge because they are used when other data do not exist and thus measuring their           accuracy is difficult. This article examines the classical model of structured expert           judgment, which is an elicitation method that includes validation of the experts’           assessments against empirical data. In the classical model, experts assess both the           unknown target questions and a set of calibration questions, which are items from the           experts’ field that have observed true values. The classical model scores experts on their           performance in assessing the calibration questions and then produces performance-weighted           combinations of the experts. From 2006 through March 2015, the classical model has been           used in thirty-three unique applications. Less than one-third of the individual experts in           these studies were statistically accurate, highlighting the need for validation. Overall,           the performance-based combination of experts produced in the classical model is more           statistically accurate and more informative than an equal weighting of experts.","container-title":"Review of Environmental Economics and Policy","DOI":"10.1093/reep/rex022","ISSN":"1750-6816","issue":"1","note":"publisher: The University of Chicago Press","page":"113-132","source":"journals.uchicago.edu (Atypon)","title":"Expert Elicitation: Using the Classical Model to Validate                         Experts’ Judgments","title-short":"Expert Elicitation","volume":"12","author":[{"family":"Colson","given":"Abigail R."},{"family":"Cooke","given":"Roger M."}],"issued":{"date-parts":[["2018",1]]}}}],"schema":"https://github.com/citation-style-language/schema/raw/master/csl-citation.json"} </w:instrText>
      </w:r>
      <w:ins w:id="1793" w:author="Beath, Hamish R" w:date="2025-10-09T15:59:00Z" w16du:dateUtc="2025-10-09T14:59:00Z">
        <w:r w:rsidRPr="00550DA1">
          <w:fldChar w:fldCharType="separate"/>
        </w:r>
      </w:ins>
      <w:r w:rsidR="007127F6" w:rsidRPr="007127F6">
        <w:rPr>
          <w:rFonts w:ascii="Calibri" w:cs="Calibri"/>
          <w:szCs w:val="24"/>
          <w:vertAlign w:val="superscript"/>
        </w:rPr>
        <w:t>42</w:t>
      </w:r>
      <w:ins w:id="1794" w:author="Beath, Hamish R" w:date="2025-10-09T15:59:00Z" w16du:dateUtc="2025-10-09T14:59:00Z">
        <w:r w:rsidRPr="00550DA1">
          <w:fldChar w:fldCharType="end"/>
        </w:r>
        <w:r w:rsidRPr="00550DA1">
          <w:t xml:space="preserve">. </w:t>
        </w:r>
        <w:commentRangeStart w:id="1795"/>
        <w:commentRangeEnd w:id="1795"/>
        <w:r>
          <w:rPr>
            <w:rStyle w:val="CommentReference"/>
          </w:rPr>
          <w:commentReference w:id="1795"/>
        </w:r>
        <w:r>
          <w:t xml:space="preserve">Practically, this could mean down-weighting scenarios with technology pathways or societal changes judged by experts to be outside plausible achievability. </w:t>
        </w:r>
      </w:ins>
    </w:p>
    <w:p w14:paraId="68285153" w14:textId="3DDF7D8E" w:rsidR="00A011B5" w:rsidRPr="001851EA" w:rsidRDefault="00A011B5" w:rsidP="00A011B5">
      <w:pPr>
        <w:rPr>
          <w:ins w:id="1796" w:author="Beath, Hamish R" w:date="2025-10-09T15:59:00Z" w16du:dateUtc="2025-10-09T14:59:00Z"/>
        </w:rPr>
      </w:pPr>
      <w:ins w:id="1797" w:author="Beath, Hamish R" w:date="2025-10-09T15:59:00Z" w16du:dateUtc="2025-10-09T14:59:00Z">
        <w:r w:rsidRPr="001851EA">
          <w:t>Methods that have earlier been applied to account for climate data projection quality</w:t>
        </w:r>
        <w:r w:rsidRPr="001851EA">
          <w:fldChar w:fldCharType="begin"/>
        </w:r>
      </w:ins>
      <w:r w:rsidR="00272F7F">
        <w:instrText xml:space="preserve"> ADDIN ZOTERO_ITEM CSL_CITATION {"citationID":"9fJI0ITY","properties":{"formattedCitation":"\\super 19\\uc0\\u8211{}22\\nosupersub{}","plainCitation":"19–22","noteIndex":0},"citationItems":[{"id":"qxj3Nevv/RZm6KddQ","uris":["http://zotero.org/users/7044370/items/NIC7IWXI"],"itemData":{"id":3851,"type":"article-journal","container-title":"Geophysical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M."},{"family":"Eyring","given":"Veronika"}],"issued":{"date-parts":[["2017"]]}}},{"id":"qxj3Nevv/yvtsw24W","uris":["http://zotero.org/users/7044370/items/GV52JQ7N"],"itemData":{"id":19173,"type":"article-journal","container-title":"Journal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qxj3Nevv/huoj0Im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L."},{"family":"Lorenz","given":"Ruth"},{"family":"Knutti","given":"Reto"}],"issued":{"date-parts":[["2020",4,28]]}}},{"id":"qxj3Nevv/JAFQ8aLf","uris":["http://zotero.org/users/7044370/items/LRTX5VXB"],"itemData":{"id":8184,"type":"article-journal","abstract":"Future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ins w:id="1798" w:author="Beath, Hamish R" w:date="2025-10-09T15:59:00Z" w16du:dateUtc="2025-10-09T14:59:00Z">
        <w:r w:rsidRPr="001851EA">
          <w:fldChar w:fldCharType="separate"/>
        </w:r>
        <w:r w:rsidRPr="003D4094">
          <w:rPr>
            <w:rFonts w:ascii="Calibri" w:hAnsi="Calibri" w:cs="Calibri"/>
            <w:szCs w:val="24"/>
            <w:vertAlign w:val="superscript"/>
          </w:rPr>
          <w:t>19–22</w:t>
        </w:r>
        <w:r w:rsidRPr="001851EA">
          <w:fldChar w:fldCharType="end"/>
        </w:r>
        <w:r w:rsidRPr="001851EA">
          <w:t xml:space="preserve"> can be adapted to our new context, by comparing emissions and energy trends in scenarios to recent observations. Scenario quality can be accounted for by implementing a continuous weighting</w:t>
        </w:r>
        <w:r w:rsidRPr="001851EA">
          <w:rPr>
            <w:i/>
            <w:iCs/>
          </w:rPr>
          <w:t xml:space="preserve"> </w:t>
        </w:r>
        <w:proofErr w:type="spellStart"/>
        <w:r w:rsidRPr="001851EA">
          <w:rPr>
            <w:i/>
            <w:iCs/>
          </w:rPr>
          <w:t>Q</w:t>
        </w:r>
        <w:r w:rsidRPr="001851EA">
          <w:rPr>
            <w:i/>
            <w:iCs/>
            <w:vertAlign w:val="subscript"/>
          </w:rPr>
          <w:t>j</w:t>
        </w:r>
        <w:proofErr w:type="spellEnd"/>
        <w:r w:rsidRPr="001851EA">
          <w:rPr>
            <w:i/>
            <w:iCs/>
          </w:rPr>
          <w:t>(</w:t>
        </w:r>
        <w:proofErr w:type="spellStart"/>
        <w:r w:rsidRPr="001851EA">
          <w:rPr>
            <w:i/>
            <w:iCs/>
          </w:rPr>
          <w:t>i</w:t>
        </w:r>
        <w:proofErr w:type="spellEnd"/>
        <w:r w:rsidRPr="001851EA">
          <w:rPr>
            <w:i/>
            <w:iCs/>
          </w:rPr>
          <w:t>)</w:t>
        </w:r>
        <w:r w:rsidRPr="001851EA">
          <w:t xml:space="preserve"> between 0 and 1 for each scenario </w:t>
        </w:r>
        <w:proofErr w:type="spellStart"/>
        <w:r w:rsidRPr="001851EA">
          <w:rPr>
            <w:i/>
            <w:iCs/>
          </w:rPr>
          <w:t>i</w:t>
        </w:r>
        <w:proofErr w:type="spellEnd"/>
        <w:r w:rsidRPr="001851EA">
          <w:t xml:space="preserve">, based </w:t>
        </w:r>
        <w:r w:rsidRPr="001851EA">
          <w:lastRenderedPageBreak/>
          <w:t xml:space="preserve">on a set of </w:t>
        </w:r>
        <w:r w:rsidRPr="001851EA">
          <w:rPr>
            <w:i/>
            <w:iCs/>
          </w:rPr>
          <w:t>j</w:t>
        </w:r>
        <w:r w:rsidRPr="001851EA">
          <w:t xml:space="preserve"> distance criteria </w:t>
        </w:r>
        <w:r w:rsidRPr="001851EA">
          <w:rPr>
            <w:i/>
            <w:iCs/>
          </w:rPr>
          <w:t>f</w:t>
        </w:r>
        <w:r w:rsidRPr="001851EA">
          <w:rPr>
            <w:i/>
            <w:iCs/>
            <w:vertAlign w:val="subscript"/>
          </w:rPr>
          <w:t>j</w:t>
        </w:r>
        <w:r w:rsidRPr="001851EA">
          <w:rPr>
            <w:i/>
            <w:iCs/>
          </w:rPr>
          <w:t>(d)</w:t>
        </w:r>
        <w:r w:rsidRPr="001851EA">
          <w:t xml:space="preserve"> </w:t>
        </w:r>
        <w:r>
          <w:t xml:space="preserve">of </w:t>
        </w:r>
        <w:r w:rsidRPr="001976D6">
          <w:rPr>
            <w:i/>
            <w:iCs/>
          </w:rPr>
          <w:t>k</w:t>
        </w:r>
        <w:r>
          <w:t xml:space="preserve"> quality metrics </w:t>
        </w:r>
        <w:r w:rsidRPr="001976D6">
          <w:t>defined</w:t>
        </w:r>
        <w:r w:rsidRPr="001851EA">
          <w:t xml:space="preserve"> between a scenario’s modelled </w:t>
        </w:r>
        <w:r>
          <w:t>data for a metric</w:t>
        </w:r>
        <w:r w:rsidRPr="001851EA">
          <w:t xml:space="preserve"> (</w:t>
        </w:r>
        <w:proofErr w:type="spellStart"/>
        <w:r w:rsidRPr="001851EA">
          <w:t>v</w:t>
        </w:r>
        <w:r>
          <w:rPr>
            <w:vertAlign w:val="subscript"/>
          </w:rPr>
          <w:t>k</w:t>
        </w:r>
        <w:r w:rsidRPr="001851EA">
          <w:rPr>
            <w:vertAlign w:val="subscript"/>
          </w:rPr>
          <w:t>,i</w:t>
        </w:r>
        <w:proofErr w:type="spellEnd"/>
        <w:r w:rsidRPr="001851EA">
          <w:t xml:space="preserve">) and </w:t>
        </w:r>
        <w:r>
          <w:t>an expert assessments</w:t>
        </w:r>
        <w:r w:rsidRPr="001851EA">
          <w:t xml:space="preserve"> </w:t>
        </w:r>
        <w:r>
          <w:t>of a set of measures of quality</w:t>
        </w:r>
        <w:commentRangeStart w:id="1799"/>
        <w:commentRangeEnd w:id="1799"/>
        <w:r>
          <w:rPr>
            <w:rStyle w:val="CommentReference"/>
          </w:rPr>
          <w:commentReference w:id="1799"/>
        </w:r>
        <w:r w:rsidRPr="001851EA">
          <w:t xml:space="preserve"> (</w:t>
        </w:r>
        <w:r w:rsidRPr="008355AE">
          <w:rPr>
            <w:i/>
            <w:iCs/>
          </w:rPr>
          <w:t>E</w:t>
        </w:r>
        <w:r w:rsidRPr="008355AE">
          <w:rPr>
            <w:i/>
            <w:iCs/>
            <w:vertAlign w:val="subscript"/>
          </w:rPr>
          <w:t>k</w:t>
        </w:r>
        <w:r w:rsidRPr="001851EA">
          <w:t xml:space="preserve">) </w:t>
        </w:r>
        <w:commentRangeStart w:id="1800"/>
        <w:commentRangeStart w:id="1801"/>
        <w:commentRangeStart w:id="1802"/>
        <w:commentRangeStart w:id="1803"/>
        <w:commentRangeStart w:id="1804"/>
        <w:commentRangeStart w:id="1805"/>
        <w:r w:rsidRPr="001851EA">
          <w:t>(Eq. 4)</w:t>
        </w:r>
        <w:commentRangeEnd w:id="1800"/>
        <w:r w:rsidRPr="001851EA">
          <w:rPr>
            <w:rStyle w:val="CommentReference"/>
          </w:rPr>
          <w:commentReference w:id="1800"/>
        </w:r>
        <w:commentRangeEnd w:id="1801"/>
        <w:commentRangeEnd w:id="1802"/>
        <w:commentRangeEnd w:id="1803"/>
        <w:r>
          <w:rPr>
            <w:rStyle w:val="CommentReference"/>
          </w:rPr>
          <w:commentReference w:id="1801"/>
        </w:r>
        <w:r w:rsidRPr="001851EA">
          <w:rPr>
            <w:rStyle w:val="CommentReference"/>
          </w:rPr>
          <w:commentReference w:id="1802"/>
        </w:r>
        <w:commentRangeEnd w:id="1804"/>
        <w:commentRangeEnd w:id="1805"/>
        <w:r>
          <w:rPr>
            <w:rStyle w:val="CommentReference"/>
          </w:rPr>
          <w:commentReference w:id="1803"/>
        </w:r>
        <w:r w:rsidRPr="001851EA">
          <w:rPr>
            <w:rStyle w:val="CommentReference"/>
          </w:rPr>
          <w:commentReference w:id="1804"/>
        </w:r>
        <w:r>
          <w:rPr>
            <w:rStyle w:val="CommentReference"/>
          </w:rPr>
          <w:commentReference w:id="1805"/>
        </w:r>
        <w:r w:rsidRPr="001851EA">
          <w:t xml:space="preserve">. </w:t>
        </w:r>
      </w:ins>
    </w:p>
    <w:p w14:paraId="6DC4BF02" w14:textId="77777777" w:rsidR="00A011B5" w:rsidRPr="001851EA" w:rsidRDefault="00000000" w:rsidP="00A011B5">
      <w:pPr>
        <w:rPr>
          <w:ins w:id="1806" w:author="Beath, Hamish R" w:date="2025-10-09T15:59:00Z" w16du:dateUtc="2025-10-09T14:59:00Z"/>
          <w:i/>
        </w:rPr>
      </w:pPr>
      <m:oMathPara>
        <m:oMath>
          <m:eqArr>
            <m:eqArrPr>
              <m:maxDist m:val="1"/>
              <m:ctrlPr>
                <w:ins w:id="1807" w:author="Beath, Hamish R" w:date="2025-10-09T15:59:00Z" w16du:dateUtc="2025-10-09T14:59:00Z">
                  <w:rPr>
                    <w:rFonts w:ascii="Cambria Math" w:hAnsi="Cambria Math"/>
                    <w:i/>
                  </w:rPr>
                </w:ins>
              </m:ctrlPr>
            </m:eqArrPr>
            <m:e>
              <m:r>
                <w:ins w:id="1808" w:author="Beath, Hamish R" w:date="2025-10-09T15:59:00Z" w16du:dateUtc="2025-10-09T14:59:00Z">
                  <w:rPr>
                    <w:rFonts w:ascii="Cambria Math" w:hAnsi="Cambria Math"/>
                  </w:rPr>
                  <m:t>Q</m:t>
                </w:ins>
              </m:r>
              <m:d>
                <m:dPr>
                  <m:ctrlPr>
                    <w:ins w:id="1809" w:author="Beath, Hamish R" w:date="2025-10-09T15:59:00Z" w16du:dateUtc="2025-10-09T14:59:00Z">
                      <w:rPr>
                        <w:rFonts w:ascii="Cambria Math" w:hAnsi="Cambria Math"/>
                        <w:i/>
                      </w:rPr>
                    </w:ins>
                  </m:ctrlPr>
                </m:dPr>
                <m:e>
                  <m:r>
                    <w:ins w:id="1810" w:author="Beath, Hamish R" w:date="2025-10-09T15:59:00Z" w16du:dateUtc="2025-10-09T14:59:00Z">
                      <w:rPr>
                        <w:rFonts w:ascii="Cambria Math" w:hAnsi="Cambria Math"/>
                      </w:rPr>
                      <m:t>i</m:t>
                    </w:ins>
                  </m:r>
                </m:e>
              </m:d>
              <m:r>
                <w:ins w:id="1811" w:author="Beath, Hamish R" w:date="2025-10-09T15:59:00Z" w16du:dateUtc="2025-10-09T14:59:00Z">
                  <w:rPr>
                    <w:rFonts w:ascii="Cambria Math" w:hAnsi="Cambria Math"/>
                  </w:rPr>
                  <m:t>=</m:t>
                </w:ins>
              </m:r>
              <m:nary>
                <m:naryPr>
                  <m:chr m:val="∏"/>
                  <m:limLoc m:val="undOvr"/>
                  <m:supHide m:val="1"/>
                  <m:ctrlPr>
                    <w:ins w:id="1812" w:author="Beath, Hamish R" w:date="2025-10-09T15:59:00Z" w16du:dateUtc="2025-10-09T14:59:00Z">
                      <w:rPr>
                        <w:rFonts w:ascii="Cambria Math" w:hAnsi="Cambria Math"/>
                        <w:i/>
                      </w:rPr>
                    </w:ins>
                  </m:ctrlPr>
                </m:naryPr>
                <m:sub>
                  <m:r>
                    <w:ins w:id="1813" w:author="Beath, Hamish R" w:date="2025-10-09T15:59:00Z" w16du:dateUtc="2025-10-09T14:59:00Z">
                      <w:rPr>
                        <w:rFonts w:ascii="Cambria Math" w:hAnsi="Cambria Math"/>
                      </w:rPr>
                      <m:t>j,k</m:t>
                    </w:ins>
                  </m:r>
                </m:sub>
                <m:sup/>
                <m:e>
                  <m:sSub>
                    <m:sSubPr>
                      <m:ctrlPr>
                        <w:ins w:id="1814" w:author="Beath, Hamish R" w:date="2025-10-09T15:59:00Z" w16du:dateUtc="2025-10-09T14:59:00Z">
                          <w:rPr>
                            <w:rFonts w:ascii="Cambria Math" w:hAnsi="Cambria Math"/>
                            <w:i/>
                          </w:rPr>
                        </w:ins>
                      </m:ctrlPr>
                    </m:sSubPr>
                    <m:e>
                      <m:r>
                        <w:ins w:id="1815" w:author="Beath, Hamish R" w:date="2025-10-09T15:59:00Z" w16du:dateUtc="2025-10-09T14:59:00Z">
                          <w:rPr>
                            <w:rFonts w:ascii="Cambria Math" w:hAnsi="Cambria Math"/>
                          </w:rPr>
                          <m:t>f</m:t>
                        </w:ins>
                      </m:r>
                    </m:e>
                    <m:sub>
                      <m:r>
                        <w:ins w:id="1816" w:author="Beath, Hamish R" w:date="2025-10-09T15:59:00Z" w16du:dateUtc="2025-10-09T14:59:00Z">
                          <w:rPr>
                            <w:rFonts w:ascii="Cambria Math" w:hAnsi="Cambria Math"/>
                          </w:rPr>
                          <m:t>j</m:t>
                        </w:ins>
                      </m:r>
                    </m:sub>
                  </m:sSub>
                  <m:d>
                    <m:dPr>
                      <m:ctrlPr>
                        <w:ins w:id="1817" w:author="Beath, Hamish R" w:date="2025-10-09T15:59:00Z" w16du:dateUtc="2025-10-09T14:59:00Z">
                          <w:rPr>
                            <w:rFonts w:ascii="Cambria Math" w:hAnsi="Cambria Math"/>
                            <w:i/>
                          </w:rPr>
                        </w:ins>
                      </m:ctrlPr>
                    </m:dPr>
                    <m:e>
                      <m:r>
                        <w:ins w:id="1818" w:author="Beath, Hamish R" w:date="2025-10-09T15:59:00Z" w16du:dateUtc="2025-10-09T14:59:00Z">
                          <w:rPr>
                            <w:rFonts w:ascii="Cambria Math" w:hAnsi="Cambria Math"/>
                          </w:rPr>
                          <m:t>d</m:t>
                        </w:ins>
                      </m:r>
                      <m:d>
                        <m:dPr>
                          <m:ctrlPr>
                            <w:ins w:id="1819" w:author="Beath, Hamish R" w:date="2025-10-09T15:59:00Z" w16du:dateUtc="2025-10-09T14:59:00Z">
                              <w:rPr>
                                <w:rFonts w:ascii="Cambria Math" w:hAnsi="Cambria Math"/>
                                <w:i/>
                              </w:rPr>
                            </w:ins>
                          </m:ctrlPr>
                        </m:dPr>
                        <m:e>
                          <m:sSub>
                            <m:sSubPr>
                              <m:ctrlPr>
                                <w:ins w:id="1820" w:author="Beath, Hamish R" w:date="2025-10-09T15:59:00Z" w16du:dateUtc="2025-10-09T14:59:00Z">
                                  <w:rPr>
                                    <w:rFonts w:ascii="Cambria Math" w:hAnsi="Cambria Math"/>
                                    <w:i/>
                                  </w:rPr>
                                </w:ins>
                              </m:ctrlPr>
                            </m:sSubPr>
                            <m:e>
                              <m:r>
                                <w:ins w:id="1821" w:author="Beath, Hamish R" w:date="2025-10-09T15:59:00Z" w16du:dateUtc="2025-10-09T14:59:00Z">
                                  <w:rPr>
                                    <w:rFonts w:ascii="Cambria Math" w:hAnsi="Cambria Math"/>
                                  </w:rPr>
                                  <m:t>v</m:t>
                                </w:ins>
                              </m:r>
                            </m:e>
                            <m:sub>
                              <m:r>
                                <w:ins w:id="1822" w:author="Beath, Hamish R" w:date="2025-10-09T15:59:00Z" w16du:dateUtc="2025-10-09T14:59:00Z">
                                  <w:rPr>
                                    <w:rFonts w:ascii="Cambria Math" w:hAnsi="Cambria Math"/>
                                  </w:rPr>
                                  <m:t>k,i</m:t>
                                </w:ins>
                              </m:r>
                            </m:sub>
                          </m:sSub>
                          <m:r>
                            <w:ins w:id="1823" w:author="Beath, Hamish R" w:date="2025-10-09T15:59:00Z" w16du:dateUtc="2025-10-09T14:59:00Z">
                              <w:rPr>
                                <w:rFonts w:ascii="Cambria Math" w:hAnsi="Cambria Math"/>
                              </w:rPr>
                              <m:t>,</m:t>
                            </w:ins>
                          </m:r>
                          <m:sSub>
                            <m:sSubPr>
                              <m:ctrlPr>
                                <w:ins w:id="1824" w:author="Beath, Hamish R" w:date="2025-10-09T15:59:00Z" w16du:dateUtc="2025-10-09T14:59:00Z">
                                  <w:rPr>
                                    <w:rFonts w:ascii="Cambria Math" w:hAnsi="Cambria Math"/>
                                    <w:i/>
                                  </w:rPr>
                                </w:ins>
                              </m:ctrlPr>
                            </m:sSubPr>
                            <m:e>
                              <m:r>
                                <w:ins w:id="1825" w:author="Beath, Hamish R" w:date="2025-10-09T15:59:00Z" w16du:dateUtc="2025-10-09T14:59:00Z">
                                  <w:rPr>
                                    <w:rFonts w:ascii="Cambria Math" w:hAnsi="Cambria Math"/>
                                  </w:rPr>
                                  <m:t>E</m:t>
                                </w:ins>
                              </m:r>
                            </m:e>
                            <m:sub>
                              <m:r>
                                <w:ins w:id="1826" w:author="Beath, Hamish R" w:date="2025-10-09T15:59:00Z" w16du:dateUtc="2025-10-09T14:59:00Z">
                                  <w:rPr>
                                    <w:rFonts w:ascii="Cambria Math" w:hAnsi="Cambria Math"/>
                                  </w:rPr>
                                  <m:t>k</m:t>
                                </w:ins>
                              </m:r>
                            </m:sub>
                          </m:sSub>
                        </m:e>
                      </m:d>
                    </m:e>
                  </m:d>
                </m:e>
              </m:nary>
              <m:r>
                <w:ins w:id="1827" w:author="Beath, Hamish R" w:date="2025-10-09T15:59:00Z" w16du:dateUtc="2025-10-09T14:59:00Z">
                  <w:rPr>
                    <w:rFonts w:ascii="Cambria Math" w:hAnsi="Cambria Math"/>
                  </w:rPr>
                  <m:t>#</m:t>
                </w:ins>
              </m:r>
              <m:d>
                <m:dPr>
                  <m:ctrlPr>
                    <w:ins w:id="1828" w:author="Beath, Hamish R" w:date="2025-10-09T15:59:00Z" w16du:dateUtc="2025-10-09T14:59:00Z">
                      <w:rPr>
                        <w:rFonts w:ascii="Cambria Math" w:hAnsi="Cambria Math"/>
                        <w:i/>
                      </w:rPr>
                    </w:ins>
                  </m:ctrlPr>
                </m:dPr>
                <m:e>
                  <m:r>
                    <w:ins w:id="1829" w:author="Beath, Hamish R" w:date="2025-10-09T15:59:00Z" w16du:dateUtc="2025-10-09T14:59:00Z">
                      <w:rPr>
                        <w:rFonts w:ascii="Cambria Math" w:hAnsi="Cambria Math"/>
                      </w:rPr>
                      <m:t>4</m:t>
                    </w:ins>
                  </m:r>
                </m:e>
              </m:d>
            </m:e>
          </m:eqArr>
        </m:oMath>
      </m:oMathPara>
    </w:p>
    <w:p w14:paraId="2FE0921C" w14:textId="025C09A0" w:rsidR="00A011B5" w:rsidRPr="001851EA" w:rsidRDefault="00A011B5" w:rsidP="00A011B5">
      <w:pPr>
        <w:rPr>
          <w:ins w:id="1830" w:author="Beath, Hamish R" w:date="2025-10-09T15:59:00Z" w16du:dateUtc="2025-10-09T14:59:00Z"/>
        </w:rPr>
      </w:pPr>
      <w:ins w:id="1831" w:author="Beath, Hamish R" w:date="2025-10-09T15:59:00Z" w16du:dateUtc="2025-10-09T14:59:00Z">
        <w:r w:rsidRPr="001851EA">
          <w:t>The IPCC SR1.5 and AR6 assessments did not use a formal method of scenario weighting but applied a scenario quality filtering</w:t>
        </w:r>
        <w:r w:rsidRPr="001851EA">
          <w:fldChar w:fldCharType="begin"/>
        </w:r>
      </w:ins>
      <w:r w:rsidR="007127F6">
        <w:instrText xml:space="preserve"> ADDIN ZOTERO_ITEM CSL_CITATION {"citationID":"F91PVUnJ","properties":{"formattedCitation":"\\super 7,8,17,26\\nosupersub{}","plainCitation":"7,8,17,26","noteIndex":0},"citationItems":[{"id":"qxj3Nevv/z5QmEPJ2","uris":["http://zotero.org/users/7044370/items/DMAXGCU8"],"itemData":{"id":3234,"type":"article-journal","container-title":"Nature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qxj3Nevv/5YDLDLCO","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id":"qxj3Nevv/LviDy9C2","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id":"qxj3Nevv/ozsvLy9E","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ins w:id="1832" w:author="Beath, Hamish R" w:date="2025-10-09T15:59:00Z" w16du:dateUtc="2025-10-09T14:59:00Z">
        <w:r w:rsidRPr="001851EA">
          <w:fldChar w:fldCharType="separate"/>
        </w:r>
      </w:ins>
      <w:r w:rsidR="007127F6" w:rsidRPr="007127F6">
        <w:rPr>
          <w:rFonts w:ascii="Calibri" w:hAnsi="Calibri" w:cs="Calibri"/>
          <w:szCs w:val="24"/>
          <w:vertAlign w:val="superscript"/>
        </w:rPr>
        <w:t>7,8,17,26</w:t>
      </w:r>
      <w:ins w:id="1833" w:author="Beath, Hamish R" w:date="2025-10-09T15:59:00Z" w16du:dateUtc="2025-10-09T14:59:00Z">
        <w:r w:rsidRPr="001851EA">
          <w:fldChar w:fldCharType="end"/>
        </w:r>
        <w:r w:rsidRPr="001851EA">
          <w:t xml:space="preserve">, with each scenario effectively assigned </w:t>
        </w:r>
        <w:r w:rsidRPr="001851EA">
          <w:rPr>
            <w:i/>
            <w:iCs/>
          </w:rPr>
          <w:t>Q(</w:t>
        </w:r>
        <w:proofErr w:type="spellStart"/>
        <w:r w:rsidRPr="001851EA">
          <w:rPr>
            <w:i/>
            <w:iCs/>
          </w:rPr>
          <w:t>i</w:t>
        </w:r>
        <w:proofErr w:type="spellEnd"/>
        <w:r w:rsidRPr="001851EA">
          <w:rPr>
            <w:i/>
            <w:iCs/>
          </w:rPr>
          <w:t>)</w:t>
        </w:r>
        <w:r w:rsidRPr="001851EA">
          <w:t xml:space="preserve"> = 0 (excluded) or </w:t>
        </w:r>
        <w:r w:rsidRPr="001851EA">
          <w:rPr>
            <w:i/>
            <w:iCs/>
          </w:rPr>
          <w:t>Q(</w:t>
        </w:r>
        <w:proofErr w:type="spellStart"/>
        <w:r w:rsidRPr="001851EA">
          <w:rPr>
            <w:i/>
            <w:iCs/>
          </w:rPr>
          <w:t>i</w:t>
        </w:r>
        <w:proofErr w:type="spellEnd"/>
        <w:r w:rsidRPr="001851EA">
          <w:rPr>
            <w:i/>
            <w:iCs/>
          </w:rPr>
          <w:t>)</w:t>
        </w:r>
        <w:r w:rsidRPr="001851EA">
          <w:t xml:space="preserve"> = 1 (included). For example, SR1.5 excluded scenarios with negative CO</w:t>
        </w:r>
        <w:r w:rsidRPr="001851EA">
          <w:rPr>
            <w:vertAlign w:val="subscript"/>
          </w:rPr>
          <w:t>2</w:t>
        </w:r>
        <w:r w:rsidRPr="001851EA">
          <w:t xml:space="preserve"> emissions from agriculture, forestry and other land-use (AFOLU) in 2020 due to the perceived implausibility of AFOLU CO</w:t>
        </w:r>
        <w:r w:rsidRPr="001851EA">
          <w:rPr>
            <w:vertAlign w:val="subscript"/>
          </w:rPr>
          <w:t>2</w:t>
        </w:r>
        <w:r w:rsidRPr="001851EA">
          <w:t xml:space="preserve"> emissions becoming negative within two years of the report’s publication</w:t>
        </w:r>
        <w:r w:rsidRPr="001851EA">
          <w:fldChar w:fldCharType="begin"/>
        </w:r>
      </w:ins>
      <w:r w:rsidR="00272F7F">
        <w:instrText xml:space="preserve"> ADDIN ZOTERO_ITEM CSL_CITATION {"citationID":"NjLcyZrG","properties":{"formattedCitation":"\\super 7,17\\nosupersub{}","plainCitation":"7,17","noteIndex":0},"citationItems":[{"id":"qxj3Nevv/z5QmEPJ2","uris":["http://zotero.org/users/7044370/items/DMAXGCU8"],"itemData":{"id":3234,"type":"article-journal","container-title":"Nature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qxj3Nevv/LviDy9C2","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ins w:id="1834" w:author="Beath, Hamish R" w:date="2025-10-09T15:59:00Z" w16du:dateUtc="2025-10-09T14:59:00Z">
        <w:r w:rsidRPr="001851EA">
          <w:fldChar w:fldCharType="separate"/>
        </w:r>
        <w:r w:rsidRPr="003D4094">
          <w:rPr>
            <w:rFonts w:ascii="Calibri" w:hAnsi="Calibri" w:cs="Calibri"/>
            <w:szCs w:val="24"/>
            <w:vertAlign w:val="superscript"/>
          </w:rPr>
          <w:t>7,17</w:t>
        </w:r>
        <w:r w:rsidRPr="001851EA">
          <w:fldChar w:fldCharType="end"/>
        </w:r>
        <w:r w:rsidRPr="001851EA">
          <w:t>. In addition, SR1.5 excluded a further 30 scenarios from its analysis of global and sectorial emissions evolutions (see Table 2.4 and Figure SPM.3 in ref. </w:t>
        </w:r>
        <w:r w:rsidRPr="001851EA">
          <w:fldChar w:fldCharType="begin"/>
        </w:r>
      </w:ins>
      <w:r w:rsidR="00272F7F">
        <w:instrText xml:space="preserve"> ADDIN ZOTERO_ITEM CSL_CITATION {"citationID":"FoRjJfkX","properties":{"formattedCitation":"\\super 5\\nosupersub{}","plainCitation":"5","noteIndex":0},"citationItems":[{"id":"qxj3Nevv/u7XQ0QXo","uris":["http://zotero.org/users/7044370/items/IEZ6U2J6"],"itemData":{"id":6065,"type":"chapter","container-title":"Global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ins w:id="1835" w:author="Beath, Hamish R" w:date="2025-10-09T15:59:00Z" w16du:dateUtc="2025-10-09T14:59:00Z">
        <w:r w:rsidRPr="001851EA">
          <w:fldChar w:fldCharType="separate"/>
        </w:r>
        <w:r w:rsidRPr="001851EA">
          <w:rPr>
            <w:rFonts w:ascii="Calibri" w:hAnsi="Calibri" w:cs="Calibri"/>
          </w:rPr>
          <w:t>5</w:t>
        </w:r>
        <w:r w:rsidRPr="001851EA">
          <w:fldChar w:fldCharType="end"/>
        </w:r>
        <w:r w:rsidRPr="001851EA">
          <w:t xml:space="preserve">) for having greenhouse gas emissions in 2010 outside the range of historical estimates. </w:t>
        </w:r>
        <w:r>
          <w:t>O</w:t>
        </w:r>
        <w:r w:rsidRPr="001851EA">
          <w:t xml:space="preserve">ther parts of the report that explore scenario dimensions orthogonal to global and sectorial emissions evolutions, </w:t>
        </w:r>
        <w:r>
          <w:t>include all</w:t>
        </w:r>
        <w:r w:rsidRPr="001851EA">
          <w:t xml:space="preserve"> scenarios. </w:t>
        </w:r>
        <w:r>
          <w:t xml:space="preserve">In both above-mentioned cases, </w:t>
        </w:r>
        <w:r w:rsidRPr="001851EA">
          <w:rPr>
            <w:i/>
            <w:iCs/>
          </w:rPr>
          <w:t>f</w:t>
        </w:r>
        <w:r w:rsidRPr="001851EA">
          <w:rPr>
            <w:i/>
            <w:iCs/>
            <w:vertAlign w:val="subscript"/>
          </w:rPr>
          <w:t>j</w:t>
        </w:r>
        <w:r w:rsidRPr="001851EA">
          <w:rPr>
            <w:i/>
            <w:iCs/>
          </w:rPr>
          <w:t>(d)</w:t>
        </w:r>
        <w:r>
          <w:t xml:space="preserve"> would take a functional form that returns 1 when a scenario variable </w:t>
        </w:r>
        <w:proofErr w:type="gramStart"/>
        <w:r>
          <w:t>in a given year</w:t>
        </w:r>
        <w:proofErr w:type="gramEnd"/>
        <w:r>
          <w:t xml:space="preserve"> falls inside a set range and zero when not.</w:t>
        </w:r>
      </w:ins>
    </w:p>
    <w:p w14:paraId="555202AE" w14:textId="77777777" w:rsidR="00A011B5" w:rsidRPr="001851EA" w:rsidRDefault="00A011B5">
      <w:pPr>
        <w:pStyle w:val="Heading3"/>
        <w:rPr>
          <w:ins w:id="1836" w:author="Beath, Hamish R" w:date="2025-10-09T15:59:00Z" w16du:dateUtc="2025-10-09T14:59:00Z"/>
        </w:rPr>
        <w:pPrChange w:id="1837" w:author="Beath, Hamish R" w:date="2025-10-09T16:23:00Z" w16du:dateUtc="2025-10-09T15:23:00Z">
          <w:pPr>
            <w:pStyle w:val="Heading2"/>
            <w:keepNext/>
          </w:pPr>
        </w:pPrChange>
      </w:pPr>
      <w:ins w:id="1838" w:author="Beath, Hamish R" w:date="2025-10-09T15:59:00Z" w16du:dateUtc="2025-10-09T14:59:00Z">
        <w:r w:rsidRPr="001851EA">
          <w:t>Weighting based on scenario diversity</w:t>
        </w:r>
      </w:ins>
    </w:p>
    <w:p w14:paraId="463DA421" w14:textId="77777777" w:rsidR="00A011B5" w:rsidRPr="001851EA" w:rsidRDefault="00A011B5" w:rsidP="00A011B5">
      <w:pPr>
        <w:rPr>
          <w:ins w:id="1839" w:author="Beath, Hamish R" w:date="2025-10-09T15:59:00Z" w16du:dateUtc="2025-10-09T14:59:00Z"/>
        </w:rPr>
      </w:pPr>
      <w:ins w:id="1840" w:author="Beath, Hamish R" w:date="2025-10-09T15:59:00Z" w16du:dateUtc="2025-10-09T14:59:00Z">
        <w:r w:rsidRPr="001851EA">
          <w:t>Scenario diversity provides a metric of distance or proximity between scenarios. It requires expert judgment and a clear research question to identify relevant variables</w:t>
        </w:r>
        <w:r>
          <w:t xml:space="preserve"> to consider</w:t>
        </w:r>
        <w:r w:rsidRPr="001851EA">
          <w:t xml:space="preserve">. For example, to explore emissions statistics consistent with limiting global warming to a specific level, considering the diversity in scenarios’ emission evolutions could be sufficient. </w:t>
        </w:r>
        <w:r>
          <w:t>For</w:t>
        </w:r>
        <w:r w:rsidRPr="001851EA">
          <w:t xml:space="preserve"> questions </w:t>
        </w:r>
        <w:r>
          <w:t>possible</w:t>
        </w:r>
        <w:r w:rsidRPr="001851EA">
          <w:t xml:space="preserve"> energy system configurations compatible with a specific climate goal, another set of variables could be selected for determining that diversity.</w:t>
        </w:r>
      </w:ins>
    </w:p>
    <w:p w14:paraId="45CE5470" w14:textId="50E86457" w:rsidR="00A011B5" w:rsidRPr="001851EA" w:rsidRDefault="00A011B5" w:rsidP="00A011B5">
      <w:pPr>
        <w:rPr>
          <w:ins w:id="1841" w:author="Beath, Hamish R" w:date="2025-10-09T15:59:00Z" w16du:dateUtc="2025-10-09T14:59:00Z"/>
        </w:rPr>
      </w:pPr>
      <w:ins w:id="1842" w:author="Beath, Hamish R" w:date="2025-10-09T15:59:00Z" w16du:dateUtc="2025-10-09T14:59:00Z">
        <w:r w:rsidRPr="001851EA">
          <w:t>We use an adapted version of the method to estimate effective repetitions in Earth System Model projections</w:t>
        </w:r>
        <w:r w:rsidRPr="001851EA">
          <w:fldChar w:fldCharType="begin"/>
        </w:r>
      </w:ins>
      <w:r w:rsidR="00272F7F">
        <w:instrText xml:space="preserve"> ADDIN ZOTERO_ITEM CSL_CITATION {"citationID":"VREwcljB","properties":{"formattedCitation":"\\super 19,20\\nosupersub{}","plainCitation":"19,20","noteIndex":0},"citationItems":[{"id":"qxj3Nevv/RZm6KddQ","uris":["http://zotero.org/users/7044370/items/NIC7IWXI"],"itemData":{"id":3851,"type":"article-journal","container-title":"Geophysical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M."},{"family":"Eyring","given":"Veronika"}],"issued":{"date-parts":[["2017"]]}}},{"id":"qxj3Nevv/yvtsw24W","uris":["http://zotero.org/users/7044370/items/GV52JQ7N"],"itemData":{"id":19173,"type":"article-journal","container-title":"Journal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ins w:id="1843" w:author="Beath, Hamish R" w:date="2025-10-09T15:59:00Z" w16du:dateUtc="2025-10-09T14:59:00Z">
        <w:r w:rsidRPr="001851EA">
          <w:fldChar w:fldCharType="separate"/>
        </w:r>
        <w:r w:rsidRPr="003D4094">
          <w:rPr>
            <w:rFonts w:ascii="Calibri" w:hAnsi="Calibri" w:cs="Calibri"/>
            <w:szCs w:val="24"/>
            <w:vertAlign w:val="superscript"/>
          </w:rPr>
          <w:t>19,20</w:t>
        </w:r>
        <w:r w:rsidRPr="001851EA">
          <w:fldChar w:fldCharType="end"/>
        </w:r>
        <w:r w:rsidRPr="001851EA">
          <w:t xml:space="preserve"> that uses a Gaussian function:</w:t>
        </w:r>
      </w:ins>
    </w:p>
    <w:p w14:paraId="178A2D59" w14:textId="77777777" w:rsidR="00A011B5" w:rsidRPr="001851EA" w:rsidRDefault="00000000" w:rsidP="00A011B5">
      <w:pPr>
        <w:rPr>
          <w:ins w:id="1844" w:author="Beath, Hamish R" w:date="2025-10-09T15:59:00Z" w16du:dateUtc="2025-10-09T14:59:00Z"/>
        </w:rPr>
      </w:pPr>
      <m:oMathPara>
        <m:oMath>
          <m:eqArr>
            <m:eqArrPr>
              <m:maxDist m:val="1"/>
              <m:ctrlPr>
                <w:ins w:id="1845" w:author="Beath, Hamish R" w:date="2025-10-09T15:59:00Z" w16du:dateUtc="2025-10-09T14:59:00Z">
                  <w:rPr>
                    <w:rFonts w:ascii="Cambria Math" w:hAnsi="Cambria Math"/>
                    <w:i/>
                  </w:rPr>
                </w:ins>
              </m:ctrlPr>
            </m:eqArrPr>
            <m:e>
              <m:r>
                <w:ins w:id="1846" w:author="Beath, Hamish R" w:date="2025-10-09T15:59:00Z" w16du:dateUtc="2025-10-09T14:59:00Z">
                  <w:rPr>
                    <w:rFonts w:ascii="Cambria Math" w:hAnsi="Cambria Math"/>
                  </w:rPr>
                  <m:t>D</m:t>
                </w:ins>
              </m:r>
              <m:d>
                <m:dPr>
                  <m:ctrlPr>
                    <w:ins w:id="1847" w:author="Beath, Hamish R" w:date="2025-10-09T15:59:00Z" w16du:dateUtc="2025-10-09T14:59:00Z">
                      <w:rPr>
                        <w:rFonts w:ascii="Cambria Math" w:hAnsi="Cambria Math"/>
                        <w:i/>
                      </w:rPr>
                    </w:ins>
                  </m:ctrlPr>
                </m:dPr>
                <m:e>
                  <m:r>
                    <w:ins w:id="1848" w:author="Beath, Hamish R" w:date="2025-10-09T15:59:00Z" w16du:dateUtc="2025-10-09T14:59:00Z">
                      <w:rPr>
                        <w:rFonts w:ascii="Cambria Math" w:hAnsi="Cambria Math"/>
                      </w:rPr>
                      <m:t>i</m:t>
                    </w:ins>
                  </m:r>
                </m:e>
              </m:d>
              <m:r>
                <w:ins w:id="1849" w:author="Beath, Hamish R" w:date="2025-10-09T15:59:00Z" w16du:dateUtc="2025-10-09T14:59:00Z">
                  <w:rPr>
                    <w:rFonts w:ascii="Cambria Math" w:hAnsi="Cambria Math"/>
                  </w:rPr>
                  <m:t>=</m:t>
                </w:ins>
              </m:r>
              <m:d>
                <m:dPr>
                  <m:ctrlPr>
                    <w:ins w:id="1850" w:author="Beath, Hamish R" w:date="2025-10-09T15:59:00Z" w16du:dateUtc="2025-10-09T14:59:00Z">
                      <w:rPr>
                        <w:rFonts w:ascii="Cambria Math" w:hAnsi="Cambria Math"/>
                        <w:i/>
                      </w:rPr>
                    </w:ins>
                  </m:ctrlPr>
                </m:dPr>
                <m:e>
                  <m:r>
                    <w:ins w:id="1851" w:author="Beath, Hamish R" w:date="2025-10-09T15:59:00Z" w16du:dateUtc="2025-10-09T14:59:00Z">
                      <w:rPr>
                        <w:rFonts w:ascii="Cambria Math" w:hAnsi="Cambria Math"/>
                      </w:rPr>
                      <m:t>1+</m:t>
                    </w:ins>
                  </m:r>
                  <m:nary>
                    <m:naryPr>
                      <m:chr m:val="∑"/>
                      <m:limLoc m:val="undOvr"/>
                      <m:supHide m:val="1"/>
                      <m:ctrlPr>
                        <w:ins w:id="1852" w:author="Beath, Hamish R" w:date="2025-10-09T15:59:00Z" w16du:dateUtc="2025-10-09T14:59:00Z">
                          <w:rPr>
                            <w:rFonts w:ascii="Cambria Math" w:hAnsi="Cambria Math"/>
                            <w:i/>
                          </w:rPr>
                        </w:ins>
                      </m:ctrlPr>
                    </m:naryPr>
                    <m:sub>
                      <m:r>
                        <w:ins w:id="1853" w:author="Beath, Hamish R" w:date="2025-10-09T15:59:00Z" w16du:dateUtc="2025-10-09T14:59:00Z">
                          <w:rPr>
                            <w:rFonts w:ascii="Cambria Math" w:hAnsi="Cambria Math"/>
                          </w:rPr>
                          <m:t>i'≠i</m:t>
                        </w:ins>
                      </m:r>
                    </m:sub>
                    <m:sup/>
                    <m:e>
                      <m:r>
                        <w:ins w:id="1854" w:author="Beath, Hamish R" w:date="2025-10-09T15:59:00Z" w16du:dateUtc="2025-10-09T14:59:00Z">
                          <w:rPr>
                            <w:rFonts w:ascii="Cambria Math" w:hAnsi="Cambria Math"/>
                          </w:rPr>
                          <m:t>exp</m:t>
                        </w:ins>
                      </m:r>
                      <m:d>
                        <m:dPr>
                          <m:ctrlPr>
                            <w:ins w:id="1855" w:author="Beath, Hamish R" w:date="2025-10-09T15:59:00Z" w16du:dateUtc="2025-10-09T14:59:00Z">
                              <w:rPr>
                                <w:rFonts w:ascii="Cambria Math" w:hAnsi="Cambria Math"/>
                                <w:i/>
                              </w:rPr>
                            </w:ins>
                          </m:ctrlPr>
                        </m:dPr>
                        <m:e>
                          <m:r>
                            <w:ins w:id="1856" w:author="Beath, Hamish R" w:date="2025-10-09T15:59:00Z" w16du:dateUtc="2025-10-09T14:59:00Z">
                              <w:rPr>
                                <w:rFonts w:ascii="Cambria Math" w:hAnsi="Cambria Math"/>
                              </w:rPr>
                              <m:t>-</m:t>
                            </w:ins>
                          </m:r>
                          <m:f>
                            <m:fPr>
                              <m:ctrlPr>
                                <w:ins w:id="1857" w:author="Beath, Hamish R" w:date="2025-10-09T15:59:00Z" w16du:dateUtc="2025-10-09T14:59:00Z">
                                  <w:rPr>
                                    <w:rFonts w:ascii="Cambria Math" w:hAnsi="Cambria Math"/>
                                    <w:i/>
                                  </w:rPr>
                                </w:ins>
                              </m:ctrlPr>
                            </m:fPr>
                            <m:num>
                              <m:sSubSup>
                                <m:sSubSupPr>
                                  <m:ctrlPr>
                                    <w:ins w:id="1858" w:author="Beath, Hamish R" w:date="2025-10-09T15:59:00Z" w16du:dateUtc="2025-10-09T14:59:00Z">
                                      <w:rPr>
                                        <w:rFonts w:ascii="Cambria Math" w:hAnsi="Cambria Math"/>
                                        <w:i/>
                                      </w:rPr>
                                    </w:ins>
                                  </m:ctrlPr>
                                </m:sSubSupPr>
                                <m:e>
                                  <m:r>
                                    <w:ins w:id="1859" w:author="Beath, Hamish R" w:date="2025-10-09T15:59:00Z" w16du:dateUtc="2025-10-09T14:59:00Z">
                                      <w:rPr>
                                        <w:rFonts w:ascii="Cambria Math" w:hAnsi="Cambria Math"/>
                                      </w:rPr>
                                      <m:t>S</m:t>
                                    </w:ins>
                                  </m:r>
                                </m:e>
                                <m:sub>
                                  <m:r>
                                    <w:ins w:id="1860" w:author="Beath, Hamish R" w:date="2025-10-09T15:59:00Z" w16du:dateUtc="2025-10-09T14:59:00Z">
                                      <w:rPr>
                                        <w:rFonts w:ascii="Cambria Math" w:hAnsi="Cambria Math"/>
                                      </w:rPr>
                                      <m:t>ii'</m:t>
                                    </w:ins>
                                  </m:r>
                                </m:sub>
                                <m:sup>
                                  <m:r>
                                    <w:ins w:id="1861" w:author="Beath, Hamish R" w:date="2025-10-09T15:59:00Z" w16du:dateUtc="2025-10-09T14:59:00Z">
                                      <w:rPr>
                                        <w:rFonts w:ascii="Cambria Math" w:hAnsi="Cambria Math"/>
                                      </w:rPr>
                                      <m:t>2</m:t>
                                    </w:ins>
                                  </m:r>
                                </m:sup>
                              </m:sSubSup>
                            </m:num>
                            <m:den>
                              <m:sSubSup>
                                <m:sSubSupPr>
                                  <m:ctrlPr>
                                    <w:ins w:id="1862" w:author="Beath, Hamish R" w:date="2025-10-09T15:59:00Z" w16du:dateUtc="2025-10-09T14:59:00Z">
                                      <w:rPr>
                                        <w:rFonts w:ascii="Cambria Math" w:hAnsi="Cambria Math"/>
                                        <w:i/>
                                      </w:rPr>
                                    </w:ins>
                                  </m:ctrlPr>
                                </m:sSubSupPr>
                                <m:e>
                                  <m:r>
                                    <w:ins w:id="1863" w:author="Beath, Hamish R" w:date="2025-10-09T15:59:00Z" w16du:dateUtc="2025-10-09T14:59:00Z">
                                      <w:rPr>
                                        <w:rFonts w:ascii="Cambria Math" w:hAnsi="Cambria Math"/>
                                      </w:rPr>
                                      <m:t>σ</m:t>
                                    </w:ins>
                                  </m:r>
                                </m:e>
                                <m:sub>
                                  <m:r>
                                    <w:ins w:id="1864" w:author="Beath, Hamish R" w:date="2025-10-09T15:59:00Z" w16du:dateUtc="2025-10-09T14:59:00Z">
                                      <w:rPr>
                                        <w:rFonts w:ascii="Cambria Math" w:hAnsi="Cambria Math"/>
                                      </w:rPr>
                                      <m:t>S</m:t>
                                    </w:ins>
                                  </m:r>
                                </m:sub>
                                <m:sup>
                                  <m:r>
                                    <w:ins w:id="1865" w:author="Beath, Hamish R" w:date="2025-10-09T15:59:00Z" w16du:dateUtc="2025-10-09T14:59:00Z">
                                      <w:rPr>
                                        <w:rFonts w:ascii="Cambria Math" w:hAnsi="Cambria Math"/>
                                      </w:rPr>
                                      <m:t>2</m:t>
                                    </w:ins>
                                  </m:r>
                                </m:sup>
                              </m:sSubSup>
                            </m:den>
                          </m:f>
                        </m:e>
                      </m:d>
                    </m:e>
                  </m:nary>
                </m:e>
              </m:d>
              <m:r>
                <w:ins w:id="1866" w:author="Beath, Hamish R" w:date="2025-10-09T15:59:00Z" w16du:dateUtc="2025-10-09T14:59:00Z">
                  <w:rPr>
                    <w:rFonts w:ascii="Cambria Math" w:hAnsi="Cambria Math"/>
                  </w:rPr>
                  <m:t>#</m:t>
                </w:ins>
              </m:r>
              <m:d>
                <m:dPr>
                  <m:ctrlPr>
                    <w:ins w:id="1867" w:author="Beath, Hamish R" w:date="2025-10-09T15:59:00Z" w16du:dateUtc="2025-10-09T14:59:00Z">
                      <w:rPr>
                        <w:rFonts w:ascii="Cambria Math" w:hAnsi="Cambria Math"/>
                        <w:i/>
                      </w:rPr>
                    </w:ins>
                  </m:ctrlPr>
                </m:dPr>
                <m:e>
                  <m:r>
                    <w:ins w:id="1868" w:author="Beath, Hamish R" w:date="2025-10-09T15:59:00Z" w16du:dateUtc="2025-10-09T14:59:00Z">
                      <w:rPr>
                        <w:rFonts w:ascii="Cambria Math" w:hAnsi="Cambria Math"/>
                      </w:rPr>
                      <m:t>5</m:t>
                    </w:ins>
                  </m:r>
                </m:e>
              </m:d>
            </m:e>
          </m:eqArr>
        </m:oMath>
      </m:oMathPara>
    </w:p>
    <w:p w14:paraId="2AFA6EF3" w14:textId="1A11E166" w:rsidR="00A011B5" w:rsidRPr="001851EA" w:rsidRDefault="00A011B5" w:rsidP="00A011B5">
      <w:pPr>
        <w:rPr>
          <w:ins w:id="1869" w:author="Beath, Hamish R" w:date="2025-10-09T15:59:00Z" w16du:dateUtc="2025-10-09T14:59:00Z"/>
        </w:rPr>
      </w:pPr>
      <w:ins w:id="1870" w:author="Beath, Hamish R" w:date="2025-10-09T15:59:00Z" w16du:dateUtc="2025-10-09T14:59:00Z">
        <w:r w:rsidRPr="001851EA">
          <w:t xml:space="preserve">where </w:t>
        </w:r>
        <w:proofErr w:type="spellStart"/>
        <w:r w:rsidRPr="001851EA">
          <w:t>S</w:t>
        </w:r>
        <w:r w:rsidRPr="001851EA">
          <w:rPr>
            <w:vertAlign w:val="subscript"/>
          </w:rPr>
          <w:t>ii</w:t>
        </w:r>
        <w:proofErr w:type="spellEnd"/>
        <w:r w:rsidRPr="001851EA">
          <w:rPr>
            <w:vertAlign w:val="subscript"/>
          </w:rPr>
          <w:t>’</w:t>
        </w:r>
        <w:r w:rsidRPr="001851EA">
          <w:t xml:space="preserve"> is a similarity distance metric between two scenarios </w:t>
        </w:r>
        <w:proofErr w:type="spellStart"/>
        <w:r w:rsidRPr="001851EA">
          <w:rPr>
            <w:i/>
            <w:iCs/>
          </w:rPr>
          <w:t>i</w:t>
        </w:r>
        <w:proofErr w:type="spellEnd"/>
        <w:r w:rsidRPr="001851EA">
          <w:t xml:space="preserve"> and </w:t>
        </w:r>
        <w:proofErr w:type="spellStart"/>
        <w:r w:rsidRPr="001851EA">
          <w:rPr>
            <w:i/>
            <w:iCs/>
          </w:rPr>
          <w:t>i</w:t>
        </w:r>
        <w:proofErr w:type="spellEnd"/>
        <w:r w:rsidRPr="001851EA">
          <w:rPr>
            <w:i/>
            <w:iCs/>
          </w:rPr>
          <w:t>'</w:t>
        </w:r>
        <w:r w:rsidRPr="001851EA">
          <w:t xml:space="preserve"> for a single variable, and is taken as a root-mean-square difference between two time series</w:t>
        </w:r>
        <w:r>
          <w:t xml:space="preserve">; </w:t>
        </w:r>
        <w:r w:rsidRPr="00215508">
          <w:t xml:space="preserve">and </w:t>
        </w:r>
        <w:proofErr w:type="spellStart"/>
        <w:r w:rsidRPr="00215508">
          <w:rPr>
            <w:i/>
            <w:iCs/>
          </w:rPr>
          <w:t>σ</w:t>
        </w:r>
        <w:r w:rsidRPr="00215508">
          <w:rPr>
            <w:i/>
            <w:iCs/>
            <w:vertAlign w:val="subscript"/>
          </w:rPr>
          <w:t>S</w:t>
        </w:r>
        <w:proofErr w:type="spellEnd"/>
        <w:r w:rsidRPr="004571AB">
          <w:rPr>
            <w:vertAlign w:val="subscript"/>
          </w:rPr>
          <w:t xml:space="preserve"> </w:t>
        </w:r>
        <w:r>
          <w:rPr>
            <w:vertAlign w:val="subscript"/>
          </w:rPr>
          <w:t xml:space="preserve"> </w:t>
        </w:r>
        <w:r>
          <w:t>is t</w:t>
        </w:r>
        <w:r w:rsidRPr="001851EA">
          <w:t>he “radius of scenario similarity”</w:t>
        </w:r>
        <w:r w:rsidRPr="001851EA">
          <w:fldChar w:fldCharType="begin"/>
        </w:r>
      </w:ins>
      <w:r w:rsidR="00272F7F">
        <w:instrText xml:space="preserve"> ADDIN ZOTERO_ITEM CSL_CITATION {"citationID":"v1qmpZvA","properties":{"formattedCitation":"\\super 20\\nosupersub{}","plainCitation":"20","noteIndex":0},"citationItems":[{"id":"qxj3Nevv/yvtsw24W","uris":["http://zotero.org/users/7044370/items/GV52JQ7N"],"itemData":{"id":19173,"type":"article-journal","container-title":"Journal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ins w:id="1871" w:author="Beath, Hamish R" w:date="2025-10-09T15:59:00Z" w16du:dateUtc="2025-10-09T14:59:00Z">
        <w:r w:rsidRPr="001851EA">
          <w:fldChar w:fldCharType="separate"/>
        </w:r>
        <w:r w:rsidRPr="003D4094">
          <w:rPr>
            <w:rFonts w:ascii="Calibri" w:hAnsi="Calibri" w:cs="Calibri"/>
            <w:szCs w:val="24"/>
            <w:vertAlign w:val="superscript"/>
          </w:rPr>
          <w:t>20</w:t>
        </w:r>
        <w:r w:rsidRPr="001851EA">
          <w:fldChar w:fldCharType="end"/>
        </w:r>
        <w:r w:rsidRPr="004571AB">
          <w:t>.</w:t>
        </w:r>
        <w:r>
          <w:t xml:space="preserve"> </w:t>
        </w:r>
        <w:proofErr w:type="spellStart"/>
        <w:r w:rsidRPr="001851EA">
          <w:rPr>
            <w:i/>
            <w:iCs/>
          </w:rPr>
          <w:t>σ</w:t>
        </w:r>
        <w:r w:rsidRPr="001851EA">
          <w:rPr>
            <w:i/>
            <w:iCs/>
            <w:vertAlign w:val="subscript"/>
          </w:rPr>
          <w:t>S</w:t>
        </w:r>
        <w:proofErr w:type="spellEnd"/>
        <w:r w:rsidRPr="001851EA">
          <w:t xml:space="preserve"> defines how close models need to be to be effectively down-weighted and is a</w:t>
        </w:r>
        <w:r>
          <w:t xml:space="preserve">n assessment </w:t>
        </w:r>
        <w:r w:rsidRPr="001851EA">
          <w:t>choice.</w:t>
        </w:r>
        <w:r w:rsidRPr="00215508">
          <w:t xml:space="preserve"> </w:t>
        </w:r>
        <w:r w:rsidRPr="001851EA">
          <w:t xml:space="preserve">If two scenarios </w:t>
        </w:r>
        <w:proofErr w:type="spellStart"/>
        <w:r w:rsidRPr="001851EA">
          <w:rPr>
            <w:i/>
            <w:iCs/>
          </w:rPr>
          <w:t>i</w:t>
        </w:r>
        <w:proofErr w:type="spellEnd"/>
        <w:r w:rsidRPr="001851EA">
          <w:t xml:space="preserve"> and </w:t>
        </w:r>
        <w:proofErr w:type="spellStart"/>
        <w:r w:rsidRPr="001851EA">
          <w:rPr>
            <w:i/>
            <w:iCs/>
          </w:rPr>
          <w:t>i</w:t>
        </w:r>
        <w:proofErr w:type="spellEnd"/>
        <w:r w:rsidRPr="001851EA">
          <w:rPr>
            <w:i/>
            <w:iCs/>
          </w:rPr>
          <w:t>'</w:t>
        </w:r>
        <w:r w:rsidRPr="001851EA">
          <w:t xml:space="preserve"> are </w:t>
        </w:r>
        <w:proofErr w:type="gramStart"/>
        <w:r w:rsidRPr="001851EA">
          <w:t>exactly the same</w:t>
        </w:r>
        <w:proofErr w:type="gramEnd"/>
        <w:r w:rsidRPr="001851EA">
          <w:t xml:space="preserve">, </w:t>
        </w:r>
        <w:proofErr w:type="spellStart"/>
        <w:r w:rsidRPr="001851EA">
          <w:rPr>
            <w:i/>
            <w:iCs/>
          </w:rPr>
          <w:t>S</w:t>
        </w:r>
        <w:r w:rsidRPr="001851EA">
          <w:rPr>
            <w:i/>
            <w:iCs/>
            <w:vertAlign w:val="subscript"/>
          </w:rPr>
          <w:t>ii</w:t>
        </w:r>
        <w:proofErr w:type="spellEnd"/>
        <w:r w:rsidRPr="001851EA">
          <w:rPr>
            <w:i/>
            <w:iCs/>
            <w:vertAlign w:val="subscript"/>
          </w:rPr>
          <w:t>’</w:t>
        </w:r>
        <w:r w:rsidRPr="001851EA">
          <w:t xml:space="preserve"> = 0 and </w:t>
        </w:r>
        <w:r w:rsidRPr="001851EA">
          <w:rPr>
            <w:i/>
            <w:iCs/>
          </w:rPr>
          <w:t>D(</w:t>
        </w:r>
        <w:proofErr w:type="spellStart"/>
        <w:r w:rsidRPr="001851EA">
          <w:rPr>
            <w:i/>
            <w:iCs/>
          </w:rPr>
          <w:t>i</w:t>
        </w:r>
        <w:proofErr w:type="spellEnd"/>
        <w:r w:rsidRPr="001851EA">
          <w:rPr>
            <w:i/>
            <w:iCs/>
          </w:rPr>
          <w:t>)</w:t>
        </w:r>
        <w:r w:rsidRPr="001851EA">
          <w:t xml:space="preserve"> = 2, weighting each model as 1/2. Eq. (5) can be generalised to compare scenario similarity across </w:t>
        </w:r>
        <w:r w:rsidRPr="004C731B">
          <w:rPr>
            <w:i/>
            <w:iCs/>
          </w:rPr>
          <w:t>N</w:t>
        </w:r>
        <w:r w:rsidRPr="001851EA">
          <w:t xml:space="preserve"> variables:</w:t>
        </w:r>
      </w:ins>
    </w:p>
    <w:p w14:paraId="647F1BEB" w14:textId="77777777" w:rsidR="00A011B5" w:rsidRPr="001851EA" w:rsidRDefault="00000000" w:rsidP="00A011B5">
      <w:pPr>
        <w:rPr>
          <w:ins w:id="1872" w:author="Beath, Hamish R" w:date="2025-10-09T15:59:00Z" w16du:dateUtc="2025-10-09T14:59:00Z"/>
        </w:rPr>
      </w:pPr>
      <m:oMathPara>
        <m:oMath>
          <m:eqArr>
            <m:eqArrPr>
              <m:maxDist m:val="1"/>
              <m:ctrlPr>
                <w:ins w:id="1873" w:author="Beath, Hamish R" w:date="2025-10-09T15:59:00Z" w16du:dateUtc="2025-10-09T14:59:00Z">
                  <w:rPr>
                    <w:rFonts w:ascii="Cambria Math" w:hAnsi="Cambria Math"/>
                    <w:i/>
                  </w:rPr>
                </w:ins>
              </m:ctrlPr>
            </m:eqArrPr>
            <m:e>
              <m:sSub>
                <m:sSubPr>
                  <m:ctrlPr>
                    <w:ins w:id="1874" w:author="Beath, Hamish R" w:date="2025-10-09T15:59:00Z" w16du:dateUtc="2025-10-09T14:59:00Z">
                      <w:rPr>
                        <w:rFonts w:ascii="Cambria Math" w:hAnsi="Cambria Math"/>
                        <w:i/>
                      </w:rPr>
                    </w:ins>
                  </m:ctrlPr>
                </m:sSubPr>
                <m:e>
                  <m:r>
                    <w:ins w:id="1875" w:author="Beath, Hamish R" w:date="2025-10-09T15:59:00Z" w16du:dateUtc="2025-10-09T14:59:00Z">
                      <w:rPr>
                        <w:rFonts w:ascii="Cambria Math" w:hAnsi="Cambria Math"/>
                      </w:rPr>
                      <m:t>D</m:t>
                    </w:ins>
                  </m:r>
                </m:e>
                <m:sub>
                  <m:r>
                    <w:ins w:id="1876" w:author="Beath, Hamish R" w:date="2025-10-09T15:59:00Z" w16du:dateUtc="2025-10-09T14:59:00Z">
                      <w:rPr>
                        <w:rFonts w:ascii="Cambria Math" w:hAnsi="Cambria Math"/>
                      </w:rPr>
                      <m:t>n</m:t>
                    </w:ins>
                  </m:r>
                </m:sub>
              </m:sSub>
              <m:d>
                <m:dPr>
                  <m:ctrlPr>
                    <w:ins w:id="1877" w:author="Beath, Hamish R" w:date="2025-10-09T15:59:00Z" w16du:dateUtc="2025-10-09T14:59:00Z">
                      <w:rPr>
                        <w:rFonts w:ascii="Cambria Math" w:hAnsi="Cambria Math"/>
                        <w:i/>
                      </w:rPr>
                    </w:ins>
                  </m:ctrlPr>
                </m:dPr>
                <m:e>
                  <m:r>
                    <w:ins w:id="1878" w:author="Beath, Hamish R" w:date="2025-10-09T15:59:00Z" w16du:dateUtc="2025-10-09T14:59:00Z">
                      <w:rPr>
                        <w:rFonts w:ascii="Cambria Math" w:hAnsi="Cambria Math"/>
                      </w:rPr>
                      <m:t>i</m:t>
                    </w:ins>
                  </m:r>
                </m:e>
              </m:d>
              <m:r>
                <w:ins w:id="1879" w:author="Beath, Hamish R" w:date="2025-10-09T15:59:00Z" w16du:dateUtc="2025-10-09T14:59:00Z">
                  <w:rPr>
                    <w:rFonts w:ascii="Cambria Math" w:hAnsi="Cambria Math"/>
                  </w:rPr>
                  <m:t>=1+</m:t>
                </w:ins>
              </m:r>
              <m:nary>
                <m:naryPr>
                  <m:chr m:val="∑"/>
                  <m:limLoc m:val="undOvr"/>
                  <m:ctrlPr>
                    <w:ins w:id="1880" w:author="Beath, Hamish R" w:date="2025-10-09T15:59:00Z" w16du:dateUtc="2025-10-09T14:59:00Z">
                      <w:rPr>
                        <w:rFonts w:ascii="Cambria Math" w:hAnsi="Cambria Math"/>
                        <w:i/>
                      </w:rPr>
                    </w:ins>
                  </m:ctrlPr>
                </m:naryPr>
                <m:sub>
                  <m:r>
                    <w:ins w:id="1881" w:author="Beath, Hamish R" w:date="2025-10-09T15:59:00Z" w16du:dateUtc="2025-10-09T14:59:00Z">
                      <w:rPr>
                        <w:rFonts w:ascii="Cambria Math" w:hAnsi="Cambria Math"/>
                      </w:rPr>
                      <m:t>n=1</m:t>
                    </w:ins>
                  </m:r>
                </m:sub>
                <m:sup>
                  <m:r>
                    <w:ins w:id="1882" w:author="Beath, Hamish R" w:date="2025-10-09T15:59:00Z" w16du:dateUtc="2025-10-09T14:59:00Z">
                      <w:rPr>
                        <w:rFonts w:ascii="Cambria Math" w:hAnsi="Cambria Math"/>
                      </w:rPr>
                      <m:t>N</m:t>
                    </w:ins>
                  </m:r>
                </m:sup>
                <m:e>
                  <m:nary>
                    <m:naryPr>
                      <m:chr m:val="∑"/>
                      <m:limLoc m:val="undOvr"/>
                      <m:supHide m:val="1"/>
                      <m:ctrlPr>
                        <w:ins w:id="1883" w:author="Beath, Hamish R" w:date="2025-10-09T15:59:00Z" w16du:dateUtc="2025-10-09T14:59:00Z">
                          <w:rPr>
                            <w:rFonts w:ascii="Cambria Math" w:hAnsi="Cambria Math"/>
                            <w:i/>
                          </w:rPr>
                        </w:ins>
                      </m:ctrlPr>
                    </m:naryPr>
                    <m:sub>
                      <m:r>
                        <w:ins w:id="1884" w:author="Beath, Hamish R" w:date="2025-10-09T15:59:00Z" w16du:dateUtc="2025-10-09T14:59:00Z">
                          <w:rPr>
                            <w:rFonts w:ascii="Cambria Math" w:hAnsi="Cambria Math"/>
                          </w:rPr>
                          <m:t>i'≠i</m:t>
                        </w:ins>
                      </m:r>
                    </m:sub>
                    <m:sup/>
                    <m:e>
                      <m:sSub>
                        <m:sSubPr>
                          <m:ctrlPr>
                            <w:ins w:id="1885" w:author="Beath, Hamish R" w:date="2025-10-09T15:59:00Z" w16du:dateUtc="2025-10-09T14:59:00Z">
                              <w:rPr>
                                <w:rFonts w:ascii="Cambria Math" w:hAnsi="Cambria Math"/>
                                <w:i/>
                              </w:rPr>
                            </w:ins>
                          </m:ctrlPr>
                        </m:sSubPr>
                        <m:e>
                          <m:r>
                            <w:ins w:id="1886" w:author="Beath, Hamish R" w:date="2025-10-09T15:59:00Z" w16du:dateUtc="2025-10-09T14:59:00Z">
                              <w:rPr>
                                <w:rFonts w:ascii="Cambria Math" w:hAnsi="Cambria Math"/>
                              </w:rPr>
                              <m:t>b</m:t>
                            </w:ins>
                          </m:r>
                        </m:e>
                        <m:sub>
                          <m:r>
                            <w:ins w:id="1887" w:author="Beath, Hamish R" w:date="2025-10-09T15:59:00Z" w16du:dateUtc="2025-10-09T14:59:00Z">
                              <w:rPr>
                                <w:rFonts w:ascii="Cambria Math" w:hAnsi="Cambria Math"/>
                              </w:rPr>
                              <m:t>n</m:t>
                            </w:ins>
                          </m:r>
                        </m:sub>
                      </m:sSub>
                      <m:r>
                        <w:ins w:id="1888" w:author="Beath, Hamish R" w:date="2025-10-09T15:59:00Z" w16du:dateUtc="2025-10-09T14:59:00Z">
                          <w:rPr>
                            <w:rFonts w:ascii="Cambria Math" w:hAnsi="Cambria Math"/>
                          </w:rPr>
                          <m:t>exp</m:t>
                        </w:ins>
                      </m:r>
                      <m:d>
                        <m:dPr>
                          <m:ctrlPr>
                            <w:ins w:id="1889" w:author="Beath, Hamish R" w:date="2025-10-09T15:59:00Z" w16du:dateUtc="2025-10-09T14:59:00Z">
                              <w:rPr>
                                <w:rFonts w:ascii="Cambria Math" w:hAnsi="Cambria Math"/>
                                <w:i/>
                              </w:rPr>
                            </w:ins>
                          </m:ctrlPr>
                        </m:dPr>
                        <m:e>
                          <m:r>
                            <w:ins w:id="1890" w:author="Beath, Hamish R" w:date="2025-10-09T15:59:00Z" w16du:dateUtc="2025-10-09T14:59:00Z">
                              <w:rPr>
                                <w:rFonts w:ascii="Cambria Math" w:hAnsi="Cambria Math"/>
                              </w:rPr>
                              <m:t>-</m:t>
                            </w:ins>
                          </m:r>
                          <m:f>
                            <m:fPr>
                              <m:ctrlPr>
                                <w:ins w:id="1891" w:author="Beath, Hamish R" w:date="2025-10-09T15:59:00Z" w16du:dateUtc="2025-10-09T14:59:00Z">
                                  <w:rPr>
                                    <w:rFonts w:ascii="Cambria Math" w:hAnsi="Cambria Math"/>
                                    <w:i/>
                                  </w:rPr>
                                </w:ins>
                              </m:ctrlPr>
                            </m:fPr>
                            <m:num>
                              <m:sSubSup>
                                <m:sSubSupPr>
                                  <m:ctrlPr>
                                    <w:ins w:id="1892" w:author="Beath, Hamish R" w:date="2025-10-09T15:59:00Z" w16du:dateUtc="2025-10-09T14:59:00Z">
                                      <w:rPr>
                                        <w:rFonts w:ascii="Cambria Math" w:hAnsi="Cambria Math"/>
                                        <w:i/>
                                      </w:rPr>
                                    </w:ins>
                                  </m:ctrlPr>
                                </m:sSubSupPr>
                                <m:e>
                                  <m:r>
                                    <w:ins w:id="1893" w:author="Beath, Hamish R" w:date="2025-10-09T15:59:00Z" w16du:dateUtc="2025-10-09T14:59:00Z">
                                      <w:rPr>
                                        <w:rFonts w:ascii="Cambria Math" w:hAnsi="Cambria Math"/>
                                      </w:rPr>
                                      <m:t>S</m:t>
                                    </w:ins>
                                  </m:r>
                                </m:e>
                                <m:sub>
                                  <m:r>
                                    <w:ins w:id="1894" w:author="Beath, Hamish R" w:date="2025-10-09T15:59:00Z" w16du:dateUtc="2025-10-09T14:59:00Z">
                                      <w:rPr>
                                        <w:rFonts w:ascii="Cambria Math" w:hAnsi="Cambria Math"/>
                                      </w:rPr>
                                      <m:t>ii',n</m:t>
                                    </w:ins>
                                  </m:r>
                                </m:sub>
                                <m:sup>
                                  <m:r>
                                    <w:ins w:id="1895" w:author="Beath, Hamish R" w:date="2025-10-09T15:59:00Z" w16du:dateUtc="2025-10-09T14:59:00Z">
                                      <w:rPr>
                                        <w:rFonts w:ascii="Cambria Math" w:hAnsi="Cambria Math"/>
                                      </w:rPr>
                                      <m:t>2</m:t>
                                    </w:ins>
                                  </m:r>
                                </m:sup>
                              </m:sSubSup>
                            </m:num>
                            <m:den>
                              <m:sSubSup>
                                <m:sSubSupPr>
                                  <m:ctrlPr>
                                    <w:ins w:id="1896" w:author="Beath, Hamish R" w:date="2025-10-09T15:59:00Z" w16du:dateUtc="2025-10-09T14:59:00Z">
                                      <w:rPr>
                                        <w:rFonts w:ascii="Cambria Math" w:hAnsi="Cambria Math"/>
                                        <w:i/>
                                      </w:rPr>
                                    </w:ins>
                                  </m:ctrlPr>
                                </m:sSubSupPr>
                                <m:e>
                                  <m:r>
                                    <w:ins w:id="1897" w:author="Beath, Hamish R" w:date="2025-10-09T15:59:00Z" w16du:dateUtc="2025-10-09T14:59:00Z">
                                      <w:rPr>
                                        <w:rFonts w:ascii="Cambria Math" w:hAnsi="Cambria Math"/>
                                      </w:rPr>
                                      <m:t>σ</m:t>
                                    </w:ins>
                                  </m:r>
                                </m:e>
                                <m:sub>
                                  <m:r>
                                    <w:ins w:id="1898" w:author="Beath, Hamish R" w:date="2025-10-09T15:59:00Z" w16du:dateUtc="2025-10-09T14:59:00Z">
                                      <w:rPr>
                                        <w:rFonts w:ascii="Cambria Math" w:hAnsi="Cambria Math"/>
                                      </w:rPr>
                                      <m:t>S,n</m:t>
                                    </w:ins>
                                  </m:r>
                                </m:sub>
                                <m:sup>
                                  <m:r>
                                    <w:ins w:id="1899" w:author="Beath, Hamish R" w:date="2025-10-09T15:59:00Z" w16du:dateUtc="2025-10-09T14:59:00Z">
                                      <w:rPr>
                                        <w:rFonts w:ascii="Cambria Math" w:hAnsi="Cambria Math"/>
                                      </w:rPr>
                                      <m:t>2</m:t>
                                    </w:ins>
                                  </m:r>
                                </m:sup>
                              </m:sSubSup>
                            </m:den>
                          </m:f>
                        </m:e>
                      </m:d>
                    </m:e>
                  </m:nary>
                </m:e>
              </m:nary>
              <m:r>
                <w:ins w:id="1900" w:author="Beath, Hamish R" w:date="2025-10-09T15:59:00Z" w16du:dateUtc="2025-10-09T14:59:00Z">
                  <w:rPr>
                    <w:rFonts w:ascii="Cambria Math" w:hAnsi="Cambria Math"/>
                  </w:rPr>
                  <m:t>#</m:t>
                </w:ins>
              </m:r>
              <m:d>
                <m:dPr>
                  <m:ctrlPr>
                    <w:ins w:id="1901" w:author="Beath, Hamish R" w:date="2025-10-09T15:59:00Z" w16du:dateUtc="2025-10-09T14:59:00Z">
                      <w:rPr>
                        <w:rFonts w:ascii="Cambria Math" w:hAnsi="Cambria Math"/>
                        <w:i/>
                      </w:rPr>
                    </w:ins>
                  </m:ctrlPr>
                </m:dPr>
                <m:e>
                  <m:r>
                    <w:ins w:id="1902" w:author="Beath, Hamish R" w:date="2025-10-09T15:59:00Z" w16du:dateUtc="2025-10-09T14:59:00Z">
                      <w:rPr>
                        <w:rFonts w:ascii="Cambria Math" w:hAnsi="Cambria Math"/>
                      </w:rPr>
                      <m:t>6</m:t>
                    </w:ins>
                  </m:r>
                </m:e>
              </m:d>
            </m:e>
          </m:eqArr>
        </m:oMath>
      </m:oMathPara>
    </w:p>
    <w:p w14:paraId="7B5EF6AF" w14:textId="77777777" w:rsidR="00A011B5" w:rsidRPr="001851EA" w:rsidRDefault="00A011B5" w:rsidP="00A011B5">
      <w:pPr>
        <w:rPr>
          <w:ins w:id="1903" w:author="Beath, Hamish R" w:date="2025-10-09T15:59:00Z" w16du:dateUtc="2025-10-09T14:59:00Z"/>
        </w:rPr>
      </w:pPr>
      <w:ins w:id="1904" w:author="Beath, Hamish R" w:date="2025-10-09T15:59:00Z" w16du:dateUtc="2025-10-09T14:59:00Z">
        <w:r w:rsidRPr="001851EA">
          <w:t xml:space="preserve">where </w:t>
        </w:r>
        <w:r w:rsidRPr="001851EA">
          <w:rPr>
            <w:i/>
            <w:iCs/>
          </w:rPr>
          <w:t>b</w:t>
        </w:r>
        <w:r w:rsidRPr="001851EA">
          <w:rPr>
            <w:i/>
            <w:iCs/>
            <w:vertAlign w:val="subscript"/>
          </w:rPr>
          <w:t>n</w:t>
        </w:r>
        <w:r w:rsidRPr="001851EA">
          <w:t xml:space="preserve"> are relative contributions of each variable to the total diversity weighting that sum to 1 across all variables </w:t>
        </w:r>
        <w:r w:rsidRPr="001851EA">
          <w:rPr>
            <w:i/>
            <w:iCs/>
          </w:rPr>
          <w:t>n</w:t>
        </w:r>
        <w:r w:rsidRPr="001851EA">
          <w:t xml:space="preserve">. Besides selecting </w:t>
        </w:r>
        <w:proofErr w:type="spellStart"/>
        <w:r w:rsidRPr="001851EA">
          <w:rPr>
            <w:i/>
            <w:iCs/>
          </w:rPr>
          <w:t>σ</w:t>
        </w:r>
        <w:r w:rsidRPr="001851EA">
          <w:rPr>
            <w:i/>
            <w:iCs/>
            <w:vertAlign w:val="subscript"/>
          </w:rPr>
          <w:t>S,n</w:t>
        </w:r>
        <w:proofErr w:type="spellEnd"/>
        <w:r w:rsidRPr="001851EA">
          <w:t xml:space="preserve"> for each variable </w:t>
        </w:r>
        <w:r w:rsidRPr="001851EA">
          <w:rPr>
            <w:i/>
            <w:iCs/>
          </w:rPr>
          <w:t>n</w:t>
        </w:r>
        <w:r w:rsidRPr="001851EA">
          <w:t xml:space="preserve">, Equation 6 also requires the selection of the appropriate constants </w:t>
        </w:r>
        <w:r w:rsidRPr="001851EA">
          <w:rPr>
            <w:i/>
            <w:iCs/>
          </w:rPr>
          <w:t>b</w:t>
        </w:r>
        <w:r w:rsidRPr="001851EA">
          <w:rPr>
            <w:i/>
            <w:iCs/>
            <w:vertAlign w:val="subscript"/>
          </w:rPr>
          <w:t>n</w:t>
        </w:r>
        <w:r w:rsidRPr="001851EA">
          <w:t xml:space="preserve">. The simplest case could be to set </w:t>
        </w:r>
        <w:r w:rsidRPr="001851EA">
          <w:rPr>
            <w:i/>
            <w:iCs/>
          </w:rPr>
          <w:t>b</w:t>
        </w:r>
        <w:r w:rsidRPr="001851EA">
          <w:rPr>
            <w:i/>
            <w:iCs/>
            <w:vertAlign w:val="subscript"/>
          </w:rPr>
          <w:t>n</w:t>
        </w:r>
        <w:r w:rsidRPr="001851EA">
          <w:t xml:space="preserve"> = 1/</w:t>
        </w:r>
        <w:r w:rsidRPr="004C731B">
          <w:rPr>
            <w:i/>
            <w:iCs/>
          </w:rPr>
          <w:t>N</w:t>
        </w:r>
        <w:r w:rsidRPr="001851EA">
          <w:t>, but some variables may be more important than others in relative terms</w:t>
        </w:r>
        <w:r>
          <w:t>.</w:t>
        </w:r>
      </w:ins>
    </w:p>
    <w:p w14:paraId="052AA27F" w14:textId="164164FC" w:rsidR="00A011B5" w:rsidRPr="001851EA" w:rsidRDefault="00A011B5" w:rsidP="00A011B5">
      <w:pPr>
        <w:rPr>
          <w:ins w:id="1905" w:author="Beath, Hamish R" w:date="2025-10-09T15:59:00Z" w16du:dateUtc="2025-10-09T14:59:00Z"/>
        </w:rPr>
      </w:pPr>
      <w:ins w:id="1906" w:author="Beath, Hamish R" w:date="2025-10-09T15:59:00Z" w16du:dateUtc="2025-10-09T14:59:00Z">
        <w:r w:rsidRPr="001851EA">
          <w:t xml:space="preserve">Other ways of defining </w:t>
        </w:r>
        <w:r w:rsidRPr="001851EA">
          <w:rPr>
            <w:i/>
            <w:iCs/>
          </w:rPr>
          <w:t>D(</w:t>
        </w:r>
        <w:proofErr w:type="spellStart"/>
        <w:r w:rsidRPr="001851EA">
          <w:rPr>
            <w:i/>
            <w:iCs/>
          </w:rPr>
          <w:t>i</w:t>
        </w:r>
        <w:proofErr w:type="spellEnd"/>
        <w:r w:rsidRPr="001851EA">
          <w:rPr>
            <w:i/>
            <w:iCs/>
          </w:rPr>
          <w:t>)</w:t>
        </w:r>
        <w:r w:rsidRPr="001851EA">
          <w:t xml:space="preserve"> could also draw on an analysis of the underlying energy model fingerprint of mitigation scenarios</w:t>
        </w:r>
        <w:r w:rsidRPr="001851EA">
          <w:fldChar w:fldCharType="begin"/>
        </w:r>
      </w:ins>
      <w:r w:rsidR="007127F6">
        <w:instrText xml:space="preserve"> ADDIN ZOTERO_ITEM CSL_CITATION {"citationID":"GStfHbg2","properties":{"formattedCitation":"\\super 43\\nosupersub{}","plainCitation":"43","noteIndex":0},"citationItems":[{"id":"qxj3Nevv/ZaRzaij8","uris":["http://zotero.org/users/7044370/items/VLAL9FIS"],"itemData":{"id":19176,"type":"article-journal","abstract":"Energy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der"},{"family":"Usher","given":"Will"},{"family":"Vuuren","given":"Detlef","non-dropping-particle":"van"}],"issued":{"date-parts":[["2023",12]]}}}],"schema":"https://github.com/citation-style-language/schema/raw/master/csl-citation.json"} </w:instrText>
      </w:r>
      <w:ins w:id="1907" w:author="Beath, Hamish R" w:date="2025-10-09T15:59:00Z" w16du:dateUtc="2025-10-09T14:59:00Z">
        <w:r w:rsidRPr="001851EA">
          <w:fldChar w:fldCharType="separate"/>
        </w:r>
      </w:ins>
      <w:r w:rsidR="007127F6" w:rsidRPr="007127F6">
        <w:rPr>
          <w:rFonts w:ascii="Calibri" w:hAnsi="Calibri" w:cs="Calibri"/>
          <w:szCs w:val="24"/>
          <w:vertAlign w:val="superscript"/>
        </w:rPr>
        <w:t>43</w:t>
      </w:r>
      <w:ins w:id="1908" w:author="Beath, Hamish R" w:date="2025-10-09T15:59:00Z" w16du:dateUtc="2025-10-09T14:59:00Z">
        <w:r w:rsidRPr="001851EA">
          <w:fldChar w:fldCharType="end"/>
        </w:r>
        <w:r w:rsidRPr="001851EA">
          <w:t xml:space="preserve"> or alternative ways of conceptualising distance, for example, through principal component analysis</w:t>
        </w:r>
        <w:r>
          <w:fldChar w:fldCharType="begin"/>
        </w:r>
      </w:ins>
      <w:r w:rsidR="007127F6">
        <w:instrText xml:space="preserve"> ADDIN ZOTERO_ITEM CSL_CITATION {"citationID":"a1re6au5v1m","properties":{"formattedCitation":"\\super 44\\nosupersub{}","plainCitation":"44","noteIndex":0},"citationItems":[{"id":18,"uris":["http://zotero.org/users/18111444/items/G2BT2ISY"],"itemData":{"id":18,"type":"article-journal","abstract":"Abstract\n            \n              Analysis of climate policy scenarios has become an important tool for identifying mitigation strategies, as shown in the latest Intergovernmental Panel on Climate Change Working Group III report\n              1\n              . The key outcomes of these scenarios differ substantially not only because of model and climate target differences but also because of different assumptions on behavioural, technological and socio-economic developments\n              2–4\n              . A comprehensive attribution of the spread in climate policy scenarios helps policymakers, stakeholders and scientists to cope with large uncertainties in this field. Here we attribute this spread to the underlying drivers using Sobol decomposition\n              5\n              ,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decision-making.","container-title":"Nature","DOI":"10.1038/s41586-023-06738-6","ISSN":"0028-0836, 1476-4687","issue":"7991","journalAbbreviation":"Nature","language":"en","page":"309-316","source":"DOI.org (Crossref)","title":"Spread in climate policy scenarios unravelled","volume":"624","author":[{"family":"Dekker","given":"Mark M."},{"family":"Hof","given":"Andries F."},{"family":"Van Den Berg","given":"Maarten"},{"family":"Daioglou","given":"Vassilis"},{"family":"Van Heerden","given":"Rik"},{"family":"Van Der Wijst","given":"Kaj-Ivar"},{"family":"Van Vuuren","given":"Detlef P."}],"issued":{"date-parts":[["2023",12,14]]}}}],"schema":"https://github.com/citation-style-language/schema/raw/master/csl-citation.json"} </w:instrText>
      </w:r>
      <w:ins w:id="1909" w:author="Beath, Hamish R" w:date="2025-10-09T15:59:00Z" w16du:dateUtc="2025-10-09T14:59:00Z">
        <w:r>
          <w:fldChar w:fldCharType="separate"/>
        </w:r>
      </w:ins>
      <w:r w:rsidR="007127F6" w:rsidRPr="007127F6">
        <w:rPr>
          <w:rFonts w:ascii="Calibri" w:cs="Calibri"/>
          <w:szCs w:val="24"/>
          <w:vertAlign w:val="superscript"/>
        </w:rPr>
        <w:t>44</w:t>
      </w:r>
      <w:ins w:id="1910" w:author="Beath, Hamish R" w:date="2025-10-09T15:59:00Z" w16du:dateUtc="2025-10-09T14:59:00Z">
        <w:r>
          <w:fldChar w:fldCharType="end"/>
        </w:r>
        <w:r>
          <w:t xml:space="preserve">. </w:t>
        </w:r>
        <w:commentRangeStart w:id="1911"/>
        <w:commentRangeEnd w:id="1911"/>
        <w:r>
          <w:rPr>
            <w:rStyle w:val="CommentReference"/>
          </w:rPr>
          <w:commentReference w:id="1911"/>
        </w:r>
      </w:ins>
    </w:p>
    <w:p w14:paraId="3DFED9B4" w14:textId="77777777" w:rsidR="00C00DC9" w:rsidRDefault="00C00DC9" w:rsidP="00285FB1">
      <w:pPr>
        <w:pStyle w:val="Heading3"/>
        <w:rPr>
          <w:ins w:id="1912" w:author="Beath, Hamish R" w:date="2025-10-09T16:23:00Z" w16du:dateUtc="2025-10-09T15:23:00Z"/>
        </w:rPr>
      </w:pPr>
    </w:p>
    <w:p w14:paraId="77EA5A74" w14:textId="718CB4BE" w:rsidR="0063790A" w:rsidRPr="001851EA" w:rsidRDefault="0063790A">
      <w:pPr>
        <w:pStyle w:val="Heading3"/>
        <w:rPr>
          <w:ins w:id="1913" w:author="Beath, Hamish R" w:date="2025-10-09T16:05:00Z" w16du:dateUtc="2025-10-09T15:05:00Z"/>
        </w:rPr>
        <w:pPrChange w:id="1914" w:author="Beath, Hamish R" w:date="2025-10-09T16:18:00Z" w16du:dateUtc="2025-10-09T15:18:00Z">
          <w:pPr>
            <w:pStyle w:val="Heading2"/>
            <w:keepNext/>
          </w:pPr>
        </w:pPrChange>
      </w:pPr>
      <w:ins w:id="1915" w:author="Beath, Hamish R" w:date="2025-10-09T16:05:00Z" w16du:dateUtc="2025-10-09T15:05:00Z">
        <w:r>
          <w:t xml:space="preserve">Application of </w:t>
        </w:r>
        <w:r w:rsidR="00AE2A15">
          <w:t>Weighting to AR6 Scenarios</w:t>
        </w:r>
      </w:ins>
    </w:p>
    <w:p w14:paraId="14301AA4" w14:textId="77777777" w:rsidR="00AE2A15" w:rsidRDefault="00AE2A15" w:rsidP="008939A0">
      <w:pPr>
        <w:rPr>
          <w:ins w:id="1916" w:author="Beath, Hamish R" w:date="2025-10-09T16:05:00Z" w16du:dateUtc="2025-10-09T15:05:00Z"/>
        </w:rPr>
      </w:pPr>
    </w:p>
    <w:p w14:paraId="47B695A2" w14:textId="33D01432" w:rsidR="008939A0" w:rsidRPr="001851EA" w:rsidRDefault="00965654" w:rsidP="008939A0">
      <w:r w:rsidRPr="001851EA">
        <w:lastRenderedPageBreak/>
        <w:t>Here we provide the w</w:t>
      </w:r>
      <w:r w:rsidR="00675D4B" w:rsidRPr="001851EA">
        <w:t>eighting specifications for the illustrative application of the framework to the IPCC AR6 database</w:t>
      </w:r>
      <w:r w:rsidR="00675D4B" w:rsidRPr="001851EA">
        <w:fldChar w:fldCharType="begin"/>
      </w:r>
      <w:r w:rsidR="00272F7F">
        <w:instrText xml:space="preserve"> ADDIN ZOTERO_ITEM CSL_CITATION {"citationID":"GjN27Urr","properties":{"formattedCitation":"\\super 10\\nosupersub{}","plainCitation":"10","noteIndex":0},"citationItems":[{"id":"qxj3Nevv/C9juhwNc","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675D4B" w:rsidRPr="001851EA">
        <w:fldChar w:fldCharType="separate"/>
      </w:r>
      <w:r w:rsidR="00120977" w:rsidRPr="00120977">
        <w:rPr>
          <w:rFonts w:ascii="Calibri" w:hAnsi="Calibri" w:cs="Calibri"/>
          <w:szCs w:val="24"/>
          <w:vertAlign w:val="superscript"/>
        </w:rPr>
        <w:t>10</w:t>
      </w:r>
      <w:r w:rsidR="00675D4B" w:rsidRPr="001851EA">
        <w:fldChar w:fldCharType="end"/>
      </w:r>
      <w:r w:rsidR="00675D4B" w:rsidRPr="001851EA">
        <w:t xml:space="preserve">. </w:t>
      </w:r>
      <w:r w:rsidRPr="001851EA">
        <w:t xml:space="preserve">Integrating expressions for all weighting components, the application-specific scenario weighting equation becomes: </w:t>
      </w:r>
    </w:p>
    <w:p w14:paraId="47B695A3" w14:textId="77777777" w:rsidR="008939A0" w:rsidRPr="001851EA" w:rsidRDefault="00000000" w:rsidP="008939A0">
      <m:oMathPara>
        <m:oMath>
          <m:eqArr>
            <m:eqArrPr>
              <m:maxDist m:val="1"/>
              <m:ctrlPr>
                <w:ins w:id="1917" w:author="Beath, Hamish R" w:date="2025-05-22T19:43:00Z" w16du:dateUtc="2025-05-22T18:43:00Z">
                  <w:rPr>
                    <w:rFonts w:ascii="Cambria Math" w:hAnsi="Cambria Math"/>
                    <w:i/>
                  </w:rPr>
                </w:ins>
              </m:ctrlPr>
            </m:eqArrPr>
            <m:e>
              <m:r>
                <w:rPr>
                  <w:rFonts w:ascii="Cambria Math" w:hAnsi="Cambria Math"/>
                </w:rPr>
                <m:t>g</m:t>
              </m:r>
              <m:sSub>
                <m:sSubPr>
                  <m:ctrlPr>
                    <w:ins w:id="1918"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1919" w:author="Beath, Hamish R" w:date="2025-05-22T19:43:00Z" w16du:dateUtc="2025-05-22T18:43:00Z">
                      <w:rPr>
                        <w:rFonts w:ascii="Cambria Math" w:hAnsi="Cambria Math"/>
                        <w:i/>
                      </w:rPr>
                    </w:ins>
                  </m:ctrlPr>
                </m:fPr>
                <m:num>
                  <m:r>
                    <w:rPr>
                      <w:rFonts w:ascii="Cambria Math" w:hAnsi="Cambria Math"/>
                    </w:rPr>
                    <m:t>R</m:t>
                  </m:r>
                  <m:d>
                    <m:dPr>
                      <m:ctrlPr>
                        <w:ins w:id="1920"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.Q</m:t>
                  </m:r>
                  <m:d>
                    <m:dPr>
                      <m:ctrlPr>
                        <w:ins w:id="1921" w:author="Beath, Hamish R" w:date="2025-05-22T19:43:00Z" w16du:dateUtc="2025-05-22T18:43:00Z">
                          <w:rPr>
                            <w:rFonts w:ascii="Cambria Math" w:hAnsi="Cambria Math"/>
                            <w:i/>
                          </w:rPr>
                        </w:ins>
                      </m:ctrlPr>
                    </m:dPr>
                    <m:e>
                      <m:r>
                        <w:rPr>
                          <w:rFonts w:ascii="Cambria Math" w:hAnsi="Cambria Math"/>
                        </w:rPr>
                        <m:t>i</m:t>
                      </m:r>
                    </m:e>
                  </m:d>
                </m:num>
                <m:den>
                  <m:r>
                    <w:rPr>
                      <w:rFonts w:ascii="Cambria Math" w:hAnsi="Cambria Math"/>
                    </w:rPr>
                    <m:t>D</m:t>
                  </m:r>
                  <m:d>
                    <m:dPr>
                      <m:ctrlPr>
                        <w:ins w:id="1922" w:author="Beath, Hamish R" w:date="2025-05-22T19:43:00Z" w16du:dateUtc="2025-05-22T18:43:00Z">
                          <w:rPr>
                            <w:rFonts w:ascii="Cambria Math" w:hAnsi="Cambria Math"/>
                            <w:i/>
                          </w:rPr>
                        </w:ins>
                      </m:ctrlPr>
                    </m:dPr>
                    <m:e>
                      <m:r>
                        <w:rPr>
                          <w:rFonts w:ascii="Cambria Math" w:hAnsi="Cambria Math"/>
                        </w:rPr>
                        <m:t>i</m:t>
                      </m:r>
                    </m:e>
                  </m:d>
                </m:den>
              </m:f>
              <m:r>
                <w:rPr>
                  <w:rFonts w:ascii="Cambria Math" w:hAnsi="Cambria Math"/>
                </w:rPr>
                <m:t>=R</m:t>
              </m:r>
              <m:d>
                <m:dPr>
                  <m:ctrlPr>
                    <w:ins w:id="1923"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.Q</m:t>
              </m:r>
              <m:d>
                <m:dPr>
                  <m:ctrlPr>
                    <w:ins w:id="1924" w:author="Beath, Hamish R" w:date="2025-05-22T19:43:00Z" w16du:dateUtc="2025-05-22T18:43:00Z">
                      <w:rPr>
                        <w:rFonts w:ascii="Cambria Math" w:hAnsi="Cambria Math"/>
                        <w:i/>
                        <w:iCs/>
                      </w:rPr>
                    </w:ins>
                  </m:ctrlPr>
                </m:dPr>
                <m:e>
                  <m:r>
                    <w:rPr>
                      <w:rFonts w:ascii="Cambria Math" w:hAnsi="Cambria Math"/>
                    </w:rPr>
                    <m:t>i</m:t>
                  </m:r>
                </m:e>
              </m:d>
              <m:r>
                <m:rPr>
                  <m:lit/>
                </m:rPr>
                <w:rPr>
                  <w:rFonts w:ascii="Cambria Math" w:hAnsi="Cambria Math"/>
                </w:rPr>
                <m:t>/</m:t>
              </m:r>
              <m:d>
                <m:dPr>
                  <m:ctrlPr>
                    <w:ins w:id="1925" w:author="Beath, Hamish R" w:date="2025-05-22T19:43:00Z" w16du:dateUtc="2025-05-22T18:43:00Z">
                      <w:rPr>
                        <w:rFonts w:ascii="Cambria Math" w:hAnsi="Cambria Math"/>
                        <w:i/>
                      </w:rPr>
                    </w:ins>
                  </m:ctrlPr>
                </m:dPr>
                <m:e>
                  <m:r>
                    <w:rPr>
                      <w:rFonts w:ascii="Cambria Math" w:hAnsi="Cambria Math"/>
                    </w:rPr>
                    <m:t>1+</m:t>
                  </m:r>
                  <m:nary>
                    <m:naryPr>
                      <m:chr m:val="∑"/>
                      <m:limLoc m:val="undOvr"/>
                      <m:ctrlPr>
                        <w:ins w:id="1926" w:author="Beath, Hamish R" w:date="2025-05-22T19:43:00Z" w16du:dateUtc="2025-05-22T18:43:00Z">
                          <w:rPr>
                            <w:rFonts w:ascii="Cambria Math" w:hAnsi="Cambria Math"/>
                            <w:i/>
                          </w:rPr>
                        </w:ins>
                      </m:ctrlPr>
                    </m:naryPr>
                    <m:sub>
                      <m:r>
                        <w:rPr>
                          <w:rFonts w:ascii="Cambria Math" w:hAnsi="Cambria Math"/>
                        </w:rPr>
                        <m:t>n=1</m:t>
                      </m:r>
                    </m:sub>
                    <m:sup>
                      <m:r>
                        <w:rPr>
                          <w:rFonts w:ascii="Cambria Math" w:hAnsi="Cambria Math"/>
                        </w:rPr>
                        <m:t>N</m:t>
                      </m:r>
                    </m:sup>
                    <m:e>
                      <m:nary>
                        <m:naryPr>
                          <m:chr m:val="∑"/>
                          <m:limLoc m:val="undOvr"/>
                          <m:supHide m:val="1"/>
                          <m:ctrlPr>
                            <w:ins w:id="1927" w:author="Beath, Hamish R" w:date="2025-05-22T19:43:00Z" w16du:dateUtc="2025-05-22T18:43:00Z">
                              <w:rPr>
                                <w:rFonts w:ascii="Cambria Math" w:hAnsi="Cambria Math"/>
                                <w:i/>
                              </w:rPr>
                            </w:ins>
                          </m:ctrlPr>
                        </m:naryPr>
                        <m:sub>
                          <m:r>
                            <w:rPr>
                              <w:rFonts w:ascii="Cambria Math" w:hAnsi="Cambria Math"/>
                            </w:rPr>
                            <m:t>i'≠i</m:t>
                          </m:r>
                        </m:sub>
                        <m:sup/>
                        <m:e>
                          <m:sSub>
                            <m:sSubPr>
                              <m:ctrlPr>
                                <w:ins w:id="1928"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r>
                            <w:rPr>
                              <w:rFonts w:ascii="Cambria Math" w:hAnsi="Cambria Math"/>
                            </w:rPr>
                            <m:t>exp</m:t>
                          </m:r>
                          <m:d>
                            <m:dPr>
                              <m:ctrlPr>
                                <w:ins w:id="1929" w:author="Beath, Hamish R" w:date="2025-05-22T19:43:00Z" w16du:dateUtc="2025-05-22T18:43:00Z">
                                  <w:rPr>
                                    <w:rFonts w:ascii="Cambria Math" w:hAnsi="Cambria Math"/>
                                    <w:i/>
                                  </w:rPr>
                                </w:ins>
                              </m:ctrlPr>
                            </m:dPr>
                            <m:e>
                              <m:r>
                                <w:rPr>
                                  <w:rFonts w:ascii="Cambria Math" w:hAnsi="Cambria Math"/>
                                </w:rPr>
                                <m:t>-</m:t>
                              </m:r>
                              <m:f>
                                <m:fPr>
                                  <m:ctrlPr>
                                    <w:ins w:id="1930" w:author="Beath, Hamish R" w:date="2025-05-22T19:43:00Z" w16du:dateUtc="2025-05-22T18:43:00Z">
                                      <w:rPr>
                                        <w:rFonts w:ascii="Cambria Math" w:hAnsi="Cambria Math"/>
                                        <w:i/>
                                      </w:rPr>
                                    </w:ins>
                                  </m:ctrlPr>
                                </m:fPr>
                                <m:num>
                                  <m:sSubSup>
                                    <m:sSubSupPr>
                                      <m:ctrlPr>
                                        <w:ins w:id="1931"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ii',n</m:t>
                                      </m:r>
                                    </m:sub>
                                    <m:sup>
                                      <m:r>
                                        <w:rPr>
                                          <w:rFonts w:ascii="Cambria Math" w:hAnsi="Cambria Math"/>
                                        </w:rPr>
                                        <m:t>2</m:t>
                                      </m:r>
                                    </m:sup>
                                  </m:sSubSup>
                                </m:num>
                                <m:den>
                                  <m:sSubSup>
                                    <m:sSubSupPr>
                                      <m:ctrlPr>
                                        <w:ins w:id="1932"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S,n</m:t>
                                      </m:r>
                                    </m:sub>
                                    <m:sup>
                                      <m:r>
                                        <w:rPr>
                                          <w:rFonts w:ascii="Cambria Math" w:hAnsi="Cambria Math"/>
                                        </w:rPr>
                                        <m:t>2</m:t>
                                      </m:r>
                                    </m:sup>
                                  </m:sSubSup>
                                </m:den>
                              </m:f>
                            </m:e>
                          </m:d>
                        </m:e>
                      </m:nary>
                    </m:e>
                  </m:nary>
                </m:e>
              </m:d>
              <m:r>
                <w:rPr>
                  <w:rFonts w:ascii="Cambria Math" w:hAnsi="Cambria Math"/>
                </w:rPr>
                <m:t>#</m:t>
              </m:r>
              <m:d>
                <m:dPr>
                  <m:ctrlPr>
                    <w:ins w:id="1933" w:author="Beath, Hamish R" w:date="2025-05-22T19:43:00Z" w16du:dateUtc="2025-05-22T18:43:00Z">
                      <w:rPr>
                        <w:rFonts w:ascii="Cambria Math" w:hAnsi="Cambria Math"/>
                        <w:i/>
                      </w:rPr>
                    </w:ins>
                  </m:ctrlPr>
                </m:dPr>
                <m:e>
                  <m:r>
                    <w:rPr>
                      <w:rFonts w:ascii="Cambria Math" w:hAnsi="Cambria Math"/>
                    </w:rPr>
                    <m:t>7</m:t>
                  </m:r>
                </m:e>
              </m:d>
            </m:e>
          </m:eqArr>
        </m:oMath>
      </m:oMathPara>
    </w:p>
    <w:p w14:paraId="2E921930" w14:textId="256127A3" w:rsidR="0036151D" w:rsidRDefault="0036151D">
      <w:pPr>
        <w:pStyle w:val="Heading4"/>
        <w:keepNext/>
        <w:rPr>
          <w:ins w:id="1934" w:author="Beath, Hamish R" w:date="2025-08-24T13:54:00Z" w16du:dateUtc="2025-08-24T12:54:00Z"/>
        </w:rPr>
        <w:pPrChange w:id="1935" w:author="Beath, Hamish R" w:date="2025-08-24T13:54:00Z" w16du:dateUtc="2025-08-24T12:54:00Z">
          <w:pPr/>
        </w:pPrChange>
      </w:pPr>
      <w:ins w:id="1936" w:author="Beath, Hamish R" w:date="2025-08-24T13:55:00Z" w16du:dateUtc="2025-08-24T12:55:00Z">
        <w:r>
          <w:t>R</w:t>
        </w:r>
      </w:ins>
      <w:ins w:id="1937" w:author="Beath, Hamish R" w:date="2025-08-24T13:54:00Z" w16du:dateUtc="2025-08-24T12:54:00Z">
        <w:r>
          <w:t>elevance Weighting</w:t>
        </w:r>
      </w:ins>
    </w:p>
    <w:p w14:paraId="47B695A4" w14:textId="76E50361" w:rsidR="00A164D4" w:rsidRPr="001851EA" w:rsidRDefault="00965654" w:rsidP="00B70DCF">
      <w:r w:rsidRPr="001851EA">
        <w:t>For analysis of scenarios that limit global warming to 1.5°C with no or limited overshoot</w:t>
      </w:r>
      <w:r w:rsidR="00023465" w:rsidRPr="001851EA">
        <w:t xml:space="preserve"> (IPCC AR6 category C1)</w:t>
      </w:r>
      <w:r w:rsidR="00D03955" w:rsidRPr="001851EA">
        <w:t xml:space="preserve">, or scenarios that return warming to 1.5°C after a </w:t>
      </w:r>
      <w:r w:rsidR="00FE093C" w:rsidRPr="001851EA">
        <w:t>high overshoot</w:t>
      </w:r>
      <w:r w:rsidR="00023465" w:rsidRPr="001851EA">
        <w:t xml:space="preserve"> (IPCC AR6 category C2)</w:t>
      </w:r>
      <w:r w:rsidR="00FE093C" w:rsidRPr="001851EA">
        <w:t xml:space="preserve">, respectively, we apply binary question-specific relevance weights </w:t>
      </w:r>
      <w:r w:rsidR="00FE093C" w:rsidRPr="001851EA">
        <w:rPr>
          <w:i/>
          <w:iCs/>
        </w:rPr>
        <w:t>R(</w:t>
      </w:r>
      <w:proofErr w:type="spellStart"/>
      <w:r w:rsidR="00FE093C" w:rsidRPr="001851EA">
        <w:rPr>
          <w:i/>
          <w:iCs/>
        </w:rPr>
        <w:t>i</w:t>
      </w:r>
      <w:proofErr w:type="spellEnd"/>
      <w:r w:rsidR="00FE093C" w:rsidRPr="001851EA">
        <w:rPr>
          <w:i/>
          <w:iCs/>
        </w:rPr>
        <w:t xml:space="preserve">) </w:t>
      </w:r>
      <w:r w:rsidR="00FE093C" w:rsidRPr="001851EA">
        <w:t xml:space="preserve">that select scenarios with the specific </w:t>
      </w:r>
      <w:r w:rsidR="00844A48" w:rsidRPr="001851EA">
        <w:t>global warming characteristics</w:t>
      </w:r>
      <w:r w:rsidR="00D03955" w:rsidRPr="001851EA">
        <w:t xml:space="preserve"> </w:t>
      </w:r>
      <w:r w:rsidR="00023465" w:rsidRPr="001851EA">
        <w:t xml:space="preserve">as defined in </w:t>
      </w:r>
      <w:r w:rsidR="00B85BFC" w:rsidRPr="001851EA">
        <w:t>IPCC AR6</w:t>
      </w:r>
      <w:r w:rsidR="00B85BFC" w:rsidRPr="001851EA">
        <w:fldChar w:fldCharType="begin"/>
      </w:r>
      <w:r w:rsidR="00272F7F">
        <w:instrText xml:space="preserve"> ADDIN ZOTERO_ITEM CSL_CITATION {"citationID":"56GJuQ8e","properties":{"formattedCitation":"\\super 6\\nosupersub{}","plainCitation":"6","noteIndex":0},"citationItems":[{"id":"qxj3Nevv/xGJSDXJh","uris":["http://zotero.org/users/7044370/items/MTQNXLQ9"],"itemData":{"id":9200,"type":"chapter","container-title":"IPCC,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B85BFC" w:rsidRPr="001851EA">
        <w:fldChar w:fldCharType="separate"/>
      </w:r>
      <w:r w:rsidR="00120977" w:rsidRPr="00120977">
        <w:rPr>
          <w:rFonts w:ascii="Calibri" w:hAnsi="Calibri" w:cs="Calibri"/>
          <w:szCs w:val="24"/>
          <w:vertAlign w:val="superscript"/>
        </w:rPr>
        <w:t>6</w:t>
      </w:r>
      <w:r w:rsidR="00B85BFC" w:rsidRPr="001851EA">
        <w:fldChar w:fldCharType="end"/>
      </w:r>
      <w:r w:rsidR="00B85BFC" w:rsidRPr="001851EA">
        <w:t>.</w:t>
      </w:r>
    </w:p>
    <w:commentRangeStart w:id="1938"/>
    <w:p w14:paraId="47B695A5" w14:textId="77777777" w:rsidR="00A164D4" w:rsidRPr="001851EA" w:rsidRDefault="00000000" w:rsidP="00A164D4">
      <m:oMathPara>
        <m:oMath>
          <m:eqArr>
            <m:eqArrPr>
              <m:maxDist m:val="1"/>
              <m:ctrlPr>
                <w:ins w:id="1939" w:author="Beath, Hamish R" w:date="2025-05-22T19:43:00Z" w16du:dateUtc="2025-05-22T18:43:00Z">
                  <w:rPr>
                    <w:rFonts w:ascii="Cambria Math" w:hAnsi="Cambria Math"/>
                    <w:i/>
                  </w:rPr>
                </w:ins>
              </m:ctrlPr>
            </m:eqArrPr>
            <m:e>
              <m:sSub>
                <m:sSubPr>
                  <m:ctrlPr>
                    <w:ins w:id="1940"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C1</m:t>
                  </m:r>
                </m:sub>
              </m:sSub>
              <m:d>
                <m:dPr>
                  <m:ctrlPr>
                    <w:ins w:id="1941"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942" w:author="Beath, Hamish R" w:date="2025-05-22T19:43:00Z" w16du:dateUtc="2025-05-22T18:43:00Z">
                      <w:rPr>
                        <w:rFonts w:ascii="Cambria Math" w:hAnsi="Cambria Math"/>
                        <w:i/>
                      </w:rPr>
                    </w:ins>
                  </m:ctrlPr>
                </m:dPr>
                <m:e>
                  <m:eqArr>
                    <m:eqArrPr>
                      <m:ctrlPr>
                        <w:ins w:id="1943" w:author="Beath, Hamish R" w:date="2025-05-22T19:43:00Z" w16du:dateUtc="2025-05-22T18:43:00Z">
                          <w:rPr>
                            <w:rFonts w:ascii="Cambria Math" w:hAnsi="Cambria Math"/>
                            <w:i/>
                          </w:rPr>
                        </w:ins>
                      </m:ctrlPr>
                    </m:eqArrPr>
                    <m:e>
                      <m:r>
                        <w:rPr>
                          <w:rFonts w:ascii="Cambria Math" w:hAnsi="Cambria Math"/>
                        </w:rPr>
                        <m:t>1,  P(d</m:t>
                      </m:r>
                      <m:sSub>
                        <m:sSubPr>
                          <m:ctrlPr>
                            <w:ins w:id="1944"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21st century</m:t>
                          </m:r>
                        </m:sub>
                      </m:sSub>
                      <m:r>
                        <w:rPr>
                          <w:rFonts w:ascii="Cambria Math" w:hAnsi="Cambria Math"/>
                        </w:rPr>
                        <m:t>&gt;1.5°C)≤67% &amp;&amp;&amp;&amp;&amp;∧P(d</m:t>
                      </m:r>
                      <m:sSub>
                        <m:sSubPr>
                          <m:ctrlPr>
                            <w:ins w:id="1945"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ins w:id="1946" w:author="Beath, Hamish R" w:date="2025-05-22T19:43:00Z" w16du:dateUtc="2025-05-22T18:43:00Z">
                      <w:rPr>
                        <w:rFonts w:ascii="Cambria Math" w:hAnsi="Cambria Math"/>
                        <w:i/>
                      </w:rPr>
                    </w:ins>
                  </m:ctrlPr>
                </m:dPr>
                <m:e>
                  <m:r>
                    <w:rPr>
                      <w:rFonts w:ascii="Cambria Math" w:hAnsi="Cambria Math"/>
                    </w:rPr>
                    <m:t>8</m:t>
                  </m:r>
                </m:e>
              </m:d>
            </m:e>
          </m:eqArr>
        </m:oMath>
      </m:oMathPara>
    </w:p>
    <w:p w14:paraId="47B695A6" w14:textId="77777777" w:rsidR="003F7C32" w:rsidRPr="001851EA" w:rsidRDefault="00965654" w:rsidP="00B70DCF">
      <w:r w:rsidRPr="001851EA">
        <w:t>And separately:</w:t>
      </w:r>
    </w:p>
    <w:p w14:paraId="47B695A7" w14:textId="77777777" w:rsidR="003F7C32" w:rsidRPr="001851EA" w:rsidRDefault="00000000" w:rsidP="00B70DCF">
      <m:oMathPara>
        <m:oMath>
          <m:eqArr>
            <m:eqArrPr>
              <m:maxDist m:val="1"/>
              <m:ctrlPr>
                <w:ins w:id="1947" w:author="Beath, Hamish R" w:date="2025-05-22T19:43:00Z" w16du:dateUtc="2025-05-22T18:43:00Z">
                  <w:rPr>
                    <w:rFonts w:ascii="Cambria Math" w:hAnsi="Cambria Math"/>
                    <w:i/>
                  </w:rPr>
                </w:ins>
              </m:ctrlPr>
            </m:eqArrPr>
            <m:e>
              <m:sSub>
                <m:sSubPr>
                  <m:ctrlPr>
                    <w:ins w:id="1948"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C2</m:t>
                  </m:r>
                </m:sub>
              </m:sSub>
              <m:d>
                <m:dPr>
                  <m:ctrlPr>
                    <w:ins w:id="1949"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950" w:author="Beath, Hamish R" w:date="2025-05-22T19:43:00Z" w16du:dateUtc="2025-05-22T18:43:00Z">
                      <w:rPr>
                        <w:rFonts w:ascii="Cambria Math" w:hAnsi="Cambria Math"/>
                        <w:i/>
                      </w:rPr>
                    </w:ins>
                  </m:ctrlPr>
                </m:dPr>
                <m:e>
                  <m:eqArr>
                    <m:eqArrPr>
                      <m:ctrlPr>
                        <w:ins w:id="1951" w:author="Beath, Hamish R" w:date="2025-05-22T19:43:00Z" w16du:dateUtc="2025-05-22T18:43:00Z">
                          <w:rPr>
                            <w:rFonts w:ascii="Cambria Math" w:hAnsi="Cambria Math"/>
                            <w:i/>
                          </w:rPr>
                        </w:ins>
                      </m:ctrlPr>
                    </m:eqArrPr>
                    <m:e>
                      <m:r>
                        <w:rPr>
                          <w:rFonts w:ascii="Cambria Math" w:hAnsi="Cambria Math"/>
                        </w:rPr>
                        <m:t>1,  P(d</m:t>
                      </m:r>
                      <m:sSub>
                        <m:sSubPr>
                          <m:ctrlPr>
                            <w:ins w:id="1952"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21st century</m:t>
                          </m:r>
                        </m:sub>
                      </m:sSub>
                      <m:r>
                        <w:rPr>
                          <w:rFonts w:ascii="Cambria Math" w:hAnsi="Cambria Math"/>
                        </w:rPr>
                        <m:t>&gt;1.5°C)&gt;67% &amp;&amp;&amp;&amp;&amp;∧P(d</m:t>
                      </m:r>
                      <m:sSub>
                        <m:sSubPr>
                          <m:ctrlPr>
                            <w:ins w:id="1953"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ins w:id="1954" w:author="Beath, Hamish R" w:date="2025-05-22T19:43:00Z" w16du:dateUtc="2025-05-22T18:43:00Z">
                      <w:rPr>
                        <w:rFonts w:ascii="Cambria Math" w:hAnsi="Cambria Math"/>
                        <w:i/>
                      </w:rPr>
                    </w:ins>
                  </m:ctrlPr>
                </m:dPr>
                <m:e>
                  <m:r>
                    <w:rPr>
                      <w:rFonts w:ascii="Cambria Math" w:hAnsi="Cambria Math"/>
                    </w:rPr>
                    <m:t>9</m:t>
                  </m:r>
                </m:e>
              </m:d>
            </m:e>
          </m:eqArr>
          <w:commentRangeEnd w:id="1938"/>
          <m:r>
            <m:rPr>
              <m:sty m:val="p"/>
            </m:rPr>
            <w:rPr>
              <w:rStyle w:val="CommentReference"/>
            </w:rPr>
            <w:commentReference w:id="1938"/>
          </m:r>
        </m:oMath>
      </m:oMathPara>
    </w:p>
    <w:p w14:paraId="47B695A8" w14:textId="77777777" w:rsidR="00821C67" w:rsidRPr="001851EA" w:rsidRDefault="00965654" w:rsidP="00B70DCF">
      <w:r w:rsidRPr="001851EA">
        <w:t xml:space="preserve">C1a scenarios are a subset of C1 scenarios in which net GHG emissions reach zero levels in the second half of the century. </w:t>
      </w:r>
    </w:p>
    <w:p w14:paraId="2B77BEBC" w14:textId="7A33733F" w:rsidR="0036151D" w:rsidRDefault="0036151D">
      <w:pPr>
        <w:pStyle w:val="Heading4"/>
        <w:keepNext/>
        <w:rPr>
          <w:ins w:id="1955" w:author="Beath, Hamish R" w:date="2025-08-24T13:54:00Z" w16du:dateUtc="2025-08-24T12:54:00Z"/>
        </w:rPr>
        <w:pPrChange w:id="1956" w:author="Beath, Hamish R" w:date="2025-08-24T13:55:00Z" w16du:dateUtc="2025-08-24T12:55:00Z">
          <w:pPr/>
        </w:pPrChange>
      </w:pPr>
      <w:ins w:id="1957" w:author="Beath, Hamish R" w:date="2025-08-24T13:55:00Z" w16du:dateUtc="2025-08-24T12:55:00Z">
        <w:r>
          <w:t>Quality Weighting</w:t>
        </w:r>
      </w:ins>
    </w:p>
    <w:p w14:paraId="2A9F9156" w14:textId="1E2953BE" w:rsidR="002A16E1" w:rsidRDefault="00965654" w:rsidP="00B70DCF">
      <w:pPr>
        <w:rPr>
          <w:ins w:id="1958" w:author="Beath, Hamish R" w:date="2025-08-15T12:48:00Z" w16du:dateUtc="2025-08-15T11:48:00Z"/>
        </w:rPr>
      </w:pPr>
      <w:r w:rsidRPr="009570B7">
        <w:t xml:space="preserve">We </w:t>
      </w:r>
      <w:del w:id="1959" w:author="Beath, Hamish R" w:date="2025-09-06T09:29:00Z" w16du:dateUtc="2025-09-06T08:29:00Z">
        <w:r w:rsidRPr="009570B7" w:rsidDel="007428B2">
          <w:delText xml:space="preserve">apply </w:delText>
        </w:r>
      </w:del>
      <w:ins w:id="1960" w:author="Beath, Hamish R" w:date="2025-09-06T09:29:00Z" w16du:dateUtc="2025-09-06T08:29:00Z">
        <w:r w:rsidR="007428B2">
          <w:t>test</w:t>
        </w:r>
        <w:r w:rsidR="007428B2" w:rsidRPr="009570B7">
          <w:t xml:space="preserve"> </w:t>
        </w:r>
      </w:ins>
      <w:r w:rsidRPr="009570B7">
        <w:t>a</w:t>
      </w:r>
      <w:ins w:id="1961" w:author="Beath, Hamish R" w:date="2025-08-15T11:54:00Z" w16du:dateUtc="2025-08-15T10:54:00Z">
        <w:r w:rsidR="00E35861" w:rsidRPr="007B0D0F">
          <w:t xml:space="preserve"> continuous</w:t>
        </w:r>
      </w:ins>
      <w:r w:rsidRPr="009570B7">
        <w:t xml:space="preserve"> </w:t>
      </w:r>
      <w:del w:id="1962" w:author="Beath, Hamish R" w:date="2025-08-15T11:54:00Z" w16du:dateUtc="2025-08-15T10:54:00Z">
        <w:r w:rsidRPr="009570B7" w:rsidDel="00E35861">
          <w:delText xml:space="preserve">binary </w:delText>
        </w:r>
      </w:del>
      <w:r w:rsidRPr="009570B7">
        <w:t xml:space="preserve">quality weighting </w:t>
      </w:r>
      <w:r w:rsidRPr="009570B7">
        <w:rPr>
          <w:i/>
          <w:iCs/>
        </w:rPr>
        <w:t>Q(</w:t>
      </w:r>
      <w:proofErr w:type="spellStart"/>
      <w:r w:rsidRPr="009570B7">
        <w:rPr>
          <w:i/>
          <w:iCs/>
        </w:rPr>
        <w:t>i</w:t>
      </w:r>
      <w:proofErr w:type="spellEnd"/>
      <w:r w:rsidRPr="009570B7">
        <w:rPr>
          <w:i/>
          <w:iCs/>
        </w:rPr>
        <w:t>)</w:t>
      </w:r>
      <w:ins w:id="1963" w:author="Beath, Hamish R" w:date="2025-08-15T11:54:00Z" w16du:dateUtc="2025-08-15T10:54:00Z">
        <w:r w:rsidR="00E35861" w:rsidRPr="00D34F3D">
          <w:t xml:space="preserve">, adapted from the </w:t>
        </w:r>
      </w:ins>
      <w:del w:id="1964" w:author="Beath, Hamish R" w:date="2025-08-15T11:55:00Z" w16du:dateUtc="2025-08-15T10:55:00Z">
        <w:r w:rsidRPr="009570B7" w:rsidDel="00E35861">
          <w:delText xml:space="preserve"> </w:delText>
        </w:r>
      </w:del>
      <w:del w:id="1965" w:author="Beath, Hamish R" w:date="2025-08-15T11:54:00Z" w16du:dateUtc="2025-08-15T10:54:00Z">
        <w:r w:rsidRPr="009570B7" w:rsidDel="00E35861">
          <w:delText>aligned</w:delText>
        </w:r>
      </w:del>
      <w:del w:id="1966" w:author="Beath, Hamish R" w:date="2025-08-15T11:55:00Z" w16du:dateUtc="2025-08-15T10:55:00Z">
        <w:r w:rsidRPr="009570B7" w:rsidDel="00E35861">
          <w:delText xml:space="preserve"> with </w:delText>
        </w:r>
      </w:del>
      <w:r w:rsidRPr="009570B7">
        <w:t xml:space="preserve">IPCC AR6 </w:t>
      </w:r>
      <w:r w:rsidR="00555E0B" w:rsidRPr="009570B7">
        <w:t>procedures</w:t>
      </w:r>
      <w:r w:rsidR="007B0B76" w:rsidRPr="009570B7">
        <w:t xml:space="preserve"> and </w:t>
      </w:r>
      <w:r w:rsidR="00FE6E77" w:rsidRPr="009570B7">
        <w:t>reported in Table 11 in ref.</w:t>
      </w:r>
      <w:r w:rsidR="00AF409C" w:rsidRPr="009570B7">
        <w:t> </w:t>
      </w:r>
      <w:r w:rsidR="00555E0B" w:rsidRPr="009570B7">
        <w:fldChar w:fldCharType="begin"/>
      </w:r>
      <w:r w:rsidR="007127F6">
        <w:instrText xml:space="preserve"> ADDIN ZOTERO_ITEM CSL_CITATION {"citationID":"tu5gsWBr","properties":{"formattedCitation":"\\super 26\\nosupersub{}","plainCitation":"26","noteIndex":0},"citationItems":[{"id":"qxj3Nevv/ozsvLy9E","uris":["http://zotero.org/users/7044370/items/ZKVHL8LR"],"itemData":{"id":9071,"type":"chapter","abstract":"v","container-title":"IPCC,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55E0B" w:rsidRPr="009570B7">
        <w:fldChar w:fldCharType="separate"/>
      </w:r>
      <w:r w:rsidR="007127F6" w:rsidRPr="007127F6">
        <w:rPr>
          <w:rFonts w:ascii="Calibri" w:hAnsi="Calibri" w:cs="Calibri"/>
          <w:szCs w:val="24"/>
          <w:vertAlign w:val="superscript"/>
        </w:rPr>
        <w:t>26</w:t>
      </w:r>
      <w:r w:rsidR="00555E0B" w:rsidRPr="009570B7">
        <w:fldChar w:fldCharType="end"/>
      </w:r>
      <w:r w:rsidR="00A54CFC" w:rsidRPr="009570B7">
        <w:t xml:space="preserve"> (reproduced in Supplementary Table S</w:t>
      </w:r>
      <w:r w:rsidR="007866C2" w:rsidRPr="009570B7">
        <w:t>3</w:t>
      </w:r>
      <w:r w:rsidR="00A54CFC" w:rsidRPr="009570B7">
        <w:t>)</w:t>
      </w:r>
      <w:r w:rsidR="00555E0B" w:rsidRPr="009570B7">
        <w:t xml:space="preserve">. </w:t>
      </w:r>
      <w:ins w:id="1967" w:author="Beath, Hamish R" w:date="2025-08-15T11:55:00Z" w16du:dateUtc="2025-08-15T10:55:00Z">
        <w:r w:rsidR="00E35861" w:rsidRPr="009570B7">
          <w:t>For each</w:t>
        </w:r>
      </w:ins>
      <w:ins w:id="1968" w:author="Beath, Hamish R" w:date="2025-08-15T12:04:00Z" w16du:dateUtc="2025-08-15T11:04:00Z">
        <w:r w:rsidR="00E35861" w:rsidRPr="009570B7">
          <w:t xml:space="preserve"> </w:t>
        </w:r>
      </w:ins>
      <w:ins w:id="1969" w:author="Beath, Hamish R" w:date="2025-08-15T12:37:00Z" w16du:dateUtc="2025-08-15T11:37:00Z">
        <w:r w:rsidR="00AF74DB" w:rsidRPr="009570B7">
          <w:t>quali</w:t>
        </w:r>
      </w:ins>
      <w:ins w:id="1970" w:author="Beath, Hamish R" w:date="2025-08-15T12:38:00Z" w16du:dateUtc="2025-08-15T11:38:00Z">
        <w:r w:rsidR="00AF74DB" w:rsidRPr="009570B7">
          <w:t xml:space="preserve">ty criterion, </w:t>
        </w:r>
      </w:ins>
      <m:oMath>
        <m:r>
          <w:ins w:id="1971" w:author="Beath, Hamish R" w:date="2025-08-15T12:38:00Z" w16du:dateUtc="2025-08-15T11:38:00Z">
            <w:rPr>
              <w:rFonts w:ascii="Cambria Math" w:hAnsi="Cambria Math"/>
            </w:rPr>
            <m:t>j</m:t>
          </w:ins>
        </m:r>
      </m:oMath>
      <w:ins w:id="1972" w:author="Beath, Hamish R" w:date="2025-08-15T12:38:00Z" w16du:dateUtc="2025-08-15T11:38:00Z">
        <w:r w:rsidR="00AF74DB" w:rsidRPr="009570B7">
          <w:t>,</w:t>
        </w:r>
      </w:ins>
      <w:ins w:id="1973" w:author="Beath, Hamish R" w:date="2025-08-15T12:04:00Z" w16du:dateUtc="2025-08-15T11:04:00Z">
        <w:r w:rsidR="00E35861" w:rsidRPr="009570B7">
          <w:t xml:space="preserve"> that </w:t>
        </w:r>
      </w:ins>
      <w:ins w:id="1974" w:author="Beath, Hamish R" w:date="2025-08-15T13:06:00Z" w16du:dateUtc="2025-08-15T12:06:00Z">
        <w:r w:rsidR="00147108" w:rsidRPr="009570B7">
          <w:t>specified</w:t>
        </w:r>
      </w:ins>
      <w:ins w:id="1975" w:author="Beath, Hamish R" w:date="2025-08-15T12:04:00Z" w16du:dateUtc="2025-08-15T11:04:00Z">
        <w:r w:rsidR="00E35861" w:rsidRPr="009570B7">
          <w:t xml:space="preserve"> </w:t>
        </w:r>
      </w:ins>
      <w:ins w:id="1976" w:author="Beath, Hamish R" w:date="2025-08-15T12:25:00Z" w16du:dateUtc="2025-08-15T11:25:00Z">
        <w:r w:rsidR="00171E5B" w:rsidRPr="009570B7">
          <w:t>a</w:t>
        </w:r>
      </w:ins>
      <w:ins w:id="1977" w:author="Beath, Hamish R" w:date="2025-08-15T12:28:00Z" w16du:dateUtc="2025-08-15T11:28:00Z">
        <w:r w:rsidR="00171E5B" w:rsidRPr="009570B7">
          <w:t xml:space="preserve"> </w:t>
        </w:r>
      </w:ins>
      <w:ins w:id="1978" w:author="Beath, Hamish R" w:date="2025-08-15T12:26:00Z" w16du:dateUtc="2025-08-15T11:26:00Z">
        <w:r w:rsidR="00171E5B" w:rsidRPr="009570B7">
          <w:t xml:space="preserve">range, we </w:t>
        </w:r>
      </w:ins>
      <w:ins w:id="1979" w:author="Beath, Hamish R" w:date="2025-08-15T12:28:00Z" w16du:dateUtc="2025-08-15T11:28:00Z">
        <w:r w:rsidR="00171E5B" w:rsidRPr="009570B7">
          <w:t>use the</w:t>
        </w:r>
      </w:ins>
      <w:ins w:id="1980" w:author="Beath, Hamish R" w:date="2025-08-15T12:34:00Z" w16du:dateUtc="2025-08-15T11:34:00Z">
        <w:r w:rsidR="00171E5B" w:rsidRPr="009570B7">
          <w:t xml:space="preserve"> </w:t>
        </w:r>
      </w:ins>
      <w:ins w:id="1981" w:author="Beath, Hamish R" w:date="2025-08-15T12:28:00Z" w16du:dateUtc="2025-08-15T11:28:00Z">
        <w:r w:rsidR="00171E5B" w:rsidRPr="009570B7">
          <w:t>distance</w:t>
        </w:r>
      </w:ins>
      <w:ins w:id="1982" w:author="Beath, Hamish R" w:date="2025-08-15T13:17:00Z" w16du:dateUtc="2025-08-15T12:17:00Z">
        <w:r w:rsidR="002938B8" w:rsidRPr="009570B7">
          <w:t xml:space="preserve"> of the modelled value, </w:t>
        </w:r>
      </w:ins>
      <m:oMath>
        <m:r>
          <w:ins w:id="1983" w:author="Beath, Hamish R" w:date="2025-08-15T13:17:00Z" w16du:dateUtc="2025-08-15T12:17:00Z">
            <w:rPr>
              <w:rFonts w:ascii="Cambria Math" w:hAnsi="Cambria Math"/>
            </w:rPr>
            <m:t>k</m:t>
          </w:ins>
        </m:r>
      </m:oMath>
      <w:ins w:id="1984" w:author="Beath, Hamish R" w:date="2025-08-15T13:16:00Z" w16du:dateUtc="2025-08-15T12:16:00Z">
        <w:r w:rsidR="002938B8" w:rsidRPr="009570B7">
          <w:t xml:space="preserve"> for each scenario </w:t>
        </w:r>
      </w:ins>
      <m:oMath>
        <m:r>
          <w:ins w:id="1985" w:author="Beath, Hamish R" w:date="2025-08-15T13:17:00Z" w16du:dateUtc="2025-08-15T12:17:00Z">
            <w:rPr>
              <w:rFonts w:ascii="Cambria Math" w:hAnsi="Cambria Math"/>
            </w:rPr>
            <m:t>i</m:t>
          </w:ins>
        </m:r>
      </m:oMath>
      <w:ins w:id="1986" w:author="Beath, Hamish R" w:date="2025-08-15T12:38:00Z" w16du:dateUtc="2025-08-15T11:38:00Z">
        <w:r w:rsidR="00AF74DB" w:rsidRPr="009570B7">
          <w:t xml:space="preserve"> </w:t>
        </w:r>
      </w:ins>
      <w:ins w:id="1987" w:author="Beath, Hamish R" w:date="2025-08-15T12:28:00Z" w16du:dateUtc="2025-08-15T11:28:00Z">
        <w:r w:rsidR="00171E5B" w:rsidRPr="009570B7">
          <w:t>from</w:t>
        </w:r>
        <w:r w:rsidR="00171E5B">
          <w:t xml:space="preserve"> the </w:t>
        </w:r>
      </w:ins>
      <w:ins w:id="1988" w:author="Beath, Hamish R" w:date="2025-08-15T12:42:00Z" w16du:dateUtc="2025-08-15T11:42:00Z">
        <w:r w:rsidR="00AF74DB">
          <w:t>reference value</w:t>
        </w:r>
      </w:ins>
      <w:ins w:id="1989" w:author="Beath, Hamish R" w:date="2025-08-15T13:05:00Z" w16du:dateUtc="2025-08-15T12:05:00Z">
        <w:r w:rsidR="004E5893">
          <w:t>,</w:t>
        </w:r>
      </w:ins>
      <w:ins w:id="1990" w:author="Beath, Hamish R" w:date="2025-08-15T12:42:00Z" w16du:dateUtc="2025-08-15T11:42:00Z">
        <w:r w:rsidR="00AF74DB">
          <w:t xml:space="preserve"> </w:t>
        </w:r>
      </w:ins>
      <m:oMath>
        <m:sSub>
          <m:sSubPr>
            <m:ctrlPr>
              <w:ins w:id="1991" w:author="Beath, Hamish R" w:date="2025-08-15T12:43:00Z" w16du:dateUtc="2025-08-15T11:43:00Z">
                <w:rPr>
                  <w:rFonts w:ascii="Cambria Math" w:hAnsi="Cambria Math"/>
                  <w:i/>
                </w:rPr>
              </w:ins>
            </m:ctrlPr>
          </m:sSubPr>
          <m:e>
            <m:r>
              <w:ins w:id="1992" w:author="Beath, Hamish R" w:date="2025-08-15T12:43:00Z" w16du:dateUtc="2025-08-15T11:43:00Z">
                <w:rPr>
                  <w:rFonts w:ascii="Cambria Math" w:hAnsi="Cambria Math"/>
                </w:rPr>
                <m:t>d</m:t>
              </w:ins>
            </m:r>
          </m:e>
          <m:sub>
            <m:r>
              <w:ins w:id="1993" w:author="Beath, Hamish R" w:date="2025-08-15T12:43:00Z" w16du:dateUtc="2025-08-15T11:43:00Z">
                <w:rPr>
                  <w:rFonts w:ascii="Cambria Math" w:hAnsi="Cambria Math"/>
                </w:rPr>
                <m:t>k,i</m:t>
              </w:ins>
            </m:r>
          </m:sub>
        </m:sSub>
      </m:oMath>
      <w:ins w:id="1994" w:author="Beath, Hamish R" w:date="2025-08-15T12:53:00Z" w16du:dateUtc="2025-08-15T11:53:00Z">
        <w:r w:rsidR="002A16E1">
          <w:t xml:space="preserve"> </w:t>
        </w:r>
      </w:ins>
      <w:ins w:id="1995" w:author="Beath, Hamish R" w:date="2025-08-15T13:05:00Z" w16du:dateUtc="2025-08-15T12:05:00Z">
        <w:r w:rsidR="004E5893">
          <w:t>,</w:t>
        </w:r>
      </w:ins>
      <w:ins w:id="1996" w:author="Beath, Hamish R" w:date="2025-08-26T13:00:00Z" w16du:dateUtc="2025-08-26T12:00:00Z">
        <w:r w:rsidR="007E0D76">
          <w:t>normalising</w:t>
        </w:r>
      </w:ins>
      <w:ins w:id="1997" w:author="Beath, Hamish R" w:date="2025-08-15T12:53:00Z" w16du:dateUtc="2025-08-15T11:53:00Z">
        <w:r w:rsidR="002A16E1">
          <w:t xml:space="preserve"> by the interquartile range</w:t>
        </w:r>
      </w:ins>
      <w:ins w:id="1998" w:author="Beath, Hamish R" w:date="2025-08-15T12:54:00Z" w16du:dateUtc="2025-08-15T11:54:00Z">
        <w:r w:rsidR="002A16E1">
          <w:t xml:space="preserve">, </w:t>
        </w:r>
      </w:ins>
      <m:oMath>
        <m:r>
          <w:ins w:id="1999" w:author="Beath, Hamish R" w:date="2025-08-15T12:54:00Z" w16du:dateUtc="2025-08-15T11:54:00Z">
            <w:rPr>
              <w:rFonts w:ascii="Cambria Math" w:hAnsi="Cambria Math"/>
            </w:rPr>
            <m:t>IQR</m:t>
          </w:ins>
        </m:r>
      </m:oMath>
      <w:ins w:id="2000" w:author="Beath, Hamish R" w:date="2025-08-15T12:54:00Z" w16du:dateUtc="2025-08-15T11:54:00Z">
        <w:r w:rsidR="002A16E1">
          <w:t>,</w:t>
        </w:r>
      </w:ins>
      <w:ins w:id="2001" w:author="Beath, Hamish R" w:date="2025-08-15T12:53:00Z" w16du:dateUtc="2025-08-15T11:53:00Z">
        <w:r w:rsidR="002A16E1">
          <w:t xml:space="preserve"> of the </w:t>
        </w:r>
      </w:ins>
      <w:ins w:id="2002" w:author="Beath, Hamish R" w:date="2025-08-15T12:54:00Z" w16du:dateUtc="2025-08-15T11:54:00Z">
        <w:r w:rsidR="002A16E1">
          <w:t>scenarios</w:t>
        </w:r>
      </w:ins>
    </w:p>
    <w:p w14:paraId="0DCF803F" w14:textId="4EE84001" w:rsidR="002A16E1" w:rsidRPr="00253A25" w:rsidRDefault="00000000" w:rsidP="00B70DCF">
      <w:pPr>
        <w:rPr>
          <w:ins w:id="2003" w:author="Beath, Hamish R" w:date="2025-08-15T12:48:00Z" w16du:dateUtc="2025-08-15T11:48:00Z"/>
        </w:rPr>
      </w:pPr>
      <m:oMathPara>
        <m:oMathParaPr>
          <m:jc m:val="right"/>
        </m:oMathParaPr>
        <m:oMath>
          <m:acc>
            <m:accPr>
              <m:chr m:val="̃"/>
              <m:ctrlPr>
                <w:ins w:id="2004" w:author="Beath, Hamish R" w:date="2025-08-15T12:51:00Z" w16du:dateUtc="2025-08-15T11:51:00Z">
                  <w:rPr>
                    <w:rFonts w:ascii="Cambria Math" w:hAnsi="Cambria Math"/>
                    <w:i/>
                  </w:rPr>
                </w:ins>
              </m:ctrlPr>
            </m:accPr>
            <m:e>
              <m:sSub>
                <m:sSubPr>
                  <m:ctrlPr>
                    <w:ins w:id="2005" w:author="Beath, Hamish R" w:date="2025-08-15T12:52:00Z" w16du:dateUtc="2025-08-15T11:52:00Z">
                      <w:rPr>
                        <w:rFonts w:ascii="Cambria Math" w:hAnsi="Cambria Math"/>
                        <w:i/>
                      </w:rPr>
                    </w:ins>
                  </m:ctrlPr>
                </m:sSubPr>
                <m:e>
                  <m:r>
                    <w:ins w:id="2006" w:author="Beath, Hamish R" w:date="2025-08-15T12:52:00Z" w16du:dateUtc="2025-08-15T11:52:00Z">
                      <w:rPr>
                        <w:rFonts w:ascii="Cambria Math" w:hAnsi="Cambria Math"/>
                      </w:rPr>
                      <m:t>d</m:t>
                    </w:ins>
                  </m:r>
                </m:e>
                <m:sub>
                  <m:r>
                    <w:ins w:id="2007" w:author="Beath, Hamish R" w:date="2025-08-15T12:52:00Z" w16du:dateUtc="2025-08-15T11:52:00Z">
                      <w:rPr>
                        <w:rFonts w:ascii="Cambria Math" w:hAnsi="Cambria Math"/>
                      </w:rPr>
                      <m:t>k,i</m:t>
                    </w:ins>
                  </m:r>
                </m:sub>
              </m:sSub>
            </m:e>
          </m:acc>
          <m:r>
            <w:ins w:id="2008" w:author="Beath, Hamish R" w:date="2025-08-15T12:51:00Z" w16du:dateUtc="2025-08-15T11:51:00Z">
              <w:rPr>
                <w:rFonts w:ascii="Cambria Math" w:hAnsi="Cambria Math"/>
              </w:rPr>
              <m:t xml:space="preserve">= </m:t>
            </w:ins>
          </m:r>
          <m:f>
            <m:fPr>
              <m:ctrlPr>
                <w:ins w:id="2009" w:author="Beath, Hamish R" w:date="2025-08-15T12:51:00Z" w16du:dateUtc="2025-08-15T11:51:00Z">
                  <w:rPr>
                    <w:rFonts w:ascii="Cambria Math" w:hAnsi="Cambria Math"/>
                    <w:i/>
                  </w:rPr>
                </w:ins>
              </m:ctrlPr>
            </m:fPr>
            <m:num>
              <m:sSub>
                <m:sSubPr>
                  <m:ctrlPr>
                    <w:ins w:id="2010" w:author="Beath, Hamish R" w:date="2025-08-15T12:52:00Z" w16du:dateUtc="2025-08-15T11:52:00Z">
                      <w:rPr>
                        <w:rFonts w:ascii="Cambria Math" w:hAnsi="Cambria Math"/>
                        <w:i/>
                      </w:rPr>
                    </w:ins>
                  </m:ctrlPr>
                </m:sSubPr>
                <m:e>
                  <m:r>
                    <w:ins w:id="2011" w:author="Beath, Hamish R" w:date="2025-08-15T12:52:00Z" w16du:dateUtc="2025-08-15T11:52:00Z">
                      <w:rPr>
                        <w:rFonts w:ascii="Cambria Math" w:hAnsi="Cambria Math"/>
                      </w:rPr>
                      <m:t>d</m:t>
                    </w:ins>
                  </m:r>
                </m:e>
                <m:sub>
                  <m:r>
                    <w:ins w:id="2012" w:author="Beath, Hamish R" w:date="2025-08-15T12:52:00Z" w16du:dateUtc="2025-08-15T11:52:00Z">
                      <w:rPr>
                        <w:rFonts w:ascii="Cambria Math" w:hAnsi="Cambria Math"/>
                      </w:rPr>
                      <m:t>k,i</m:t>
                    </w:ins>
                  </m:r>
                </m:sub>
              </m:sSub>
            </m:num>
            <m:den>
              <m:r>
                <w:ins w:id="2013" w:author="Beath, Hamish R" w:date="2025-08-15T12:52:00Z" w16du:dateUtc="2025-08-15T11:52:00Z">
                  <w:rPr>
                    <w:rFonts w:ascii="Cambria Math" w:hAnsi="Cambria Math"/>
                  </w:rPr>
                  <m:t>IQR</m:t>
                </w:ins>
              </m:r>
              <m:d>
                <m:dPr>
                  <m:ctrlPr>
                    <w:ins w:id="2014" w:author="Beath, Hamish R" w:date="2025-08-15T12:52:00Z" w16du:dateUtc="2025-08-15T11:52:00Z">
                      <w:rPr>
                        <w:rFonts w:ascii="Cambria Math" w:hAnsi="Cambria Math"/>
                        <w:i/>
                      </w:rPr>
                    </w:ins>
                  </m:ctrlPr>
                </m:dPr>
                <m:e>
                  <m:sSub>
                    <m:sSubPr>
                      <m:ctrlPr>
                        <w:ins w:id="2015" w:author="Beath, Hamish R" w:date="2025-08-15T12:52:00Z" w16du:dateUtc="2025-08-15T11:52:00Z">
                          <w:rPr>
                            <w:rFonts w:ascii="Cambria Math" w:hAnsi="Cambria Math"/>
                            <w:i/>
                          </w:rPr>
                        </w:ins>
                      </m:ctrlPr>
                    </m:sSubPr>
                    <m:e>
                      <m:r>
                        <w:ins w:id="2016" w:author="Beath, Hamish R" w:date="2025-08-15T12:52:00Z" w16du:dateUtc="2025-08-15T11:52:00Z">
                          <w:rPr>
                            <w:rFonts w:ascii="Cambria Math" w:hAnsi="Cambria Math"/>
                          </w:rPr>
                          <m:t>d</m:t>
                        </w:ins>
                      </m:r>
                    </m:e>
                    <m:sub>
                      <m:r>
                        <w:ins w:id="2017" w:author="Beath, Hamish R" w:date="2025-08-15T12:53:00Z" w16du:dateUtc="2025-08-15T11:53:00Z">
                          <w:rPr>
                            <w:rFonts w:ascii="Cambria Math" w:hAnsi="Cambria Math"/>
                          </w:rPr>
                          <m:t>k</m:t>
                        </w:ins>
                      </m:r>
                    </m:sub>
                  </m:sSub>
                </m:e>
              </m:d>
            </m:den>
          </m:f>
          <m:r>
            <w:ins w:id="2018" w:author="Beath, Hamish R" w:date="2025-09-19T13:53:00Z" w16du:dateUtc="2025-09-19T12:53:00Z">
              <w:rPr>
                <w:rFonts w:ascii="Cambria Math" w:hAnsi="Cambria Math"/>
              </w:rPr>
              <m:t xml:space="preserve">   </m:t>
            </w:ins>
          </m:r>
          <m:r>
            <w:ins w:id="2019" w:author="Beath, Hamish R" w:date="2025-09-19T13:54:00Z" w16du:dateUtc="2025-09-19T12:54:00Z">
              <w:rPr>
                <w:rFonts w:ascii="Cambria Math" w:hAnsi="Cambria Math"/>
              </w:rPr>
              <m:t xml:space="preserve">                                                                   </m:t>
            </w:ins>
          </m:r>
          <m:r>
            <w:ins w:id="2020" w:author="Beath, Hamish R" w:date="2025-09-19T13:53:00Z" w16du:dateUtc="2025-09-19T12:53:00Z">
              <w:rPr>
                <w:rFonts w:ascii="Cambria Math" w:hAnsi="Cambria Math"/>
              </w:rPr>
              <m:t xml:space="preserve">      (10)</m:t>
            </w:ins>
          </m:r>
        </m:oMath>
      </m:oMathPara>
    </w:p>
    <w:p w14:paraId="77C75711" w14:textId="70B96478" w:rsidR="002938B8" w:rsidRDefault="002938B8" w:rsidP="00B70DCF">
      <w:pPr>
        <w:rPr>
          <w:ins w:id="2021" w:author="Beath, Hamish R" w:date="2025-08-15T13:02:00Z" w16du:dateUtc="2025-08-15T12:02:00Z"/>
        </w:rPr>
      </w:pPr>
      <w:ins w:id="2022" w:author="Beath, Hamish R" w:date="2025-08-15T13:25:00Z" w16du:dateUtc="2025-08-15T12:25:00Z">
        <w:r>
          <w:t xml:space="preserve">We then use a </w:t>
        </w:r>
        <w:proofErr w:type="spellStart"/>
        <w:r>
          <w:t>Guassian</w:t>
        </w:r>
        <w:proofErr w:type="spellEnd"/>
        <w:r>
          <w:t xml:space="preserve"> function to produce the continuous weight</w:t>
        </w:r>
      </w:ins>
      <w:ins w:id="2023" w:author="Beath, Hamish R" w:date="2025-08-15T13:31:00Z" w16du:dateUtc="2025-08-15T12:31:00Z">
        <w:r w:rsidR="00912F1C">
          <w:t>,</w:t>
        </w:r>
      </w:ins>
      <w:ins w:id="2024" w:author="Beath, Hamish R" w:date="2025-08-15T13:30:00Z" w16du:dateUtc="2025-08-15T12:30:00Z">
        <w:r w:rsidR="00912F1C">
          <w:t xml:space="preserve"> </w:t>
        </w:r>
      </w:ins>
      <m:oMath>
        <m:r>
          <w:ins w:id="2025" w:author="Beath, Hamish R" w:date="2025-08-15T13:30:00Z" w16du:dateUtc="2025-08-15T12:30:00Z">
            <w:rPr>
              <w:rFonts w:ascii="Cambria Math" w:hAnsi="Cambria Math"/>
            </w:rPr>
            <m:t>w</m:t>
          </w:ins>
        </m:r>
      </m:oMath>
      <w:ins w:id="2026" w:author="Beath, Hamish R" w:date="2025-08-15T13:31:00Z" w16du:dateUtc="2025-08-15T12:31:00Z">
        <w:r w:rsidR="00912F1C">
          <w:t xml:space="preserve">, </w:t>
        </w:r>
      </w:ins>
      <w:ins w:id="2027" w:author="Beath, Hamish R" w:date="2025-08-15T13:25:00Z" w16du:dateUtc="2025-08-15T12:25:00Z">
        <w:r>
          <w:t xml:space="preserve">for each criterion, </w:t>
        </w:r>
      </w:ins>
      <m:oMath>
        <m:r>
          <w:ins w:id="2028" w:author="Beath, Hamish R" w:date="2025-08-15T13:25:00Z" w16du:dateUtc="2025-08-15T12:25:00Z">
            <w:rPr>
              <w:rFonts w:ascii="Cambria Math" w:hAnsi="Cambria Math"/>
            </w:rPr>
            <m:t>j</m:t>
          </w:ins>
        </m:r>
        <m:r>
          <w:ins w:id="2029" w:author="Beath, Hamish R" w:date="2025-08-15T13:26:00Z" w16du:dateUtc="2025-08-15T12:26:00Z">
            <w:rPr>
              <w:rFonts w:ascii="Cambria Math" w:hAnsi="Cambria Math"/>
            </w:rPr>
            <m:t>,</m:t>
          </w:ins>
        </m:r>
      </m:oMath>
      <w:ins w:id="2030" w:author="Beath, Hamish R" w:date="2025-08-15T13:26:00Z" w16du:dateUtc="2025-08-15T12:26:00Z">
        <w:r>
          <w:t>:</w:t>
        </w:r>
      </w:ins>
    </w:p>
    <w:p w14:paraId="45FC8C29" w14:textId="4C632C80" w:rsidR="00171E5B" w:rsidRPr="004E5893" w:rsidRDefault="00000000">
      <w:pPr>
        <w:jc w:val="right"/>
        <w:rPr>
          <w:ins w:id="2031" w:author="Beath, Hamish R" w:date="2025-08-15T13:04:00Z" w16du:dateUtc="2025-08-15T12:04:00Z"/>
          <w:rPrChange w:id="2032" w:author="Beath, Hamish R" w:date="2025-08-15T13:04:00Z" w16du:dateUtc="2025-08-15T12:04:00Z">
            <w:rPr>
              <w:ins w:id="2033" w:author="Beath, Hamish R" w:date="2025-08-15T13:04:00Z" w16du:dateUtc="2025-08-15T12:04:00Z"/>
              <w:rFonts w:ascii="Cambria Math" w:hAnsi="Cambria Math"/>
              <w:i/>
            </w:rPr>
          </w:rPrChange>
        </w:rPr>
        <w:pPrChange w:id="2034" w:author="Beath, Hamish R" w:date="2025-09-23T11:20:00Z" w16du:dateUtc="2025-09-23T10:20:00Z">
          <w:pPr/>
        </w:pPrChange>
      </w:pPr>
      <m:oMath>
        <m:sSub>
          <m:sSubPr>
            <m:ctrlPr>
              <w:ins w:id="2035" w:author="Beath, Hamish R" w:date="2025-08-15T13:30:00Z" w16du:dateUtc="2025-08-15T12:30:00Z">
                <w:rPr>
                  <w:rFonts w:ascii="Cambria Math" w:hAnsi="Cambria Math"/>
                  <w:i/>
                </w:rPr>
              </w:ins>
            </m:ctrlPr>
          </m:sSubPr>
          <m:e>
            <m:r>
              <w:ins w:id="2036" w:author="Beath, Hamish R" w:date="2025-08-15T13:30:00Z" w16du:dateUtc="2025-08-15T12:30:00Z">
                <w:rPr>
                  <w:rFonts w:ascii="Cambria Math" w:hAnsi="Cambria Math"/>
                </w:rPr>
                <m:t>w</m:t>
              </w:ins>
            </m:r>
          </m:e>
          <m:sub>
            <m:r>
              <w:ins w:id="2037" w:author="Beath, Hamish R" w:date="2025-08-15T13:30:00Z" w16du:dateUtc="2025-08-15T12:30:00Z">
                <w:rPr>
                  <w:rFonts w:ascii="Cambria Math" w:hAnsi="Cambria Math"/>
                </w:rPr>
                <m:t>j</m:t>
              </w:ins>
            </m:r>
          </m:sub>
        </m:sSub>
        <m:d>
          <m:dPr>
            <m:ctrlPr>
              <w:ins w:id="2038" w:author="Beath, Hamish R" w:date="2025-08-15T13:30:00Z" w16du:dateUtc="2025-08-15T12:30:00Z">
                <w:rPr>
                  <w:rFonts w:ascii="Cambria Math" w:hAnsi="Cambria Math"/>
                  <w:i/>
                </w:rPr>
              </w:ins>
            </m:ctrlPr>
          </m:dPr>
          <m:e>
            <m:r>
              <w:ins w:id="2039" w:author="Beath, Hamish R" w:date="2025-08-15T13:30:00Z" w16du:dateUtc="2025-08-15T12:30:00Z">
                <w:rPr>
                  <w:rFonts w:ascii="Cambria Math" w:hAnsi="Cambria Math"/>
                </w:rPr>
                <m:t>i</m:t>
              </w:ins>
            </m:r>
          </m:e>
        </m:d>
        <m:r>
          <w:ins w:id="2040" w:author="Beath, Hamish R" w:date="2025-08-15T13:04:00Z" w16du:dateUtc="2025-08-15T12:04:00Z">
            <w:rPr>
              <w:rFonts w:ascii="Cambria Math" w:hAnsi="Cambria Math"/>
            </w:rPr>
            <m:t>=</m:t>
          </w:ins>
        </m:r>
        <m:func>
          <m:funcPr>
            <m:ctrlPr>
              <w:ins w:id="2041" w:author="Beath, Hamish R" w:date="2025-08-15T13:04:00Z" w16du:dateUtc="2025-08-15T12:04:00Z">
                <w:rPr>
                  <w:rFonts w:ascii="Cambria Math" w:hAnsi="Cambria Math"/>
                  <w:i/>
                </w:rPr>
              </w:ins>
            </m:ctrlPr>
          </m:funcPr>
          <m:fName>
            <m:r>
              <m:rPr>
                <m:sty m:val="p"/>
              </m:rPr>
              <w:rPr>
                <w:rFonts w:ascii="Cambria Math" w:hAnsi="Cambria Math"/>
              </w:rPr>
              <m:t>exp</m:t>
            </m:r>
          </m:fName>
          <m:e>
            <m:d>
              <m:dPr>
                <m:begChr m:val="["/>
                <m:endChr m:val="]"/>
                <m:ctrlPr>
                  <w:ins w:id="2042" w:author="Beath, Hamish R" w:date="2025-08-15T13:04:00Z" w16du:dateUtc="2025-08-15T12:04:00Z">
                    <w:rPr>
                      <w:rFonts w:ascii="Cambria Math" w:hAnsi="Cambria Math"/>
                      <w:i/>
                    </w:rPr>
                  </w:ins>
                </m:ctrlPr>
              </m:dPr>
              <m:e>
                <m:r>
                  <w:ins w:id="2043" w:author="Beath, Hamish R" w:date="2025-08-15T13:04:00Z" w16du:dateUtc="2025-08-15T12:04:00Z">
                    <w:rPr>
                      <w:rFonts w:ascii="Cambria Math" w:hAnsi="Cambria Math"/>
                    </w:rPr>
                    <m:t>-</m:t>
                  </w:ins>
                </m:r>
                <m:sSup>
                  <m:sSupPr>
                    <m:ctrlPr>
                      <w:ins w:id="2044" w:author="Beath, Hamish R" w:date="2025-08-15T13:04:00Z" w16du:dateUtc="2025-08-15T12:04:00Z">
                        <w:rPr>
                          <w:rFonts w:ascii="Cambria Math" w:hAnsi="Cambria Math"/>
                          <w:i/>
                        </w:rPr>
                      </w:ins>
                    </m:ctrlPr>
                  </m:sSupPr>
                  <m:e>
                    <m:d>
                      <m:dPr>
                        <m:ctrlPr>
                          <w:ins w:id="2045" w:author="Beath, Hamish R" w:date="2025-08-15T13:04:00Z" w16du:dateUtc="2025-08-15T12:04:00Z">
                            <w:rPr>
                              <w:rFonts w:ascii="Cambria Math" w:hAnsi="Cambria Math"/>
                              <w:i/>
                            </w:rPr>
                          </w:ins>
                        </m:ctrlPr>
                      </m:dPr>
                      <m:e>
                        <m:acc>
                          <m:accPr>
                            <m:chr m:val="̃"/>
                            <m:ctrlPr>
                              <w:ins w:id="2046" w:author="Beath, Hamish R" w:date="2025-08-15T13:04:00Z" w16du:dateUtc="2025-08-15T12:04:00Z">
                                <w:rPr>
                                  <w:rFonts w:ascii="Cambria Math" w:hAnsi="Cambria Math"/>
                                  <w:i/>
                                </w:rPr>
                              </w:ins>
                            </m:ctrlPr>
                          </m:accPr>
                          <m:e>
                            <m:sSub>
                              <m:sSubPr>
                                <m:ctrlPr>
                                  <w:ins w:id="2047" w:author="Beath, Hamish R" w:date="2025-08-15T13:04:00Z" w16du:dateUtc="2025-08-15T12:04:00Z">
                                    <w:rPr>
                                      <w:rFonts w:ascii="Cambria Math" w:hAnsi="Cambria Math"/>
                                      <w:i/>
                                    </w:rPr>
                                  </w:ins>
                                </m:ctrlPr>
                              </m:sSubPr>
                              <m:e>
                                <m:r>
                                  <w:ins w:id="2048" w:author="Beath, Hamish R" w:date="2025-08-15T13:04:00Z" w16du:dateUtc="2025-08-15T12:04:00Z">
                                    <w:rPr>
                                      <w:rFonts w:ascii="Cambria Math" w:hAnsi="Cambria Math"/>
                                    </w:rPr>
                                    <m:t>d</m:t>
                                  </w:ins>
                                </m:r>
                              </m:e>
                              <m:sub>
                                <m:r>
                                  <w:ins w:id="2049" w:author="Beath, Hamish R" w:date="2025-08-15T13:04:00Z" w16du:dateUtc="2025-08-15T12:04:00Z">
                                    <w:rPr>
                                      <w:rFonts w:ascii="Cambria Math" w:hAnsi="Cambria Math"/>
                                    </w:rPr>
                                    <m:t>k,i</m:t>
                                  </w:ins>
                                </m:r>
                              </m:sub>
                            </m:sSub>
                          </m:e>
                        </m:acc>
                      </m:e>
                    </m:d>
                  </m:e>
                  <m:sup>
                    <m:r>
                      <w:ins w:id="2050" w:author="Beath, Hamish R" w:date="2025-08-15T13:04:00Z" w16du:dateUtc="2025-08-15T12:04:00Z">
                        <w:rPr>
                          <w:rFonts w:ascii="Cambria Math" w:hAnsi="Cambria Math"/>
                        </w:rPr>
                        <m:t>2</m:t>
                      </w:ins>
                    </m:r>
                  </m:sup>
                </m:sSup>
              </m:e>
            </m:d>
            <m:r>
              <w:ins w:id="2051" w:author="Beath, Hamish R" w:date="2025-09-19T13:54:00Z" w16du:dateUtc="2025-09-19T12:54:00Z">
                <w:rPr>
                  <w:rFonts w:ascii="Cambria Math" w:hAnsi="Cambria Math"/>
                </w:rPr>
                <m:t xml:space="preserve">                                                                    </m:t>
              </w:ins>
            </m:r>
          </m:e>
        </m:func>
        <m:r>
          <w:ins w:id="2052" w:author="Beath, Hamish R" w:date="2025-09-19T13:54:00Z" w16du:dateUtc="2025-09-19T12:54:00Z">
            <w:rPr>
              <w:rFonts w:ascii="Cambria Math" w:hAnsi="Cambria Math"/>
            </w:rPr>
            <m:t>(11)</m:t>
          </w:ins>
        </m:r>
      </m:oMath>
      <w:ins w:id="2053" w:author="Beath, Hamish R" w:date="2025-09-19T13:54:00Z" w16du:dateUtc="2025-09-19T12:54:00Z">
        <w:r w:rsidR="00253A25">
          <w:t xml:space="preserve"> </w:t>
        </w:r>
      </w:ins>
    </w:p>
    <w:p w14:paraId="0E6C813A" w14:textId="70B23D89" w:rsidR="004E5893" w:rsidDel="0006156C" w:rsidRDefault="002938B8" w:rsidP="006743FB">
      <w:pPr>
        <w:rPr>
          <w:del w:id="2054" w:author="Beath, Hamish R" w:date="2025-08-15T13:19:00Z" w16du:dateUtc="2025-08-15T12:19:00Z"/>
        </w:rPr>
      </w:pPr>
      <w:ins w:id="2055" w:author="Beath, Hamish R" w:date="2025-08-15T13:26:00Z" w16du:dateUtc="2025-08-15T12:26:00Z">
        <w:r>
          <w:t xml:space="preserve">This yields a weight of 1 when there is perfect agreement with the reference value. </w:t>
        </w:r>
      </w:ins>
      <w:ins w:id="2056" w:author="Beath, Hamish R" w:date="2025-08-15T14:48:00Z" w16du:dateUtc="2025-08-15T13:48:00Z">
        <w:r w:rsidR="00DF592E">
          <w:t>W</w:t>
        </w:r>
      </w:ins>
      <w:ins w:id="2057" w:author="Beath, Hamish R" w:date="2025-08-15T13:26:00Z" w16du:dateUtc="2025-08-15T12:26:00Z">
        <w:r>
          <w:t xml:space="preserve">e treat </w:t>
        </w:r>
        <w:r w:rsidR="00912F1C">
          <w:t>e</w:t>
        </w:r>
      </w:ins>
      <w:ins w:id="2058" w:author="Beath, Hamish R" w:date="2025-08-15T13:27:00Z" w16du:dateUtc="2025-08-15T12:27:00Z">
        <w:r w:rsidR="00912F1C">
          <w:t>ach criterion evenly</w:t>
        </w:r>
      </w:ins>
      <w:ins w:id="2059" w:author="Beath, Hamish R" w:date="2025-08-15T14:48:00Z" w16du:dateUtc="2025-08-15T13:48:00Z">
        <w:r w:rsidR="00DF592E">
          <w:t xml:space="preserve"> and</w:t>
        </w:r>
      </w:ins>
      <w:ins w:id="2060" w:author="Beath, Hamish R" w:date="2025-08-15T13:27:00Z" w16du:dateUtc="2025-08-15T12:27:00Z">
        <w:r w:rsidR="00912F1C">
          <w:t xml:space="preserve"> combining to give a single quality weighting: </w:t>
        </w:r>
      </w:ins>
    </w:p>
    <w:p w14:paraId="7DEFAA0A" w14:textId="77777777" w:rsidR="0006156C" w:rsidRDefault="0006156C" w:rsidP="00B70DCF">
      <w:pPr>
        <w:rPr>
          <w:ins w:id="2061" w:author="Beath, Hamish R" w:date="2025-08-15T15:14:00Z" w16du:dateUtc="2025-08-15T14:14:00Z"/>
        </w:rPr>
      </w:pPr>
    </w:p>
    <w:p w14:paraId="79431B08" w14:textId="0B8103F3" w:rsidR="00912F1C" w:rsidRPr="00407E51" w:rsidRDefault="000074CE" w:rsidP="006743FB">
      <w:pPr>
        <w:rPr>
          <w:ins w:id="2062" w:author="Beath, Hamish R" w:date="2025-08-15T13:34:00Z" w16du:dateUtc="2025-08-15T12:34:00Z"/>
        </w:rPr>
      </w:pPr>
      <m:oMathPara>
        <m:oMathParaPr>
          <m:jc m:val="right"/>
        </m:oMathParaPr>
        <m:oMath>
          <m:r>
            <w:ins w:id="2063" w:author="Beath, Hamish R" w:date="2025-08-15T15:14:00Z" w16du:dateUtc="2025-08-15T14:14:00Z">
              <w:rPr>
                <w:rFonts w:ascii="Cambria Math" w:hAnsi="Cambria Math"/>
              </w:rPr>
              <m:t>Q</m:t>
            </w:ins>
          </m:r>
          <m:d>
            <m:dPr>
              <m:ctrlPr>
                <w:ins w:id="2064" w:author="Beath, Hamish R" w:date="2025-08-15T15:14:00Z" w16du:dateUtc="2025-08-15T14:14:00Z">
                  <w:rPr>
                    <w:rFonts w:ascii="Cambria Math" w:hAnsi="Cambria Math"/>
                    <w:i/>
                  </w:rPr>
                </w:ins>
              </m:ctrlPr>
            </m:dPr>
            <m:e>
              <m:r>
                <w:ins w:id="2065" w:author="Beath, Hamish R" w:date="2025-08-15T15:14:00Z" w16du:dateUtc="2025-08-15T14:14:00Z">
                  <w:rPr>
                    <w:rFonts w:ascii="Cambria Math" w:hAnsi="Cambria Math"/>
                  </w:rPr>
                  <m:t>i</m:t>
                </w:ins>
              </m:r>
            </m:e>
          </m:d>
          <m:r>
            <w:ins w:id="2066" w:author="Beath, Hamish R" w:date="2025-08-15T15:14:00Z" w16du:dateUtc="2025-08-15T14:14:00Z">
              <w:rPr>
                <w:rFonts w:ascii="Cambria Math" w:hAnsi="Cambria Math"/>
              </w:rPr>
              <m:t xml:space="preserve">= </m:t>
            </w:ins>
          </m:r>
          <m:nary>
            <m:naryPr>
              <m:chr m:val="∑"/>
              <m:limLoc m:val="undOvr"/>
              <m:supHide m:val="1"/>
              <m:ctrlPr>
                <w:ins w:id="2067" w:author="Beath, Hamish R" w:date="2025-08-15T15:14:00Z" w16du:dateUtc="2025-08-15T14:14:00Z">
                  <w:rPr>
                    <w:rFonts w:ascii="Cambria Math" w:hAnsi="Cambria Math"/>
                    <w:i/>
                  </w:rPr>
                </w:ins>
              </m:ctrlPr>
            </m:naryPr>
            <m:sub>
              <m:r>
                <w:ins w:id="2068" w:author="Beath, Hamish R" w:date="2025-08-15T15:14:00Z" w16du:dateUtc="2025-08-15T14:14:00Z">
                  <w:rPr>
                    <w:rFonts w:ascii="Cambria Math" w:hAnsi="Cambria Math"/>
                  </w:rPr>
                  <m:t>j</m:t>
                </w:ins>
              </m:r>
            </m:sub>
            <m:sup/>
            <m:e>
              <m:sSub>
                <m:sSubPr>
                  <m:ctrlPr>
                    <w:ins w:id="2069" w:author="Beath, Hamish R" w:date="2025-08-15T15:14:00Z" w16du:dateUtc="2025-08-15T14:14:00Z">
                      <w:rPr>
                        <w:rFonts w:ascii="Cambria Math" w:hAnsi="Cambria Math"/>
                        <w:i/>
                      </w:rPr>
                    </w:ins>
                  </m:ctrlPr>
                </m:sSubPr>
                <m:e>
                  <m:r>
                    <w:ins w:id="2070" w:author="Beath, Hamish R" w:date="2025-08-15T15:14:00Z" w16du:dateUtc="2025-08-15T14:14:00Z">
                      <w:rPr>
                        <w:rFonts w:ascii="Cambria Math" w:hAnsi="Cambria Math"/>
                      </w:rPr>
                      <m:t>w</m:t>
                    </w:ins>
                  </m:r>
                </m:e>
                <m:sub>
                  <m:r>
                    <w:ins w:id="2071" w:author="Beath, Hamish R" w:date="2025-08-15T15:15:00Z" w16du:dateUtc="2025-08-15T14:15:00Z">
                      <w:rPr>
                        <w:rFonts w:ascii="Cambria Math" w:hAnsi="Cambria Math"/>
                      </w:rPr>
                      <m:t>j</m:t>
                    </w:ins>
                  </m:r>
                </m:sub>
              </m:sSub>
              <m:d>
                <m:dPr>
                  <m:ctrlPr>
                    <w:ins w:id="2072" w:author="Beath, Hamish R" w:date="2025-08-15T15:15:00Z" w16du:dateUtc="2025-08-15T14:15:00Z">
                      <w:rPr>
                        <w:rFonts w:ascii="Cambria Math" w:hAnsi="Cambria Math"/>
                        <w:i/>
                      </w:rPr>
                    </w:ins>
                  </m:ctrlPr>
                </m:dPr>
                <m:e>
                  <m:r>
                    <w:ins w:id="2073" w:author="Beath, Hamish R" w:date="2025-08-15T15:15:00Z" w16du:dateUtc="2025-08-15T14:15:00Z">
                      <w:rPr>
                        <w:rFonts w:ascii="Cambria Math" w:hAnsi="Cambria Math"/>
                      </w:rPr>
                      <m:t>i</m:t>
                    </w:ins>
                  </m:r>
                </m:e>
              </m:d>
              <m:r>
                <w:ins w:id="2074" w:author="Beath, Hamish R" w:date="2025-09-19T13:55:00Z" w16du:dateUtc="2025-09-19T12:55:00Z">
                  <w:rPr>
                    <w:rFonts w:ascii="Cambria Math" w:hAnsi="Cambria Math"/>
                  </w:rPr>
                  <m:t xml:space="preserve">  </m:t>
                </w:ins>
              </m:r>
              <m:r>
                <w:ins w:id="2075" w:author="Beath, Hamish R" w:date="2025-09-19T13:56:00Z" w16du:dateUtc="2025-09-19T12:56:00Z">
                  <w:rPr>
                    <w:rFonts w:ascii="Cambria Math" w:hAnsi="Cambria Math"/>
                  </w:rPr>
                  <m:t xml:space="preserve">                                                                      (12)</m:t>
                </w:ins>
              </m:r>
            </m:e>
          </m:nary>
        </m:oMath>
      </m:oMathPara>
    </w:p>
    <w:p w14:paraId="5B319AE4" w14:textId="5FA22B84" w:rsidR="007428B2" w:rsidRPr="004E5893" w:rsidRDefault="00B02538" w:rsidP="00B70DCF">
      <w:pPr>
        <w:rPr>
          <w:ins w:id="2076" w:author="Beath, Hamish R" w:date="2025-08-15T13:19:00Z" w16du:dateUtc="2025-08-15T12:19:00Z"/>
        </w:rPr>
      </w:pPr>
      <w:ins w:id="2077" w:author="Rogelj, Joeri" w:date="2025-09-16T23:38:00Z" w16du:dateUtc="2025-09-16T22:38:00Z">
        <w:del w:id="2078" w:author="Beath, Hamish R" w:date="2025-10-09T21:57:00Z" w16du:dateUtc="2025-10-09T20:57:00Z">
          <w:r w:rsidDel="00AF13F4">
            <w:delText xml:space="preserve">T is applied </w:delText>
          </w:r>
        </w:del>
      </w:ins>
      <w:ins w:id="2079" w:author="Rogelj, Joeri" w:date="2025-09-16T23:40:00Z" w16du:dateUtc="2025-09-16T22:40:00Z">
        <w:del w:id="2080" w:author="Beath, Hamish R" w:date="2025-10-09T21:57:00Z" w16du:dateUtc="2025-10-09T20:57:00Z">
          <w:r w:rsidR="00AF41AA" w:rsidDel="00AF13F4">
            <w:delText>our illustrationit is thereforeied</w:delText>
          </w:r>
        </w:del>
      </w:ins>
      <w:commentRangeStart w:id="2081"/>
      <w:commentRangeEnd w:id="2081"/>
      <w:del w:id="2082" w:author="Beath, Hamish R" w:date="2025-10-09T21:57:00Z" w16du:dateUtc="2025-10-09T20:57:00Z">
        <w:r w:rsidR="004C70F6" w:rsidDel="00AF13F4">
          <w:rPr>
            <w:rStyle w:val="CommentReference"/>
          </w:rPr>
          <w:commentReference w:id="2081"/>
        </w:r>
      </w:del>
    </w:p>
    <w:p w14:paraId="18A74487" w14:textId="206E83F8" w:rsidR="0036151D" w:rsidRDefault="0036151D">
      <w:pPr>
        <w:pStyle w:val="Heading4"/>
        <w:keepNext/>
        <w:rPr>
          <w:ins w:id="2083" w:author="Beath, Hamish R" w:date="2025-08-24T13:55:00Z" w16du:dateUtc="2025-08-24T12:55:00Z"/>
        </w:rPr>
        <w:pPrChange w:id="2084" w:author="Beath, Hamish R" w:date="2025-08-24T13:55:00Z" w16du:dateUtc="2025-08-24T12:55:00Z">
          <w:pPr/>
        </w:pPrChange>
      </w:pPr>
      <w:ins w:id="2085" w:author="Beath, Hamish R" w:date="2025-08-24T13:55:00Z" w16du:dateUtc="2025-08-24T12:55:00Z">
        <w:r>
          <w:t>Diversity Weighting</w:t>
        </w:r>
      </w:ins>
    </w:p>
    <w:p w14:paraId="47B695AA" w14:textId="29D0D001" w:rsidR="006743FB" w:rsidRPr="001851EA" w:rsidRDefault="00965654" w:rsidP="006743FB">
      <w:r w:rsidRPr="001851EA">
        <w:t xml:space="preserve">Diversity weighting </w:t>
      </w:r>
      <w:r w:rsidRPr="001851EA">
        <w:rPr>
          <w:i/>
          <w:iCs/>
        </w:rPr>
        <w:t>D(</w:t>
      </w:r>
      <w:proofErr w:type="spellStart"/>
      <w:r w:rsidRPr="001851EA">
        <w:rPr>
          <w:i/>
          <w:iCs/>
        </w:rPr>
        <w:t>i</w:t>
      </w:r>
      <w:proofErr w:type="spellEnd"/>
      <w:r w:rsidRPr="001851EA">
        <w:rPr>
          <w:i/>
          <w:iCs/>
        </w:rPr>
        <w:t>)</w:t>
      </w:r>
      <w:r w:rsidRPr="001851EA">
        <w:t xml:space="preserve"> accounts for </w:t>
      </w:r>
      <w:r w:rsidR="00EE4148" w:rsidRPr="001851EA">
        <w:t>variations</w:t>
      </w:r>
      <w:r w:rsidR="00F70E8A" w:rsidRPr="001851EA">
        <w:t xml:space="preserve"> in 1</w:t>
      </w:r>
      <w:r w:rsidR="00EC7DD1" w:rsidRPr="001851EA">
        <w:t>5</w:t>
      </w:r>
      <w:r w:rsidR="00F70E8A" w:rsidRPr="001851EA">
        <w:t xml:space="preserve"> variables across</w:t>
      </w:r>
      <w:r w:rsidRPr="001851EA">
        <w:t xml:space="preserve"> </w:t>
      </w:r>
      <w:r w:rsidR="00457D5E" w:rsidRPr="001851EA">
        <w:t>four key dimensions (emissions, economy, mitigation strategy, and energy</w:t>
      </w:r>
      <w:r w:rsidR="00F70E8A" w:rsidRPr="001851EA">
        <w:t>, Methods Table 1)</w:t>
      </w:r>
      <w:r w:rsidR="00457D5E" w:rsidRPr="001851EA">
        <w:t xml:space="preserve">. </w:t>
      </w:r>
      <w:r w:rsidRPr="001851EA">
        <w:t>These 1</w:t>
      </w:r>
      <w:r w:rsidR="00267EF4" w:rsidRPr="001851EA">
        <w:t>5</w:t>
      </w:r>
      <w:r w:rsidRPr="001851EA">
        <w:t xml:space="preserve"> variables are </w:t>
      </w:r>
      <w:r w:rsidR="002426F9" w:rsidRPr="001851EA">
        <w:t xml:space="preserve">part of </w:t>
      </w:r>
      <w:r w:rsidRPr="001851EA">
        <w:t xml:space="preserve">the minimum data requirement for a scenario to be considered as part of the </w:t>
      </w:r>
      <w:r w:rsidR="002426F9" w:rsidRPr="001851EA">
        <w:t xml:space="preserve">IPCC AR6 </w:t>
      </w:r>
      <w:r w:rsidRPr="001851EA">
        <w:t>ensemble</w:t>
      </w:r>
      <w:r w:rsidR="002426F9" w:rsidRPr="001851EA">
        <w:t xml:space="preserve"> and therefore available </w:t>
      </w:r>
      <w:r w:rsidR="009E6FBC" w:rsidRPr="001851EA">
        <w:t>for each scenario</w:t>
      </w:r>
      <w:r w:rsidRPr="001851EA">
        <w:t xml:space="preserve">. The illustrative variable weights </w:t>
      </w:r>
      <w:r w:rsidRPr="001851EA">
        <w:rPr>
          <w:i/>
          <w:iCs/>
        </w:rPr>
        <w:t>b</w:t>
      </w:r>
      <w:r w:rsidRPr="001851EA">
        <w:rPr>
          <w:i/>
          <w:iCs/>
          <w:vertAlign w:val="subscript"/>
        </w:rPr>
        <w:t>n</w:t>
      </w:r>
      <w:r w:rsidRPr="001851EA">
        <w:t xml:space="preserve"> for each variable are a subjective choice and here chosen to put equal weights on each of the four </w:t>
      </w:r>
      <w:r w:rsidR="009E6FBC" w:rsidRPr="001851EA">
        <w:t>key dimensions</w:t>
      </w:r>
      <w:r w:rsidRPr="001851EA">
        <w:t xml:space="preserve">. Sub-weighting of the variables in each group attempts to limit the overall influence of variables that </w:t>
      </w:r>
      <w:r w:rsidR="005E0B46" w:rsidRPr="001851EA">
        <w:t xml:space="preserve">are similar in nature and </w:t>
      </w:r>
      <w:r w:rsidRPr="001851EA">
        <w:t xml:space="preserve">could bias the </w:t>
      </w:r>
      <w:proofErr w:type="gramStart"/>
      <w:r w:rsidRPr="001851EA">
        <w:t>total</w:t>
      </w:r>
      <w:r w:rsidR="00D37F30" w:rsidRPr="001851EA">
        <w:t>,</w:t>
      </w:r>
      <w:r w:rsidRPr="001851EA">
        <w:t xml:space="preserve"> or</w:t>
      </w:r>
      <w:proofErr w:type="gramEnd"/>
      <w:r w:rsidRPr="001851EA">
        <w:t xml:space="preserve"> put</w:t>
      </w:r>
      <w:r w:rsidR="009E6FBC" w:rsidRPr="001851EA">
        <w:t>s</w:t>
      </w:r>
      <w:r w:rsidRPr="001851EA">
        <w:t xml:space="preserve"> weight on more important variables. For example, in the Energy category, the </w:t>
      </w:r>
      <w:r w:rsidR="00744E14" w:rsidRPr="001851EA">
        <w:t xml:space="preserve">six </w:t>
      </w:r>
      <w:r w:rsidRPr="001851EA">
        <w:t xml:space="preserve">Primary Energy variables combined are worth the same </w:t>
      </w:r>
      <w:r w:rsidRPr="001851EA">
        <w:lastRenderedPageBreak/>
        <w:t>as the single variable of Final Energy. In the Emissions category, the aggregate weighting of all non-CO</w:t>
      </w:r>
      <w:r w:rsidRPr="001851EA">
        <w:rPr>
          <w:vertAlign w:val="subscript"/>
        </w:rPr>
        <w:t>2</w:t>
      </w:r>
      <w:r w:rsidRPr="001851EA">
        <w:t xml:space="preserve"> emissions </w:t>
      </w:r>
      <w:r w:rsidR="009E6FBC" w:rsidRPr="001851EA">
        <w:t>variables</w:t>
      </w:r>
      <w:r w:rsidRPr="001851EA">
        <w:t xml:space="preserve"> equals that of CO</w:t>
      </w:r>
      <w:r w:rsidRPr="001851EA">
        <w:rPr>
          <w:vertAlign w:val="subscript"/>
        </w:rPr>
        <w:t>2</w:t>
      </w:r>
      <w:r w:rsidRPr="001851EA">
        <w:t>, recognising that CO</w:t>
      </w:r>
      <w:r w:rsidRPr="001851EA">
        <w:rPr>
          <w:vertAlign w:val="subscript"/>
        </w:rPr>
        <w:t>2</w:t>
      </w:r>
      <w:r w:rsidRPr="001851EA">
        <w:t xml:space="preserve"> </w:t>
      </w:r>
      <w:r w:rsidR="009E6FBC" w:rsidRPr="001851EA">
        <w:t>is</w:t>
      </w:r>
      <w:r w:rsidRPr="001851EA">
        <w:t xml:space="preserve"> the primary </w:t>
      </w:r>
      <w:r w:rsidR="009E6FBC" w:rsidRPr="001851EA">
        <w:t xml:space="preserve">anthropogenic </w:t>
      </w:r>
      <w:r w:rsidRPr="001851EA">
        <w:t>driver of climate change</w:t>
      </w:r>
      <w:r w:rsidR="009E6FBC" w:rsidRPr="001851EA">
        <w:fldChar w:fldCharType="begin"/>
      </w:r>
      <w:r w:rsidR="007127F6">
        <w:instrText xml:space="preserve"> ADDIN ZOTERO_ITEM CSL_CITATION {"citationID":"dIR2WbeG","properties":{"formattedCitation":"\\super 45\\nosupersub{}","plainCitation":"45","noteIndex":0},"citationItems":[{"id":"qxj3Nevv/9tjwmIpB","uris":["http://zotero.org/users/7044370/items/ISIKIZSV"],"itemData":{"id":9253,"type":"chapter","container-title":"Climate Change 2021: The Physical Science Basis. Contribution of Working Group I to the Sixth Assessment Report of the Intergovernmental Panel on Climate Change","event-place":"Cambridge, United Kingdom and New York, NY, USA","note":"type: Book Section\nDOI: 10.1017/9781009157896.001","page":"3−32","publisher":"Cambridge University Press","publisher-place":"Cambridge, United Kingdom and New York, NY, USA","title":"Summary for Policymakers","author":[{"literal":"IPCC"}],"editor":[{"family":"Masson-Delmotte","given":"V."},{"family":"Zhai","given":"P."},{"family":"Pirani","given":"A."},{"family":"Connors","given":"S.L."},{"family":"Péan","given":"C."},{"family":"Berger","given":"S."},{"family":"Caud","given":"N."},{"family":"Chen","given":"Y."},{"family":"Goldfarb","given":"L."},{"family":"Gomis","given":"M.I."},{"family":"Huang","given":"M."},{"family":"Leitzell","given":"K."},{"family":"Lonnoy","given":"E."},{"family":"Matthews","given":"J.B.R."},{"family":"Maycock","given":"T.K."},{"family":"Waterfield","given":"T."},{"family":"Yelekçi","given":"O."},{"family":"Yu","given":"R."},{"family":"Zhou","given":"B."}],"issued":{"date-parts":[["2021"]]}}}],"schema":"https://github.com/citation-style-language/schema/raw/master/csl-citation.json"} </w:instrText>
      </w:r>
      <w:r w:rsidR="009E6FBC" w:rsidRPr="001851EA">
        <w:fldChar w:fldCharType="separate"/>
      </w:r>
      <w:r w:rsidR="007127F6" w:rsidRPr="007127F6">
        <w:rPr>
          <w:rFonts w:ascii="Calibri" w:hAnsi="Calibri" w:cs="Calibri"/>
          <w:szCs w:val="24"/>
          <w:vertAlign w:val="superscript"/>
        </w:rPr>
        <w:t>45</w:t>
      </w:r>
      <w:r w:rsidR="009E6FBC" w:rsidRPr="001851EA">
        <w:fldChar w:fldCharType="end"/>
      </w:r>
      <w:r w:rsidRPr="001851EA">
        <w:t>.</w:t>
      </w:r>
    </w:p>
    <w:p w14:paraId="1F05B271" w14:textId="77777777" w:rsidR="00306AEC" w:rsidRDefault="00965654" w:rsidP="00F70E8A">
      <w:pPr>
        <w:rPr>
          <w:ins w:id="2086" w:author="Beath, Hamish R" w:date="2025-09-05T15:30:00Z" w16du:dateUtc="2025-09-05T14:30:00Z"/>
        </w:rPr>
      </w:pPr>
      <w:r w:rsidRPr="001851EA">
        <w:t>Although not applicable here, s</w:t>
      </w:r>
      <w:r w:rsidR="006743FB" w:rsidRPr="001851EA">
        <w:t xml:space="preserve">cenarios that do not report all variables can also be included by rescaling coefficients </w:t>
      </w:r>
      <w:r w:rsidR="006743FB" w:rsidRPr="001851EA">
        <w:rPr>
          <w:i/>
          <w:iCs/>
        </w:rPr>
        <w:t>b</w:t>
      </w:r>
      <w:r w:rsidR="006743FB" w:rsidRPr="001851EA">
        <w:rPr>
          <w:i/>
          <w:iCs/>
          <w:vertAlign w:val="subscript"/>
        </w:rPr>
        <w:t>n</w:t>
      </w:r>
      <w:r w:rsidR="006743FB" w:rsidRPr="001851EA">
        <w:t xml:space="preserve"> </w:t>
      </w:r>
      <w:r w:rsidRPr="001851EA">
        <w:t>for</w:t>
      </w:r>
      <w:r w:rsidR="006743FB" w:rsidRPr="001851EA">
        <w:t xml:space="preserve"> the variables that are </w:t>
      </w:r>
      <w:r w:rsidR="00964BE6" w:rsidRPr="001851EA">
        <w:t>available</w:t>
      </w:r>
      <w:r w:rsidR="006743FB" w:rsidRPr="001851EA">
        <w:t xml:space="preserve">. </w:t>
      </w:r>
      <w:r w:rsidRPr="001851EA">
        <w:t>This rescaling is first achieved</w:t>
      </w:r>
      <w:r w:rsidR="006743FB" w:rsidRPr="001851EA">
        <w:t xml:space="preserve"> within each variable group, </w:t>
      </w:r>
      <w:r w:rsidRPr="001851EA">
        <w:t xml:space="preserve">or across </w:t>
      </w:r>
      <w:r w:rsidR="006B257A" w:rsidRPr="001851EA">
        <w:t>all remaining groups if one variable group would end up having no reported variables.</w:t>
      </w:r>
      <w:r w:rsidR="006743FB" w:rsidRPr="001851EA">
        <w:t xml:space="preserve"> </w:t>
      </w:r>
      <w:r w:rsidR="006B257A" w:rsidRPr="001851EA">
        <w:t>T</w:t>
      </w:r>
      <w:r w:rsidR="006743FB" w:rsidRPr="001851EA">
        <w:t xml:space="preserve">he sum of </w:t>
      </w:r>
      <w:r w:rsidR="006743FB" w:rsidRPr="001851EA">
        <w:rPr>
          <w:i/>
          <w:iCs/>
        </w:rPr>
        <w:t>b</w:t>
      </w:r>
      <w:r w:rsidR="006743FB" w:rsidRPr="001851EA">
        <w:rPr>
          <w:i/>
          <w:iCs/>
          <w:vertAlign w:val="subscript"/>
        </w:rPr>
        <w:t>n</w:t>
      </w:r>
      <w:r w:rsidR="006743FB" w:rsidRPr="001851EA">
        <w:t xml:space="preserve"> is always unity. </w:t>
      </w:r>
    </w:p>
    <w:p w14:paraId="5DA77D89" w14:textId="76997ACF" w:rsidR="0006156C" w:rsidRDefault="00686BA9" w:rsidP="00F70E8A">
      <w:pPr>
        <w:rPr>
          <w:ins w:id="2087" w:author="Beath, Hamish R" w:date="2025-08-15T15:21:00Z" w16du:dateUtc="2025-08-15T14:21:00Z"/>
        </w:rPr>
      </w:pPr>
      <w:ins w:id="2088" w:author="Beath, Hamish R" w:date="2025-08-26T18:23:00Z" w16du:dateUtc="2025-08-26T17:23:00Z">
        <w:r>
          <w:t>Acknowledging</w:t>
        </w:r>
      </w:ins>
      <w:ins w:id="2089" w:author="Beath, Hamish R" w:date="2025-08-15T15:23:00Z" w16du:dateUtc="2025-08-15T14:23:00Z">
        <w:r w:rsidR="00516F46">
          <w:t xml:space="preserve"> </w:t>
        </w:r>
      </w:ins>
      <w:ins w:id="2090" w:author="Beath, Hamish R" w:date="2025-09-05T15:30:00Z" w16du:dateUtc="2025-09-05T14:30:00Z">
        <w:r w:rsidR="00306AEC">
          <w:t>the</w:t>
        </w:r>
      </w:ins>
      <w:ins w:id="2091" w:author="Beath, Hamish R" w:date="2025-08-15T15:21:00Z" w16du:dateUtc="2025-08-15T14:21:00Z">
        <w:r w:rsidR="0006156C">
          <w:t xml:space="preserve"> subjectivity in </w:t>
        </w:r>
        <w:del w:id="2092" w:author="Rogelj, Joeri" w:date="2025-09-16T23:42:00Z" w16du:dateUtc="2025-09-16T22:42:00Z">
          <w:r w:rsidR="0006156C">
            <w:delText xml:space="preserve">our </w:delText>
          </w:r>
        </w:del>
      </w:ins>
      <w:ins w:id="2093" w:author="Beath, Hamish R" w:date="2025-08-15T15:22:00Z" w16du:dateUtc="2025-08-15T14:22:00Z">
        <w:r w:rsidR="0006156C">
          <w:t>variable weighting</w:t>
        </w:r>
      </w:ins>
      <w:ins w:id="2094" w:author="Beath, Hamish R" w:date="2025-09-05T15:29:00Z" w16du:dateUtc="2025-09-05T14:29:00Z">
        <w:r w:rsidR="00306AEC">
          <w:t>, w</w:t>
        </w:r>
      </w:ins>
      <w:ins w:id="2095" w:author="Beath, Hamish R" w:date="2025-08-15T15:27:00Z" w16du:dateUtc="2025-08-15T14:27:00Z">
        <w:r w:rsidR="00516F46">
          <w:t>e</w:t>
        </w:r>
      </w:ins>
      <w:ins w:id="2096" w:author="Beath, Hamish R" w:date="2025-09-05T15:29:00Z" w16du:dateUtc="2025-09-05T14:29:00Z">
        <w:r w:rsidR="00306AEC">
          <w:t xml:space="preserve"> </w:t>
        </w:r>
      </w:ins>
      <w:ins w:id="2097" w:author="Beath, Hamish R" w:date="2025-09-05T15:30:00Z" w16du:dateUtc="2025-09-05T14:30:00Z">
        <w:r w:rsidR="00306AEC">
          <w:t xml:space="preserve">also </w:t>
        </w:r>
      </w:ins>
      <w:ins w:id="2098" w:author="Beath, Hamish R" w:date="2025-09-05T15:29:00Z" w16du:dateUtc="2025-09-05T14:29:00Z">
        <w:r w:rsidR="00306AEC">
          <w:t xml:space="preserve">explored </w:t>
        </w:r>
      </w:ins>
      <w:ins w:id="2099" w:author="Beath, Hamish R" w:date="2025-08-15T15:27:00Z" w16du:dateUtc="2025-08-15T14:27:00Z">
        <w:r w:rsidR="00516F46">
          <w:t xml:space="preserve">using only energy variables, as well </w:t>
        </w:r>
      </w:ins>
      <w:ins w:id="2100" w:author="Beath, Hamish R" w:date="2025-09-05T15:30:00Z" w16du:dateUtc="2025-09-05T14:30:00Z">
        <w:r w:rsidR="00306AEC">
          <w:t>only</w:t>
        </w:r>
      </w:ins>
      <w:ins w:id="2101" w:author="Beath, Hamish R" w:date="2025-08-15T15:27:00Z" w16du:dateUtc="2025-08-15T14:27:00Z">
        <w:r w:rsidR="00516F46">
          <w:t xml:space="preserve"> emissions variables from our </w:t>
        </w:r>
        <w:r w:rsidR="00516F46" w:rsidRPr="00306AEC">
          <w:t>selection (Supplementary Results</w:t>
        </w:r>
      </w:ins>
      <w:ins w:id="2102" w:author="Beath, Hamish R" w:date="2025-09-05T15:29:00Z" w16du:dateUtc="2025-09-05T14:29:00Z">
        <w:r w:rsidR="00306AEC" w:rsidRPr="00306AEC">
          <w:rPr>
            <w:rPrChange w:id="2103" w:author="Beath, Hamish R" w:date="2025-09-05T15:29:00Z" w16du:dateUtc="2025-09-05T14:29:00Z">
              <w:rPr>
                <w:highlight w:val="yellow"/>
              </w:rPr>
            </w:rPrChange>
          </w:rPr>
          <w:t xml:space="preserve"> 2</w:t>
        </w:r>
      </w:ins>
      <w:ins w:id="2104" w:author="Beath, Hamish R" w:date="2025-08-15T15:27:00Z" w16du:dateUtc="2025-08-15T14:27:00Z">
        <w:r w:rsidR="00516F46" w:rsidRPr="00306AEC">
          <w:t>).</w:t>
        </w:r>
        <w:r w:rsidR="00516F46">
          <w:t xml:space="preserve"> </w:t>
        </w:r>
      </w:ins>
      <w:ins w:id="2105" w:author="Beath, Hamish R" w:date="2025-08-15T15:53:00Z" w16du:dateUtc="2025-08-15T14:53:00Z">
        <w:r w:rsidR="00612F0D">
          <w:t>T</w:t>
        </w:r>
      </w:ins>
      <w:ins w:id="2106" w:author="Beath, Hamish R" w:date="2025-08-15T15:28:00Z" w16du:dateUtc="2025-08-15T14:28:00Z">
        <w:r w:rsidR="00516F46">
          <w:t xml:space="preserve">o account for </w:t>
        </w:r>
      </w:ins>
      <w:ins w:id="2107" w:author="Beath, Hamish R" w:date="2025-08-15T15:29:00Z" w16du:dateUtc="2025-08-15T14:29:00Z">
        <w:r w:rsidR="00516F46">
          <w:t>correlation between variables, we adjusted our variable weights using a correlation matrix and hierarchical clustering</w:t>
        </w:r>
      </w:ins>
      <w:ins w:id="2108" w:author="Beath, Hamish R" w:date="2025-08-15T16:19:00Z" w16du:dateUtc="2025-08-15T15:19:00Z">
        <w:r w:rsidR="008059AE">
          <w:t xml:space="preserve"> </w:t>
        </w:r>
        <w:r w:rsidR="008059AE" w:rsidRPr="00B37514">
          <w:t>(Supplementary Methods</w:t>
        </w:r>
        <w:del w:id="2109" w:author="Rogelj, Joeri" w:date="2025-09-16T23:43:00Z" w16du:dateUtc="2025-09-16T22:43:00Z">
          <w:r w:rsidR="008059AE" w:rsidRPr="00B37514">
            <w:delText xml:space="preserve"> </w:delText>
          </w:r>
        </w:del>
      </w:ins>
      <w:ins w:id="2110" w:author="Rogelj, Joeri" w:date="2025-09-16T23:43:00Z" w16du:dateUtc="2025-09-16T22:43:00Z">
        <w:r w:rsidR="002F1459">
          <w:t> </w:t>
        </w:r>
      </w:ins>
      <w:ins w:id="2111" w:author="Beath, Hamish R" w:date="2025-08-21T10:05:00Z" w16du:dateUtc="2025-08-21T09:05:00Z">
        <w:r w:rsidR="00B37514" w:rsidRPr="00B37514">
          <w:rPr>
            <w:rPrChange w:id="2112" w:author="Beath, Hamish R" w:date="2025-08-21T10:06:00Z" w16du:dateUtc="2025-08-21T09:06:00Z">
              <w:rPr>
                <w:highlight w:val="yellow"/>
              </w:rPr>
            </w:rPrChange>
          </w:rPr>
          <w:t>1</w:t>
        </w:r>
      </w:ins>
      <w:ins w:id="2113" w:author="Beath, Hamish R" w:date="2025-08-15T16:19:00Z" w16du:dateUtc="2025-08-15T15:19:00Z">
        <w:r w:rsidR="008059AE" w:rsidRPr="00B37514">
          <w:t>)</w:t>
        </w:r>
      </w:ins>
      <w:ins w:id="2114" w:author="Beath, Hamish R" w:date="2025-08-15T15:29:00Z" w16du:dateUtc="2025-08-15T14:29:00Z">
        <w:r w:rsidR="00516F46" w:rsidRPr="00B37514">
          <w:t>.</w:t>
        </w:r>
      </w:ins>
      <w:ins w:id="2115" w:author="Beath, Hamish R" w:date="2025-09-05T15:22:00Z" w16du:dateUtc="2025-09-05T14:22:00Z">
        <w:r w:rsidR="00637BCE">
          <w:t xml:space="preserve"> This results in a set of ‘correlation adjusted’ variable weights, with a reduced number of 8</w:t>
        </w:r>
      </w:ins>
      <w:ins w:id="2116" w:author="Beath, Hamish R" w:date="2025-09-05T15:31:00Z" w16du:dateUtc="2025-09-05T14:31:00Z">
        <w:r w:rsidR="00306AEC">
          <w:t xml:space="preserve"> variables</w:t>
        </w:r>
      </w:ins>
      <w:ins w:id="2117" w:author="Beath, Hamish R" w:date="2025-09-05T15:22:00Z" w16du:dateUtc="2025-09-05T14:22:00Z">
        <w:r w:rsidR="00637BCE">
          <w:t xml:space="preserve"> utilised followin</w:t>
        </w:r>
      </w:ins>
      <w:ins w:id="2118" w:author="Beath, Hamish R" w:date="2025-09-05T15:23:00Z" w16du:dateUtc="2025-09-05T14:23:00Z">
        <w:r w:rsidR="00637BCE">
          <w:t xml:space="preserve">g correlation assessment and clustering. </w:t>
        </w:r>
      </w:ins>
      <w:ins w:id="2119" w:author="Beath, Hamish R" w:date="2025-09-05T15:32:00Z" w16du:dateUtc="2025-09-05T14:32:00Z">
        <w:r w:rsidR="00306AEC">
          <w:t>W</w:t>
        </w:r>
      </w:ins>
      <w:ins w:id="2120" w:author="Beath, Hamish R" w:date="2025-09-05T15:28:00Z">
        <w:r w:rsidR="00306AEC" w:rsidRPr="00306AEC">
          <w:t>e adopt an even weighting across the variables as we preserve emphasis on originally higher weighted variables in selection of our representative cluster variables</w:t>
        </w:r>
      </w:ins>
      <w:ins w:id="2121" w:author="Beath, Hamish R" w:date="2025-09-05T15:28:00Z" w16du:dateUtc="2025-09-05T14:28:00Z">
        <w:r w:rsidR="00306AEC">
          <w:t xml:space="preserve"> (see Supplementary Methods 1</w:t>
        </w:r>
      </w:ins>
      <w:ins w:id="2122" w:author="Beath, Hamish R" w:date="2025-09-05T15:32:00Z" w16du:dateUtc="2025-09-05T14:32:00Z">
        <w:r w:rsidR="00306AEC">
          <w:t xml:space="preserve"> &amp;</w:t>
        </w:r>
      </w:ins>
      <w:ins w:id="2123" w:author="Beath, Hamish R" w:date="2025-09-05T15:28:00Z" w16du:dateUtc="2025-09-05T14:28:00Z">
        <w:r w:rsidR="00306AEC">
          <w:t xml:space="preserve"> Table 1)</w:t>
        </w:r>
      </w:ins>
      <w:ins w:id="2124" w:author="Beath, Hamish R" w:date="2025-09-05T15:32:00Z" w16du:dateUtc="2025-09-05T14:32:00Z">
        <w:r w:rsidR="00306AEC">
          <w:t>. We present our correlation adjusted weight</w:t>
        </w:r>
      </w:ins>
      <w:ins w:id="2125" w:author="Beath, Hamish R" w:date="2025-09-05T15:33:00Z" w16du:dateUtc="2025-09-05T14:33:00Z">
        <w:r w:rsidR="00306AEC">
          <w:t>s in the main paper but also show results from our full set of variables in Supplementary Results 2.</w:t>
        </w:r>
      </w:ins>
    </w:p>
    <w:p w14:paraId="47B695AB" w14:textId="3685BC7B" w:rsidR="00EC7DD1" w:rsidRPr="001851EA" w:rsidRDefault="00B37514" w:rsidP="00F70E8A">
      <w:ins w:id="2126" w:author="Beath, Hamish R" w:date="2025-08-21T10:08:00Z" w16du:dateUtc="2025-08-21T09:08:00Z">
        <w:r w:rsidRPr="00B37514">
          <w:rPr>
            <w:rPrChange w:id="2127" w:author="Beath, Hamish R" w:date="2025-08-21T10:09:00Z" w16du:dateUtc="2025-08-21T09:09:00Z">
              <w:rPr>
                <w:highlight w:val="yellow"/>
              </w:rPr>
            </w:rPrChange>
          </w:rPr>
          <w:t>Our</w:t>
        </w:r>
      </w:ins>
      <w:del w:id="2128" w:author="Beath, Hamish R" w:date="2025-08-21T10:08:00Z" w16du:dateUtc="2025-08-21T09:08:00Z">
        <w:r w:rsidR="006743FB" w:rsidRPr="00B37514" w:rsidDel="00B37514">
          <w:delText>The</w:delText>
        </w:r>
      </w:del>
      <w:r w:rsidR="006743FB" w:rsidRPr="00B37514">
        <w:t xml:space="preserve"> </w:t>
      </w:r>
      <w:ins w:id="2129" w:author="Beath, Hamish R" w:date="2025-08-21T10:11:00Z" w16du:dateUtc="2025-08-21T09:11:00Z">
        <w:r>
          <w:t xml:space="preserve">conceptual </w:t>
        </w:r>
      </w:ins>
      <w:r w:rsidR="006743FB" w:rsidRPr="00B37514">
        <w:t xml:space="preserve">choice of </w:t>
      </w:r>
      <w:proofErr w:type="spellStart"/>
      <w:r w:rsidR="006743FB" w:rsidRPr="00B37514">
        <w:rPr>
          <w:i/>
          <w:iCs/>
        </w:rPr>
        <w:t>σ</w:t>
      </w:r>
      <w:r w:rsidR="006743FB" w:rsidRPr="00B37514">
        <w:rPr>
          <w:i/>
          <w:iCs/>
          <w:vertAlign w:val="subscript"/>
        </w:rPr>
        <w:t>S,n</w:t>
      </w:r>
      <w:proofErr w:type="spellEnd"/>
      <w:r w:rsidR="006743FB" w:rsidRPr="00B37514">
        <w:t xml:space="preserve"> (radius of similarity) between two scenarios </w:t>
      </w:r>
      <w:del w:id="2130" w:author="Beath, Hamish R" w:date="2025-08-21T10:07:00Z" w16du:dateUtc="2025-08-21T09:07:00Z">
        <w:r w:rsidR="00532325" w:rsidRPr="00B37514" w:rsidDel="00B37514">
          <w:delText>depends on</w:delText>
        </w:r>
      </w:del>
      <w:ins w:id="2131" w:author="Beath, Hamish R" w:date="2025-08-21T10:08:00Z" w16du:dateUtc="2025-08-21T09:08:00Z">
        <w:r w:rsidRPr="00B37514">
          <w:rPr>
            <w:rPrChange w:id="2132" w:author="Beath, Hamish R" w:date="2025-08-21T10:09:00Z" w16du:dateUtc="2025-08-21T09:09:00Z">
              <w:rPr>
                <w:highlight w:val="yellow"/>
              </w:rPr>
            </w:rPrChange>
          </w:rPr>
          <w:t>is guided by</w:t>
        </w:r>
      </w:ins>
      <w:r w:rsidR="00532325" w:rsidRPr="00B37514">
        <w:t xml:space="preserve"> expert judgment and should be seen as an informed </w:t>
      </w:r>
      <w:r w:rsidR="003B39B4" w:rsidRPr="00B37514">
        <w:t xml:space="preserve">yet </w:t>
      </w:r>
      <w:r w:rsidR="00532325" w:rsidRPr="00B37514">
        <w:t xml:space="preserve">illustrative </w:t>
      </w:r>
      <w:r w:rsidR="003B39B4" w:rsidRPr="00B37514">
        <w:t xml:space="preserve">choice </w:t>
      </w:r>
      <w:r w:rsidR="00532325" w:rsidRPr="00B37514">
        <w:t xml:space="preserve">rather than a conclusive </w:t>
      </w:r>
      <w:r w:rsidR="003B39B4" w:rsidRPr="00B37514">
        <w:t>one</w:t>
      </w:r>
      <w:r w:rsidR="006743FB" w:rsidRPr="00B37514">
        <w:t>. We define</w:t>
      </w:r>
      <w:r w:rsidR="006743FB" w:rsidRPr="001851EA">
        <w:t xml:space="preserve"> </w:t>
      </w:r>
      <w:proofErr w:type="spellStart"/>
      <w:r w:rsidR="006743FB" w:rsidRPr="001851EA">
        <w:rPr>
          <w:i/>
          <w:iCs/>
        </w:rPr>
        <w:t>σ</w:t>
      </w:r>
      <w:r w:rsidR="006743FB" w:rsidRPr="001851EA">
        <w:rPr>
          <w:i/>
          <w:iCs/>
          <w:vertAlign w:val="subscript"/>
        </w:rPr>
        <w:t>S,n</w:t>
      </w:r>
      <w:proofErr w:type="spellEnd"/>
      <w:r w:rsidR="006743FB" w:rsidRPr="001851EA">
        <w:t xml:space="preserve"> as </w:t>
      </w:r>
      <w:del w:id="2133" w:author="Beath, Hamish R" w:date="2025-08-21T10:08:00Z" w16du:dateUtc="2025-08-21T09:08:00Z">
        <w:r w:rsidR="006743FB" w:rsidRPr="001851EA" w:rsidDel="00B37514">
          <w:delText xml:space="preserve">the lowest </w:delText>
        </w:r>
        <w:r w:rsidR="008E60CF" w:rsidRPr="001851EA" w:rsidDel="00B37514">
          <w:delText>root mean square</w:delText>
        </w:r>
        <w:r w:rsidR="006743FB" w:rsidRPr="001851EA" w:rsidDel="00B37514">
          <w:delText xml:space="preserve"> </w:delText>
        </w:r>
      </w:del>
      <w:ins w:id="2134" w:author="Beath, Hamish R" w:date="2025-08-21T10:08:00Z" w16du:dateUtc="2025-08-21T09:08:00Z">
        <w:r>
          <w:t>the</w:t>
        </w:r>
      </w:ins>
      <w:ins w:id="2135" w:author="Beath, Hamish R" w:date="2025-08-21T10:10:00Z" w16du:dateUtc="2025-08-21T09:10:00Z">
        <w:r>
          <w:t xml:space="preserve"> root mean square</w:t>
        </w:r>
      </w:ins>
      <w:ins w:id="2136" w:author="Beath, Hamish R" w:date="2025-08-21T10:08:00Z" w16du:dateUtc="2025-08-21T09:08:00Z">
        <w:r>
          <w:t xml:space="preserve"> </w:t>
        </w:r>
      </w:ins>
      <w:r w:rsidR="006743FB" w:rsidRPr="001851EA">
        <w:t xml:space="preserve">difference between different IAMs running the same SSP-RCP combination </w:t>
      </w:r>
      <w:r w:rsidR="00446612" w:rsidRPr="001851EA">
        <w:t>available from ref.</w:t>
      </w:r>
      <w:r w:rsidR="008E60CF" w:rsidRPr="001851EA">
        <w:t> </w:t>
      </w:r>
      <w:r w:rsidR="004F1E03" w:rsidRPr="001851EA">
        <w:fldChar w:fldCharType="begin"/>
      </w:r>
      <w:r w:rsidR="00272F7F">
        <w:instrText xml:space="preserve"> ADDIN ZOTERO_ITEM CSL_CITATION {"citationID":"CQFGYhke","properties":{"formattedCitation":"\\super 9\\nosupersub{}","plainCitation":"9","noteIndex":0},"citationItems":[{"id":"qxj3Nevv/WJ3UlUJ8","uris":["http://zotero.org/users/7044370/items/8ELNKB63"],"itemData":{"id":3233,"type":"book","ISBN":"DOI: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Vuuren","given":"Detlef"},{"family":"Vrontisi","given":"Zoi"},{"family":"Wise","given":"Marshall"},{"family":"Zhang","given":"Runsen"}],"issued":{"date-parts":[["2018"]]}}}],"schema":"https://github.com/citation-style-language/schema/raw/master/csl-citation.json"} </w:instrText>
      </w:r>
      <w:r w:rsidR="004F1E03" w:rsidRPr="001851EA">
        <w:fldChar w:fldCharType="separate"/>
      </w:r>
      <w:r w:rsidR="00120977" w:rsidRPr="00120977">
        <w:rPr>
          <w:rFonts w:ascii="Calibri" w:hAnsi="Calibri" w:cs="Calibri"/>
          <w:szCs w:val="24"/>
          <w:vertAlign w:val="superscript"/>
        </w:rPr>
        <w:t>9</w:t>
      </w:r>
      <w:r w:rsidR="004F1E03" w:rsidRPr="001851EA">
        <w:fldChar w:fldCharType="end"/>
      </w:r>
      <w:r w:rsidR="006743FB" w:rsidRPr="001851EA">
        <w:t xml:space="preserve"> using 10-year timesteps from 2020 to 2100.</w:t>
      </w:r>
      <w:ins w:id="2137" w:author="Beath, Hamish R" w:date="2025-08-21T10:08:00Z" w16du:dateUtc="2025-08-21T09:08:00Z">
        <w:r>
          <w:t xml:space="preserve"> </w:t>
        </w:r>
      </w:ins>
      <w:r w:rsidR="006743FB" w:rsidRPr="001851EA">
        <w:t xml:space="preserve"> </w:t>
      </w:r>
      <w:moveToRangeStart w:id="2138" w:author="Beath, Hamish R" w:date="2025-08-21T10:14:00Z" w:name="move206663700"/>
      <w:moveTo w:id="2139" w:author="Beath, Hamish R" w:date="2025-08-21T10:14:00Z" w16du:dateUtc="2025-08-21T09:14:00Z">
        <w:r w:rsidRPr="001851EA">
          <w:t>This choice is made on the basis that two independent IAMs running the same scenario are structurally different yet subject to a set of common constraints (exogenously provided population and GDP projections, and year-2100 radiative forcing).</w:t>
        </w:r>
      </w:moveTo>
      <w:moveToRangeEnd w:id="2138"/>
      <w:ins w:id="2140" w:author="Beath, Hamish R" w:date="2025-08-21T10:14:00Z" w16du:dateUtc="2025-08-21T09:14:00Z">
        <w:r>
          <w:t xml:space="preserve"> </w:t>
        </w:r>
      </w:ins>
      <w:ins w:id="2141" w:author="Beath, Hamish R" w:date="2025-08-21T10:13:00Z" w16du:dateUtc="2025-08-21T09:13:00Z">
        <w:r>
          <w:t xml:space="preserve">We explore a range of values between the minimum and maximum of the SSP-RCP model differences, selecting a value </w:t>
        </w:r>
      </w:ins>
      <w:ins w:id="2142" w:author="Beath, Hamish R" w:date="2025-08-21T10:14:00Z" w16du:dateUtc="2025-08-21T09:14:00Z">
        <w:r>
          <w:t xml:space="preserve">that </w:t>
        </w:r>
      </w:ins>
      <w:ins w:id="2143" w:author="Beath, Hamish R" w:date="2025-09-06T11:01:00Z" w16du:dateUtc="2025-09-06T10:01:00Z">
        <w:r w:rsidR="00217325">
          <w:t>achieves a high</w:t>
        </w:r>
      </w:ins>
      <w:ins w:id="2144" w:author="Beath, Hamish R" w:date="2025-08-21T10:14:00Z" w16du:dateUtc="2025-08-21T09:14:00Z">
        <w:r>
          <w:t xml:space="preserve"> median spread in diversity weights across our variables</w:t>
        </w:r>
      </w:ins>
      <w:ins w:id="2145" w:author="Beath, Hamish R" w:date="2025-09-06T11:01:00Z" w16du:dateUtc="2025-09-06T10:01:00Z">
        <w:r w:rsidR="00217325">
          <w:t>, whilst</w:t>
        </w:r>
      </w:ins>
      <w:ins w:id="2146" w:author="Beath, Hamish R" w:date="2025-09-06T11:02:00Z" w16du:dateUtc="2025-09-06T10:02:00Z">
        <w:r w:rsidR="00217325">
          <w:t xml:space="preserve"> </w:t>
        </w:r>
      </w:ins>
      <w:ins w:id="2147" w:author="Beath, Hamish R" w:date="2025-09-06T11:07:00Z" w16du:dateUtc="2025-09-06T10:07:00Z">
        <w:r w:rsidR="00217325">
          <w:t>ensuring a relatively even impact across all variables</w:t>
        </w:r>
      </w:ins>
      <w:ins w:id="2148" w:author="Beath, Hamish R" w:date="2025-09-06T11:01:00Z" w16du:dateUtc="2025-09-06T10:01:00Z">
        <w:r w:rsidR="00217325">
          <w:t xml:space="preserve"> </w:t>
        </w:r>
      </w:ins>
      <w:ins w:id="2149" w:author="Beath, Hamish R" w:date="2025-08-21T10:14:00Z" w16du:dateUtc="2025-08-21T09:14:00Z">
        <w:r>
          <w:t xml:space="preserve"> (Supplem</w:t>
        </w:r>
      </w:ins>
      <w:ins w:id="2150" w:author="Beath, Hamish R" w:date="2025-08-21T10:15:00Z" w16du:dateUtc="2025-08-21T09:15:00Z">
        <w:r>
          <w:t xml:space="preserve">entary Results 2). </w:t>
        </w:r>
      </w:ins>
      <w:ins w:id="2151" w:author="Beath, Hamish R" w:date="2025-08-21T10:16:00Z" w16du:dateUtc="2025-08-21T09:16:00Z">
        <w:del w:id="2152" w:author="Rogelj, Joeri" w:date="2025-09-16T23:44:00Z" w16du:dateUtc="2025-09-16T22:44:00Z">
          <w:r w:rsidDel="006455B2">
            <w:delText xml:space="preserve"> </w:delText>
          </w:r>
        </w:del>
      </w:ins>
      <w:moveFromRangeStart w:id="2153" w:author="Beath, Hamish R" w:date="2025-08-21T10:14:00Z" w:name="move206663700"/>
      <w:moveFrom w:id="2154" w:author="Beath, Hamish R" w:date="2025-08-21T10:14:00Z" w16du:dateUtc="2025-08-21T09:14:00Z">
        <w:r w:rsidR="006743FB" w:rsidRPr="009570B7" w:rsidDel="00B37514">
          <w:t xml:space="preserve">This choice is made on the basis that two independent IAMs running the same scenario are structurally different yet subject to a set of common constraints (exogenously provided population and GDP projections, and year-2100 radiative forcing). </w:t>
        </w:r>
      </w:moveFrom>
      <w:moveFromRangeEnd w:id="2153"/>
      <w:del w:id="2155" w:author="Beath, Hamish R" w:date="2025-08-21T10:15:00Z" w16du:dateUtc="2025-08-21T09:15:00Z">
        <w:r w:rsidR="006743FB" w:rsidRPr="009570B7" w:rsidDel="00B37514">
          <w:delText>We exclude</w:delText>
        </w:r>
      </w:del>
      <w:ins w:id="2156" w:author="Beath, Hamish R" w:date="2025-08-21T10:15:00Z" w16du:dateUtc="2025-08-21T09:15:00Z">
        <w:r w:rsidRPr="009570B7">
          <w:t xml:space="preserve">For </w:t>
        </w:r>
      </w:ins>
      <w:del w:id="2157" w:author="Beath, Hamish R" w:date="2025-08-21T10:15:00Z" w16du:dateUtc="2025-08-21T09:15:00Z">
        <w:r w:rsidR="006743FB" w:rsidRPr="009570B7" w:rsidDel="00B37514">
          <w:delText xml:space="preserve"> </w:delText>
        </w:r>
      </w:del>
      <w:r w:rsidR="006743FB" w:rsidRPr="009570B7">
        <w:t>no-policy, no-mitigation or “business-as-usual” scenarios</w:t>
      </w:r>
      <w:ins w:id="2158" w:author="Beath, Hamish R" w:date="2025-08-21T10:15:00Z" w16du:dateUtc="2025-08-21T09:15:00Z">
        <w:r w:rsidRPr="009570B7">
          <w:rPr>
            <w:rPrChange w:id="2159" w:author="Beath, Hamish R" w:date="2025-08-21T10:16:00Z" w16du:dateUtc="2025-08-21T09:16:00Z">
              <w:rPr>
                <w:highlight w:val="yellow"/>
              </w:rPr>
            </w:rPrChange>
          </w:rPr>
          <w:t>, we remove the Mitigation group variables</w:t>
        </w:r>
      </w:ins>
      <w:r w:rsidR="006743FB" w:rsidRPr="009570B7">
        <w:t xml:space="preserve"> from determining the distances of </w:t>
      </w:r>
      <w:proofErr w:type="spellStart"/>
      <w:r w:rsidR="00446612" w:rsidRPr="009570B7">
        <w:rPr>
          <w:i/>
          <w:iCs/>
        </w:rPr>
        <w:t>σ</w:t>
      </w:r>
      <w:r w:rsidR="00446612" w:rsidRPr="009570B7">
        <w:rPr>
          <w:i/>
          <w:iCs/>
          <w:vertAlign w:val="subscript"/>
        </w:rPr>
        <w:t>S,n</w:t>
      </w:r>
      <w:proofErr w:type="spellEnd"/>
      <w:r w:rsidR="00446612" w:rsidRPr="009570B7">
        <w:t xml:space="preserve"> </w:t>
      </w:r>
      <w:r w:rsidR="006743FB" w:rsidRPr="009570B7">
        <w:t xml:space="preserve">as </w:t>
      </w:r>
      <w:del w:id="2160" w:author="Beath, Hamish R" w:date="2025-08-21T10:15:00Z" w16du:dateUtc="2025-08-21T09:15:00Z">
        <w:r w:rsidR="006743FB" w:rsidRPr="009570B7" w:rsidDel="00B37514">
          <w:delText>the Mitigation group variables</w:delText>
        </w:r>
      </w:del>
      <w:ins w:id="2161" w:author="Beath, Hamish R" w:date="2025-08-21T10:15:00Z" w16du:dateUtc="2025-08-21T09:15:00Z">
        <w:r w:rsidRPr="009570B7">
          <w:rPr>
            <w:rPrChange w:id="2162" w:author="Beath, Hamish R" w:date="2025-08-21T10:16:00Z" w16du:dateUtc="2025-08-21T09:16:00Z">
              <w:rPr>
                <w:highlight w:val="yellow"/>
              </w:rPr>
            </w:rPrChange>
          </w:rPr>
          <w:t>these</w:t>
        </w:r>
      </w:ins>
      <w:r w:rsidR="006743FB" w:rsidRPr="009570B7">
        <w:t xml:space="preserve"> are zero </w:t>
      </w:r>
      <w:proofErr w:type="gramStart"/>
      <w:r w:rsidR="006743FB" w:rsidRPr="009570B7">
        <w:t>by definition in</w:t>
      </w:r>
      <w:proofErr w:type="gramEnd"/>
      <w:r w:rsidR="006743FB" w:rsidRPr="009570B7">
        <w:t xml:space="preserve"> these scenarios.</w:t>
      </w:r>
      <w:ins w:id="2163" w:author="Beath, Hamish R" w:date="2025-08-21T11:52:00Z" w16du:dateUtc="2025-08-21T10:52:00Z">
        <w:r w:rsidR="008E5F43">
          <w:t xml:space="preserve"> </w:t>
        </w:r>
      </w:ins>
    </w:p>
    <w:p w14:paraId="3742A9C6" w14:textId="6DAEF4B6" w:rsidR="00217325" w:rsidRDefault="00FB2217" w:rsidP="00217325">
      <w:pPr>
        <w:pStyle w:val="Heading4"/>
        <w:rPr>
          <w:ins w:id="2164" w:author="Beath, Hamish R" w:date="2025-09-06T11:08:00Z" w16du:dateUtc="2025-09-06T10:08:00Z"/>
        </w:rPr>
      </w:pPr>
      <w:ins w:id="2165" w:author="Beath, Hamish R" w:date="2025-09-06T11:19:00Z" w16du:dateUtc="2025-09-06T10:19:00Z">
        <w:r>
          <w:t xml:space="preserve">Calculation of </w:t>
        </w:r>
      </w:ins>
      <w:ins w:id="2166" w:author="Beath, Hamish R" w:date="2025-09-19T13:26:00Z" w16du:dateUtc="2025-09-19T12:26:00Z">
        <w:r w:rsidR="00FC52F5">
          <w:t>W</w:t>
        </w:r>
      </w:ins>
      <w:ins w:id="2167" w:author="Beath, Hamish R" w:date="2025-09-06T11:19:00Z" w16du:dateUtc="2025-09-06T10:19:00Z">
        <w:r>
          <w:t xml:space="preserve">eighted </w:t>
        </w:r>
      </w:ins>
      <w:ins w:id="2168" w:author="Beath, Hamish R" w:date="2025-09-22T15:57:00Z" w16du:dateUtc="2025-09-22T14:57:00Z">
        <w:r w:rsidR="00A35138">
          <w:t>Q</w:t>
        </w:r>
      </w:ins>
      <w:ins w:id="2169" w:author="Beath, Hamish R" w:date="2025-09-06T11:19:00Z" w16du:dateUtc="2025-09-06T10:19:00Z">
        <w:r>
          <w:t xml:space="preserve">uantiles </w:t>
        </w:r>
      </w:ins>
    </w:p>
    <w:p w14:paraId="3066C337" w14:textId="69DBF0BC" w:rsidR="00FB2217" w:rsidRDefault="00FB2217" w:rsidP="00217325">
      <w:pPr>
        <w:rPr>
          <w:ins w:id="2170" w:author="Beath, Hamish R" w:date="2025-09-06T11:08:00Z" w16du:dateUtc="2025-09-06T10:08:00Z"/>
        </w:rPr>
      </w:pPr>
      <w:ins w:id="2171" w:author="Beath, Hamish R" w:date="2025-09-06T11:13:00Z" w16du:dateUtc="2025-09-06T10:13:00Z">
        <w:r>
          <w:t>Quantiles</w:t>
        </w:r>
      </w:ins>
      <w:ins w:id="2172" w:author="Beath, Hamish R" w:date="2025-09-06T11:12:00Z" w16du:dateUtc="2025-09-06T10:12:00Z">
        <w:r>
          <w:t xml:space="preserve"> are calculated without interpolation. </w:t>
        </w:r>
      </w:ins>
      <w:ins w:id="2173" w:author="Beath, Hamish R" w:date="2025-09-06T11:13:00Z" w16du:dateUtc="2025-09-06T10:13:00Z">
        <w:r>
          <w:t>Reported quantile values are</w:t>
        </w:r>
      </w:ins>
      <w:ins w:id="2174" w:author="Beath, Hamish R" w:date="2025-09-06T11:12:00Z" w16du:dateUtc="2025-09-06T10:12:00Z">
        <w:r>
          <w:t xml:space="preserve"> the lowest scenario value</w:t>
        </w:r>
      </w:ins>
      <w:ins w:id="2175" w:author="Beath, Hamish R" w:date="2025-09-06T11:13:00Z" w16du:dateUtc="2025-09-06T10:13:00Z">
        <w:r>
          <w:t>s</w:t>
        </w:r>
      </w:ins>
      <w:ins w:id="2176" w:author="Beath, Hamish R" w:date="2025-09-06T11:12:00Z" w16du:dateUtc="2025-09-06T10:12:00Z">
        <w:r>
          <w:t xml:space="preserve"> equal to or above the </w:t>
        </w:r>
      </w:ins>
      <w:ins w:id="2177" w:author="Beath, Hamish R" w:date="2025-09-06T11:13:00Z" w16du:dateUtc="2025-09-06T10:13:00Z">
        <w:r>
          <w:t xml:space="preserve">quantile. </w:t>
        </w:r>
      </w:ins>
      <w:ins w:id="2178" w:author="Beath, Hamish R" w:date="2025-09-06T11:14:00Z" w16du:dateUtc="2025-09-06T10:14:00Z">
        <w:r>
          <w:t>When applying to weighted distributions, quantiles are calculated</w:t>
        </w:r>
      </w:ins>
      <w:ins w:id="2179" w:author="Beath, Hamish R" w:date="2025-09-06T11:16:00Z" w16du:dateUtc="2025-09-06T10:16:00Z">
        <w:r>
          <w:t xml:space="preserve"> using the same approach, but rather than scenarios having an equal weight in the distribution, </w:t>
        </w:r>
      </w:ins>
      <w:ins w:id="2180" w:author="Beath, Hamish R" w:date="2025-09-06T11:18:00Z" w16du:dateUtc="2025-09-06T10:18:00Z">
        <w:r>
          <w:t xml:space="preserve">scenarios contribute according to its assigned weight. </w:t>
        </w:r>
      </w:ins>
      <w:ins w:id="2181" w:author="Beath, Hamish R" w:date="2025-09-06T11:21:00Z" w16du:dateUtc="2025-09-06T10:21:00Z">
        <w:r w:rsidR="00011457">
          <w:t>Therefore,</w:t>
        </w:r>
      </w:ins>
      <w:ins w:id="2182" w:author="Beath, Hamish R" w:date="2025-09-06T11:18:00Z" w16du:dateUtc="2025-09-06T10:18:00Z">
        <w:r>
          <w:t xml:space="preserve"> the cumulative sum of weights is used to identify the quantile threshold.</w:t>
        </w:r>
      </w:ins>
      <w:ins w:id="2183" w:author="Beath, Hamish R" w:date="2025-09-06T11:22:00Z" w16du:dateUtc="2025-09-06T10:22:00Z">
        <w:r w:rsidR="00011457">
          <w:t xml:space="preserve"> </w:t>
        </w:r>
      </w:ins>
    </w:p>
    <w:p w14:paraId="3627A6C7" w14:textId="77777777" w:rsidR="003356BD" w:rsidRDefault="003356BD" w:rsidP="003953CB">
      <w:pPr>
        <w:pStyle w:val="Heading4"/>
        <w:rPr>
          <w:ins w:id="2184" w:author="Beath, Hamish R" w:date="2025-09-22T12:26:00Z" w16du:dateUtc="2025-09-22T11:26:00Z"/>
        </w:rPr>
      </w:pPr>
    </w:p>
    <w:p w14:paraId="72C5425E" w14:textId="0298ACBE" w:rsidR="00FC52F5" w:rsidRDefault="00E045A0">
      <w:pPr>
        <w:pStyle w:val="Heading4"/>
        <w:rPr>
          <w:ins w:id="2185" w:author="Beath, Hamish R" w:date="2025-09-19T13:26:00Z" w16du:dateUtc="2025-09-19T12:26:00Z"/>
        </w:rPr>
        <w:pPrChange w:id="2186" w:author="Beath, Hamish R" w:date="2025-09-19T13:28:00Z" w16du:dateUtc="2025-09-19T12:28:00Z">
          <w:pPr/>
        </w:pPrChange>
      </w:pPr>
      <w:ins w:id="2187" w:author="Beath, Hamish R" w:date="2025-09-19T13:25:00Z" w16du:dateUtc="2025-09-19T12:25:00Z">
        <w:r>
          <w:t>Calculation of</w:t>
        </w:r>
      </w:ins>
      <w:ins w:id="2188" w:author="Beath, Hamish R" w:date="2025-09-19T13:26:00Z" w16du:dateUtc="2025-09-19T12:26:00Z">
        <w:r w:rsidR="0061098B">
          <w:t xml:space="preserve"> </w:t>
        </w:r>
        <w:proofErr w:type="spellStart"/>
        <w:r w:rsidR="0061098B">
          <w:t>Herfindalh</w:t>
        </w:r>
        <w:proofErr w:type="spellEnd"/>
        <w:r w:rsidR="0061098B">
          <w:t>-Hirschman</w:t>
        </w:r>
        <w:r w:rsidR="00FC52F5">
          <w:t xml:space="preserve"> Index</w:t>
        </w:r>
      </w:ins>
      <w:ins w:id="2189" w:author="Beath, Hamish R" w:date="2025-09-19T13:28:00Z" w16du:dateUtc="2025-09-19T12:28:00Z">
        <w:r w:rsidR="004E4775">
          <w:t xml:space="preserve"> (HHI)</w:t>
        </w:r>
      </w:ins>
    </w:p>
    <w:p w14:paraId="51FD32F0" w14:textId="7DB07D42" w:rsidR="00FC52F5" w:rsidRDefault="00DA596E" w:rsidP="00FC52F5">
      <w:pPr>
        <w:rPr>
          <w:ins w:id="2190" w:author="Beath, Hamish R" w:date="2025-09-19T13:52:00Z" w16du:dateUtc="2025-09-19T12:52:00Z"/>
        </w:rPr>
      </w:pPr>
      <w:ins w:id="2191" w:author="Beath, Hamish R" w:date="2025-09-19T13:27:00Z" w16du:dateUtc="2025-09-19T12:27:00Z">
        <w:r>
          <w:t>To</w:t>
        </w:r>
      </w:ins>
      <w:ins w:id="2192" w:author="Beath, Hamish R" w:date="2025-09-19T13:28:00Z" w16du:dateUtc="2025-09-19T12:28:00Z">
        <w:r>
          <w:t xml:space="preserve"> </w:t>
        </w:r>
        <w:r w:rsidR="003953CB">
          <w:t xml:space="preserve">quantify </w:t>
        </w:r>
        <w:r w:rsidR="004E4775">
          <w:t>changes in mo</w:t>
        </w:r>
      </w:ins>
      <w:ins w:id="2193" w:author="Beath, Hamish R" w:date="2025-09-19T13:29:00Z" w16du:dateUtc="2025-09-19T12:29:00Z">
        <w:r w:rsidR="004E4775">
          <w:t xml:space="preserve">del or project concentration in our unweighted and weighted ensembles, we use the </w:t>
        </w:r>
        <w:proofErr w:type="spellStart"/>
        <w:r w:rsidR="004E4775">
          <w:t>Herfin</w:t>
        </w:r>
        <w:r w:rsidR="00BE017B">
          <w:t>dalh</w:t>
        </w:r>
        <w:proofErr w:type="spellEnd"/>
        <w:r w:rsidR="00BE017B">
          <w:t>-Hirschman Index</w:t>
        </w:r>
      </w:ins>
      <w:r w:rsidR="00BE017B">
        <w:fldChar w:fldCharType="begin"/>
      </w:r>
      <w:r w:rsidR="007127F6">
        <w:instrText xml:space="preserve"> ADDIN ZOTERO_ITEM CSL_CITATION {"citationID":"a2jji8kc2uu","properties":{"formattedCitation":"\\super 31\\nosupersub{}","plainCitation":"31","noteIndex":0},"citationItems":[{"id":21,"uris":["http://zotero.org/users/18111444/items/JCZH66VX"],"itemData":{"id":21,"type":"chapter","abstract":"By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BE017B">
        <w:fldChar w:fldCharType="separate"/>
      </w:r>
      <w:r w:rsidR="007127F6" w:rsidRPr="007127F6">
        <w:rPr>
          <w:rFonts w:ascii="Calibri" w:cs="Calibri"/>
          <w:szCs w:val="24"/>
          <w:vertAlign w:val="superscript"/>
        </w:rPr>
        <w:t>31</w:t>
      </w:r>
      <w:r w:rsidR="00BE017B">
        <w:fldChar w:fldCharType="end"/>
      </w:r>
      <w:ins w:id="2194" w:author="Beath, Hamish R" w:date="2025-09-19T13:29:00Z" w16du:dateUtc="2025-09-19T12:29:00Z">
        <w:r w:rsidR="00BE017B">
          <w:t xml:space="preserve">. This has historically been used for measuring market concentration in </w:t>
        </w:r>
      </w:ins>
      <w:ins w:id="2195" w:author="Beath, Hamish R" w:date="2025-09-19T13:30:00Z" w16du:dateUtc="2025-09-19T12:30:00Z">
        <w:r w:rsidR="00BE017B">
          <w:t>economics but</w:t>
        </w:r>
      </w:ins>
      <w:ins w:id="2196" w:author="Beath, Hamish R" w:date="2025-09-19T13:29:00Z" w16du:dateUtc="2025-09-19T12:29:00Z">
        <w:r w:rsidR="00BE017B">
          <w:t xml:space="preserve"> can </w:t>
        </w:r>
      </w:ins>
      <w:ins w:id="2197" w:author="Beath, Hamish R" w:date="2025-09-19T13:30:00Z" w16du:dateUtc="2025-09-19T12:30:00Z">
        <w:r w:rsidR="00BE017B">
          <w:t xml:space="preserve">be applied more broadly to a dataset to understand dominance of components. </w:t>
        </w:r>
      </w:ins>
      <w:ins w:id="2198" w:author="Beath, Hamish R" w:date="2025-09-19T13:51:00Z" w16du:dateUtc="2025-09-19T12:51:00Z">
        <w:r w:rsidR="00BA4E9C">
          <w:t>It is defined by the sum of squared shares of each component</w:t>
        </w:r>
      </w:ins>
      <w:ins w:id="2199" w:author="Beath, Hamish R" w:date="2025-09-19T13:52:00Z" w16du:dateUtc="2025-09-19T12:52:00Z">
        <w:r w:rsidR="00BA4E9C">
          <w:t xml:space="preserve">: </w:t>
        </w:r>
      </w:ins>
    </w:p>
    <w:p w14:paraId="60426C07" w14:textId="44459BD0" w:rsidR="00BA4E9C" w:rsidRPr="0007360A" w:rsidRDefault="000074CE" w:rsidP="00FC52F5">
      <w:pPr>
        <w:rPr>
          <w:ins w:id="2200" w:author="Beath, Hamish R" w:date="2025-09-19T13:30:00Z" w16du:dateUtc="2025-09-19T12:30:00Z"/>
        </w:rPr>
      </w:pPr>
      <m:oMathPara>
        <m:oMathParaPr>
          <m:jc m:val="right"/>
        </m:oMathParaPr>
        <m:oMath>
          <m:r>
            <w:ins w:id="2201" w:author="Beath, Hamish R" w:date="2025-09-22T12:22:00Z" w16du:dateUtc="2025-09-22T11:22:00Z">
              <w:rPr>
                <w:rFonts w:ascii="Cambria Math" w:hAnsi="Cambria Math"/>
              </w:rPr>
              <m:t xml:space="preserve">HHI= </m:t>
            </w:ins>
          </m:r>
          <m:nary>
            <m:naryPr>
              <m:chr m:val="∑"/>
              <m:limLoc m:val="undOvr"/>
              <m:ctrlPr>
                <w:ins w:id="2202" w:author="Beath, Hamish R" w:date="2025-09-22T12:22:00Z" w16du:dateUtc="2025-09-22T11:22:00Z">
                  <w:rPr>
                    <w:rFonts w:ascii="Cambria Math" w:hAnsi="Cambria Math"/>
                    <w:i/>
                  </w:rPr>
                </w:ins>
              </m:ctrlPr>
            </m:naryPr>
            <m:sub>
              <m:r>
                <w:ins w:id="2203" w:author="Beath, Hamish R" w:date="2025-09-22T12:22:00Z" w16du:dateUtc="2025-09-22T11:22:00Z">
                  <w:rPr>
                    <w:rFonts w:ascii="Cambria Math" w:hAnsi="Cambria Math"/>
                  </w:rPr>
                  <m:t>i=1</m:t>
                </w:ins>
              </m:r>
            </m:sub>
            <m:sup>
              <m:r>
                <w:ins w:id="2204" w:author="Beath, Hamish R" w:date="2025-09-22T12:22:00Z" w16du:dateUtc="2025-09-22T11:22:00Z">
                  <w:rPr>
                    <w:rFonts w:ascii="Cambria Math" w:hAnsi="Cambria Math"/>
                  </w:rPr>
                  <m:t>N</m:t>
                </w:ins>
              </m:r>
            </m:sup>
            <m:e>
              <m:sSubSup>
                <m:sSubSupPr>
                  <m:ctrlPr>
                    <w:ins w:id="2205" w:author="Beath, Hamish R" w:date="2025-09-22T12:23:00Z" w16du:dateUtc="2025-09-22T11:23:00Z">
                      <w:rPr>
                        <w:rFonts w:ascii="Cambria Math" w:hAnsi="Cambria Math"/>
                        <w:i/>
                      </w:rPr>
                    </w:ins>
                  </m:ctrlPr>
                </m:sSubSupPr>
                <m:e>
                  <m:r>
                    <w:ins w:id="2206" w:author="Beath, Hamish R" w:date="2025-09-22T12:23:00Z" w16du:dateUtc="2025-09-22T11:23:00Z">
                      <w:rPr>
                        <w:rFonts w:ascii="Cambria Math" w:hAnsi="Cambria Math"/>
                      </w:rPr>
                      <m:t>c</m:t>
                    </w:ins>
                  </m:r>
                </m:e>
                <m:sub>
                  <m:r>
                    <w:ins w:id="2207" w:author="Beath, Hamish R" w:date="2025-09-22T12:23:00Z" w16du:dateUtc="2025-09-22T11:23:00Z">
                      <w:rPr>
                        <w:rFonts w:ascii="Cambria Math" w:hAnsi="Cambria Math"/>
                      </w:rPr>
                      <m:t>i</m:t>
                    </w:ins>
                  </m:r>
                </m:sub>
                <m:sup>
                  <m:r>
                    <w:ins w:id="2208" w:author="Beath, Hamish R" w:date="2025-09-22T12:23:00Z" w16du:dateUtc="2025-09-22T11:23:00Z">
                      <w:rPr>
                        <w:rFonts w:ascii="Cambria Math" w:hAnsi="Cambria Math"/>
                      </w:rPr>
                      <m:t>2</m:t>
                    </w:ins>
                  </m:r>
                </m:sup>
              </m:sSubSup>
            </m:e>
          </m:nary>
          <m:r>
            <w:ins w:id="2209" w:author="Beath, Hamish R" w:date="2025-09-22T12:23:00Z" w16du:dateUtc="2025-09-22T11:23:00Z">
              <w:rPr>
                <w:rFonts w:ascii="Cambria Math" w:hAnsi="Cambria Math"/>
              </w:rPr>
              <m:t xml:space="preserve">                                                                              (13)</m:t>
            </w:ins>
          </m:r>
        </m:oMath>
      </m:oMathPara>
    </w:p>
    <w:p w14:paraId="37BA09A9" w14:textId="12537457" w:rsidR="00BE017B" w:rsidRPr="00FC52F5" w:rsidRDefault="0007360A">
      <w:pPr>
        <w:rPr>
          <w:ins w:id="2210" w:author="Beath, Hamish R" w:date="2025-09-19T13:25:00Z" w16du:dateUtc="2025-09-19T12:25:00Z"/>
        </w:rPr>
        <w:pPrChange w:id="2211" w:author="Beath, Hamish R" w:date="2025-09-19T13:26:00Z" w16du:dateUtc="2025-09-19T12:26:00Z">
          <w:pPr>
            <w:pStyle w:val="Heading4"/>
          </w:pPr>
        </w:pPrChange>
      </w:pPr>
      <w:ins w:id="2212" w:author="Beath, Hamish R" w:date="2025-09-22T12:24:00Z" w16du:dateUtc="2025-09-22T11:24:00Z">
        <w:r>
          <w:t xml:space="preserve">Where </w:t>
        </w:r>
      </w:ins>
      <m:oMath>
        <m:sSub>
          <m:sSubPr>
            <m:ctrlPr>
              <w:ins w:id="2213" w:author="Beath, Hamish R" w:date="2025-09-22T12:24:00Z" w16du:dateUtc="2025-09-22T11:24:00Z">
                <w:rPr>
                  <w:rFonts w:ascii="Cambria Math" w:hAnsi="Cambria Math"/>
                  <w:i/>
                </w:rPr>
              </w:ins>
            </m:ctrlPr>
          </m:sSubPr>
          <m:e>
            <m:r>
              <w:ins w:id="2214" w:author="Beath, Hamish R" w:date="2025-09-22T12:24:00Z" w16du:dateUtc="2025-09-22T11:24:00Z">
                <w:rPr>
                  <w:rFonts w:ascii="Cambria Math" w:hAnsi="Cambria Math"/>
                </w:rPr>
                <m:t>c</m:t>
              </w:ins>
            </m:r>
          </m:e>
          <m:sub>
            <m:r>
              <w:ins w:id="2215" w:author="Beath, Hamish R" w:date="2025-09-22T12:24:00Z" w16du:dateUtc="2025-09-22T11:24:00Z">
                <w:rPr>
                  <w:rFonts w:ascii="Cambria Math" w:hAnsi="Cambria Math"/>
                </w:rPr>
                <m:t>i</m:t>
              </w:ins>
            </m:r>
          </m:sub>
        </m:sSub>
      </m:oMath>
      <w:ins w:id="2216" w:author="Beath, Hamish R" w:date="2025-09-22T12:24:00Z" w16du:dateUtc="2025-09-22T11:24:00Z">
        <w:r w:rsidR="00D57935">
          <w:t xml:space="preserve"> is the of </w:t>
        </w:r>
        <w:r w:rsidR="001B3D26">
          <w:t>the component</w:t>
        </w:r>
      </w:ins>
      <w:ins w:id="2217" w:author="Beath, Hamish R" w:date="2025-09-22T12:25:00Z" w16du:dateUtc="2025-09-22T11:25:00Z">
        <w:r w:rsidR="007155C1">
          <w:t xml:space="preserve"> </w:t>
        </w:r>
      </w:ins>
      <m:oMath>
        <m:r>
          <w:ins w:id="2218" w:author="Beath, Hamish R" w:date="2025-09-22T12:25:00Z" w16du:dateUtc="2025-09-22T11:25:00Z">
            <w:rPr>
              <w:rFonts w:ascii="Cambria Math" w:hAnsi="Cambria Math"/>
            </w:rPr>
            <m:t>i</m:t>
          </w:ins>
        </m:r>
      </m:oMath>
      <w:ins w:id="2219" w:author="Beath, Hamish R" w:date="2025-09-22T12:25:00Z" w16du:dateUtc="2025-09-22T11:25:00Z">
        <w:r w:rsidR="007155C1">
          <w:t xml:space="preserve"> in relation to the total. </w:t>
        </w:r>
        <w:r w:rsidR="002B6EE4">
          <w:t xml:space="preserve">A </w:t>
        </w:r>
      </w:ins>
      <w:ins w:id="2220" w:author="Beath, Hamish R" w:date="2025-09-22T12:26:00Z" w16du:dateUtc="2025-09-22T11:26:00Z">
        <w:r w:rsidR="002B6EE4">
          <w:t xml:space="preserve">higher HHI value indicates increased dominance of </w:t>
        </w:r>
        <w:r w:rsidR="003356BD">
          <w:t xml:space="preserve">single components. </w:t>
        </w:r>
      </w:ins>
    </w:p>
    <w:p w14:paraId="5724963D" w14:textId="41D789BB" w:rsidR="00217325" w:rsidRPr="00217325" w:rsidRDefault="00217325">
      <w:pPr>
        <w:rPr>
          <w:ins w:id="2221" w:author="Beath, Hamish R" w:date="2025-09-06T11:08:00Z" w16du:dateUtc="2025-09-06T10:08:00Z"/>
        </w:rPr>
        <w:pPrChange w:id="2222" w:author="Beath, Hamish R" w:date="2025-09-06T11:08:00Z" w16du:dateUtc="2025-09-06T10:08:00Z">
          <w:pPr>
            <w:pStyle w:val="Heading4"/>
          </w:pPr>
        </w:pPrChange>
      </w:pPr>
    </w:p>
    <w:p w14:paraId="47B695AC" w14:textId="6F92AE8E" w:rsidR="00EC7DD1" w:rsidRPr="001851EA" w:rsidDel="00B679BC" w:rsidRDefault="00965654">
      <w:pPr>
        <w:rPr>
          <w:del w:id="2223" w:author="Beath, Hamish R" w:date="2025-10-09T18:27:00Z" w16du:dateUtc="2025-10-09T17:27:00Z"/>
        </w:rPr>
      </w:pPr>
      <w:del w:id="2224" w:author="Beath, Hamish R" w:date="2025-10-09T18:27:00Z" w16du:dateUtc="2025-10-09T17:27:00Z">
        <w:r w:rsidRPr="001851EA" w:rsidDel="00B679BC">
          <w:lastRenderedPageBreak/>
          <w:br w:type="page"/>
        </w:r>
      </w:del>
    </w:p>
    <w:p w14:paraId="47B695AD" w14:textId="3DECBB9B" w:rsidR="00EC7DD1" w:rsidRPr="001851EA" w:rsidRDefault="00965654" w:rsidP="00EC7DD1">
      <w:r w:rsidRPr="001851EA">
        <w:rPr>
          <w:b/>
          <w:bCs/>
        </w:rPr>
        <w:t xml:space="preserve">Table 1 | </w:t>
      </w:r>
      <w:r w:rsidR="003C77F5" w:rsidRPr="001851EA">
        <w:rPr>
          <w:b/>
          <w:bCs/>
        </w:rPr>
        <w:t xml:space="preserve">Variable for estimation of scenario similarity or diversity. </w:t>
      </w:r>
      <w:r w:rsidRPr="001851EA">
        <w:t>The 15 variables used from the IPCC AR6 Database</w:t>
      </w:r>
      <w:r w:rsidR="003C77F5" w:rsidRPr="001851EA">
        <w:fldChar w:fldCharType="begin"/>
      </w:r>
      <w:r w:rsidR="00272F7F">
        <w:instrText xml:space="preserve"> ADDIN ZOTERO_ITEM CSL_CITATION {"citationID":"U9bW3Wqr","properties":{"formattedCitation":"\\super 10\\nosupersub{}","plainCitation":"10","noteIndex":0},"citationItems":[{"id":"qxj3Nevv/C9juhwNc","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3C77F5" w:rsidRPr="001851EA">
        <w:fldChar w:fldCharType="separate"/>
      </w:r>
      <w:r w:rsidR="00120977" w:rsidRPr="00120977">
        <w:rPr>
          <w:rFonts w:ascii="Calibri" w:hAnsi="Calibri" w:cs="Calibri"/>
          <w:szCs w:val="24"/>
          <w:vertAlign w:val="superscript"/>
        </w:rPr>
        <w:t>10</w:t>
      </w:r>
      <w:r w:rsidR="003C77F5" w:rsidRPr="001851EA">
        <w:fldChar w:fldCharType="end"/>
      </w:r>
      <w:r w:rsidRPr="001851EA">
        <w:t xml:space="preserve"> to determine the scenario similarity. For each variable the importance weighting </w:t>
      </w:r>
      <m:oMath>
        <m:sSub>
          <m:sSubPr>
            <m:ctrlPr>
              <w:ins w:id="2225"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oMath>
      <w:r w:rsidRPr="001851EA">
        <w:t xml:space="preserve"> assigned to each is shown (eq</w:t>
      </w:r>
      <w:r w:rsidR="00A54CFC" w:rsidRPr="001851EA">
        <w:t>uation 6</w:t>
      </w:r>
      <w:r w:rsidRPr="001851EA">
        <w:t xml:space="preserve">) along with the </w:t>
      </w:r>
      <w:r w:rsidRPr="001851EA">
        <w:rPr>
          <w:i/>
          <w:iCs/>
        </w:rPr>
        <w:t xml:space="preserve">radius of </w:t>
      </w:r>
      <w:r w:rsidR="00A54CFC" w:rsidRPr="001851EA">
        <w:rPr>
          <w:i/>
          <w:iCs/>
        </w:rPr>
        <w:t xml:space="preserve">scenario </w:t>
      </w:r>
      <w:r w:rsidRPr="001851EA">
        <w:rPr>
          <w:i/>
          <w:iCs/>
        </w:rPr>
        <w:t xml:space="preserve">similarity </w:t>
      </w:r>
      <m:oMath>
        <m:sSub>
          <m:sSubPr>
            <m:ctrlPr>
              <w:ins w:id="2226" w:author="Beath, Hamish R" w:date="2025-05-22T19:43:00Z" w16du:dateUtc="2025-05-22T18:43:00Z">
                <w:rPr>
                  <w:rFonts w:ascii="Cambria Math" w:hAnsi="Cambria Math"/>
                  <w:i/>
                  <w:iCs/>
                </w:rPr>
              </w:ins>
            </m:ctrlPr>
          </m:sSubPr>
          <m:e>
            <m:r>
              <w:rPr>
                <w:rFonts w:ascii="Cambria Math" w:hAnsi="Cambria Math"/>
              </w:rPr>
              <m:t>σ</m:t>
            </m:r>
          </m:e>
          <m:sub>
            <m:r>
              <w:rPr>
                <w:rFonts w:ascii="Cambria Math" w:hAnsi="Cambria Math"/>
              </w:rPr>
              <m:t>S, n</m:t>
            </m:r>
          </m:sub>
        </m:sSub>
      </m:oMath>
      <w:r w:rsidRPr="001851EA">
        <w:rPr>
          <w:i/>
          <w:iCs/>
        </w:rPr>
        <w:t xml:space="preserve">. </w:t>
      </w:r>
      <w:r w:rsidRPr="001851EA">
        <w:t xml:space="preserve">The group that each variable applies to is shown, with each group having a total weight of 1/4. </w:t>
      </w:r>
      <w:r w:rsidRPr="001851EA">
        <w:rPr>
          <w:i/>
          <w:iCs/>
        </w:rPr>
        <w:t xml:space="preserve"> </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227" w:author="Beath, Hamish R" w:date="2025-08-21T11:59:00Z" w16du:dateUtc="2025-08-21T10:59:00Z">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0"/>
        <w:gridCol w:w="1699"/>
        <w:gridCol w:w="2124"/>
        <w:gridCol w:w="1699"/>
        <w:gridCol w:w="1060"/>
        <w:tblGridChange w:id="2228">
          <w:tblGrid>
            <w:gridCol w:w="2690"/>
            <w:gridCol w:w="996"/>
            <w:gridCol w:w="703"/>
            <w:gridCol w:w="431"/>
            <w:gridCol w:w="1134"/>
            <w:gridCol w:w="559"/>
            <w:gridCol w:w="1699"/>
            <w:gridCol w:w="10"/>
            <w:gridCol w:w="1050"/>
            <w:gridCol w:w="367"/>
          </w:tblGrid>
        </w:tblGridChange>
      </w:tblGrid>
      <w:tr w:rsidR="00786D99" w14:paraId="47B695B2" w14:textId="77777777" w:rsidTr="006F7E71">
        <w:trPr>
          <w:trHeight w:val="309"/>
          <w:trPrChange w:id="2229" w:author="Beath, Hamish R" w:date="2025-08-21T11:59:00Z" w16du:dateUtc="2025-08-21T10:59:00Z">
            <w:trPr>
              <w:trHeight w:val="309"/>
            </w:trPr>
          </w:trPrChange>
        </w:trPr>
        <w:tc>
          <w:tcPr>
            <w:tcW w:w="2694" w:type="dxa"/>
            <w:tcBorders>
              <w:bottom w:val="single" w:sz="2" w:space="0" w:color="auto"/>
              <w:right w:val="single" w:sz="4" w:space="0" w:color="auto"/>
            </w:tcBorders>
            <w:tcPrChange w:id="2230" w:author="Beath, Hamish R" w:date="2025-08-21T11:59:00Z" w16du:dateUtc="2025-08-21T10:59:00Z">
              <w:tcPr>
                <w:tcW w:w="3686" w:type="dxa"/>
                <w:gridSpan w:val="2"/>
                <w:tcBorders>
                  <w:bottom w:val="single" w:sz="2" w:space="0" w:color="auto"/>
                  <w:right w:val="single" w:sz="4" w:space="0" w:color="auto"/>
                </w:tcBorders>
              </w:tcPr>
            </w:tcPrChange>
          </w:tcPr>
          <w:p w14:paraId="47B695AE" w14:textId="77777777" w:rsidR="00786D99" w:rsidRPr="001851EA" w:rsidRDefault="00786D99" w:rsidP="00484A71">
            <w:pPr>
              <w:rPr>
                <w:b/>
                <w:bCs/>
              </w:rPr>
            </w:pPr>
            <w:r w:rsidRPr="001851EA">
              <w:rPr>
                <w:b/>
                <w:bCs/>
              </w:rPr>
              <w:t>Variable</w:t>
            </w:r>
          </w:p>
        </w:tc>
        <w:tc>
          <w:tcPr>
            <w:tcW w:w="1701" w:type="dxa"/>
            <w:tcBorders>
              <w:left w:val="single" w:sz="4" w:space="0" w:color="auto"/>
              <w:bottom w:val="single" w:sz="2" w:space="0" w:color="auto"/>
              <w:right w:val="single" w:sz="4" w:space="0" w:color="auto"/>
            </w:tcBorders>
            <w:tcPrChange w:id="2231"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AF" w14:textId="6A8D05F0" w:rsidR="00786D99" w:rsidRPr="001851EA" w:rsidRDefault="00000000" w:rsidP="00484A71">
            <w:pPr>
              <w:rPr>
                <w:b/>
                <w:bCs/>
              </w:rPr>
            </w:pPr>
            <m:oMath>
              <m:sSub>
                <m:sSubPr>
                  <m:ctrlPr>
                    <w:ins w:id="2232" w:author="Beath, Hamish R" w:date="2025-05-22T19:43:00Z" w16du:dateUtc="2025-05-22T18:43:00Z">
                      <w:rPr>
                        <w:rFonts w:ascii="Cambria Math" w:hAnsi="Cambria Math"/>
                        <w:b/>
                        <w:bCs/>
                        <w:i/>
                      </w:rPr>
                    </w:ins>
                  </m:ctrlPr>
                </m:sSubPr>
                <m:e>
                  <m:r>
                    <m:rPr>
                      <m:sty m:val="bi"/>
                    </m:rPr>
                    <w:rPr>
                      <w:rFonts w:ascii="Cambria Math" w:hAnsi="Cambria Math"/>
                    </w:rPr>
                    <m:t>b</m:t>
                  </m:r>
                </m:e>
                <m:sub>
                  <m:r>
                    <m:rPr>
                      <m:sty m:val="bi"/>
                    </m:rPr>
                    <w:rPr>
                      <w:rFonts w:ascii="Cambria Math" w:hAnsi="Cambria Math"/>
                    </w:rPr>
                    <m:t>n</m:t>
                  </m:r>
                </m:sub>
              </m:sSub>
            </m:oMath>
            <w:ins w:id="2233" w:author="Beath, Hamish R" w:date="2025-08-20T09:35:00Z" w16du:dateUtc="2025-08-20T08:35:00Z">
              <w:r w:rsidR="00786D99">
                <w:rPr>
                  <w:b/>
                  <w:bCs/>
                </w:rPr>
                <w:t xml:space="preserve"> expert</w:t>
              </w:r>
            </w:ins>
          </w:p>
        </w:tc>
        <w:tc>
          <w:tcPr>
            <w:tcW w:w="2126" w:type="dxa"/>
            <w:tcBorders>
              <w:left w:val="single" w:sz="4" w:space="0" w:color="auto"/>
              <w:bottom w:val="single" w:sz="2" w:space="0" w:color="auto"/>
              <w:right w:val="single" w:sz="4" w:space="0" w:color="auto"/>
            </w:tcBorders>
            <w:tcPrChange w:id="2234"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29462727" w14:textId="32CAB49F" w:rsidR="00786D99" w:rsidRDefault="00000000">
            <w:pPr>
              <w:jc w:val="left"/>
              <w:rPr>
                <w:rFonts w:ascii="Calibri" w:eastAsia="Yu Mincho" w:hAnsi="Calibri" w:cs="Arial"/>
                <w:b/>
                <w:bCs/>
              </w:rPr>
              <w:pPrChange w:id="2235" w:author="Beath, Hamish R" w:date="2025-08-20T09:37:00Z" w16du:dateUtc="2025-08-20T08:37:00Z">
                <w:pPr/>
              </w:pPrChange>
            </w:pPr>
            <m:oMath>
              <m:sSub>
                <m:sSubPr>
                  <m:ctrlPr>
                    <w:ins w:id="2236" w:author="Beath, Hamish R" w:date="2025-08-20T09:36:00Z" w16du:dateUtc="2025-08-20T08:36:00Z">
                      <w:rPr>
                        <w:rFonts w:ascii="Cambria Math" w:hAnsi="Cambria Math"/>
                        <w:b/>
                        <w:bCs/>
                        <w:i/>
                      </w:rPr>
                    </w:ins>
                  </m:ctrlPr>
                </m:sSubPr>
                <m:e>
                  <m:r>
                    <w:ins w:id="2237" w:author="Beath, Hamish R" w:date="2025-08-20T09:36:00Z" w16du:dateUtc="2025-08-20T08:36:00Z">
                      <m:rPr>
                        <m:sty m:val="bi"/>
                      </m:rPr>
                      <w:rPr>
                        <w:rFonts w:ascii="Cambria Math" w:hAnsi="Cambria Math"/>
                      </w:rPr>
                      <m:t>b</m:t>
                    </w:ins>
                  </m:r>
                </m:e>
                <m:sub>
                  <m:r>
                    <w:ins w:id="2238" w:author="Beath, Hamish R" w:date="2025-08-20T09:36:00Z" w16du:dateUtc="2025-08-20T08:36:00Z">
                      <m:rPr>
                        <m:sty m:val="bi"/>
                      </m:rPr>
                      <w:rPr>
                        <w:rFonts w:ascii="Cambria Math" w:hAnsi="Cambria Math"/>
                      </w:rPr>
                      <m:t>n</m:t>
                    </w:ins>
                  </m:r>
                </m:sub>
              </m:sSub>
            </m:oMath>
            <w:ins w:id="2239" w:author="Beath, Hamish R" w:date="2025-08-20T09:36:00Z" w16du:dateUtc="2025-08-20T08:36:00Z">
              <w:r w:rsidR="00786D99">
                <w:rPr>
                  <w:b/>
                  <w:bCs/>
                </w:rPr>
                <w:t>correl</w:t>
              </w:r>
            </w:ins>
            <w:ins w:id="2240" w:author="Beath, Hamish R" w:date="2025-08-20T09:37:00Z" w16du:dateUtc="2025-08-20T08:37:00Z">
              <w:r w:rsidR="00786D99">
                <w:rPr>
                  <w:b/>
                  <w:bCs/>
                </w:rPr>
                <w:t xml:space="preserve">ation </w:t>
              </w:r>
            </w:ins>
            <w:ins w:id="2241" w:author="Beath, Hamish R" w:date="2025-08-20T09:36:00Z" w16du:dateUtc="2025-08-20T08:36:00Z">
              <w:r w:rsidR="00786D99">
                <w:rPr>
                  <w:b/>
                  <w:bCs/>
                </w:rPr>
                <w:t>adjusted</w:t>
              </w:r>
            </w:ins>
          </w:p>
        </w:tc>
        <w:commentRangeStart w:id="2242"/>
        <w:tc>
          <w:tcPr>
            <w:tcW w:w="1701" w:type="dxa"/>
            <w:tcBorders>
              <w:left w:val="single" w:sz="4" w:space="0" w:color="auto"/>
              <w:bottom w:val="single" w:sz="2" w:space="0" w:color="auto"/>
              <w:right w:val="single" w:sz="4" w:space="0" w:color="auto"/>
            </w:tcBorders>
            <w:tcPrChange w:id="2243"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B0" w14:textId="46B85949" w:rsidR="00786D99" w:rsidRPr="001851EA" w:rsidRDefault="00000000" w:rsidP="00484A71">
            <w:pPr>
              <w:rPr>
                <w:b/>
                <w:bCs/>
              </w:rPr>
            </w:pPr>
            <m:oMathPara>
              <m:oMath>
                <m:sSub>
                  <m:sSubPr>
                    <m:ctrlPr>
                      <w:ins w:id="2244" w:author="Beath, Hamish R" w:date="2025-05-22T19:43:00Z" w16du:dateUtc="2025-05-22T18:43:00Z">
                        <w:rPr>
                          <w:rFonts w:ascii="Cambria Math" w:hAnsi="Cambria Math"/>
                          <w:b/>
                          <w:bCs/>
                          <w:i/>
                        </w:rPr>
                      </w:ins>
                    </m:ctrlPr>
                  </m:sSubPr>
                  <m:e>
                    <m:r>
                      <m:rPr>
                        <m:sty m:val="bi"/>
                      </m:rPr>
                      <w:rPr>
                        <w:rFonts w:ascii="Cambria Math" w:hAnsi="Cambria Math"/>
                      </w:rPr>
                      <m:t>σ</m:t>
                    </m:r>
                  </m:e>
                  <m:sub>
                    <m:r>
                      <m:rPr>
                        <m:sty m:val="bi"/>
                      </m:rPr>
                      <w:rPr>
                        <w:rFonts w:ascii="Cambria Math" w:hAnsi="Cambria Math"/>
                      </w:rPr>
                      <m:t>S, n</m:t>
                    </m:r>
                  </m:sub>
                </m:sSub>
                <w:commentRangeEnd w:id="2242"/>
                <m:r>
                  <w:ins w:id="2245" w:author="Beath, Hamish R" w:date="2025-08-21T12:00:00Z" w16du:dateUtc="2025-08-21T11:00:00Z">
                    <m:rPr>
                      <m:sty m:val="p"/>
                    </m:rPr>
                    <w:rPr>
                      <w:rStyle w:val="CommentReference"/>
                    </w:rPr>
                    <w:commentReference w:id="2242"/>
                  </w:ins>
                </m:r>
              </m:oMath>
            </m:oMathPara>
          </w:p>
        </w:tc>
        <w:tc>
          <w:tcPr>
            <w:tcW w:w="1050" w:type="dxa"/>
            <w:tcBorders>
              <w:left w:val="single" w:sz="4" w:space="0" w:color="auto"/>
              <w:bottom w:val="single" w:sz="2" w:space="0" w:color="auto"/>
            </w:tcBorders>
            <w:tcPrChange w:id="2246" w:author="Beath, Hamish R" w:date="2025-08-21T11:59:00Z" w16du:dateUtc="2025-08-21T10:59:00Z">
              <w:tcPr>
                <w:tcW w:w="1417" w:type="dxa"/>
                <w:gridSpan w:val="2"/>
                <w:tcBorders>
                  <w:left w:val="single" w:sz="4" w:space="0" w:color="auto"/>
                  <w:bottom w:val="single" w:sz="2" w:space="0" w:color="auto"/>
                </w:tcBorders>
              </w:tcPr>
            </w:tcPrChange>
          </w:tcPr>
          <w:p w14:paraId="47B695B1" w14:textId="77777777" w:rsidR="00786D99" w:rsidRPr="001851EA" w:rsidRDefault="00786D99" w:rsidP="00484A71">
            <w:pPr>
              <w:rPr>
                <w:b/>
                <w:bCs/>
              </w:rPr>
            </w:pPr>
            <w:r w:rsidRPr="001851EA">
              <w:rPr>
                <w:b/>
                <w:bCs/>
              </w:rPr>
              <w:t>Group</w:t>
            </w:r>
          </w:p>
        </w:tc>
      </w:tr>
      <w:tr w:rsidR="00786D99" w14:paraId="47B695B7" w14:textId="77777777" w:rsidTr="006F7E71">
        <w:trPr>
          <w:trHeight w:val="330"/>
          <w:trPrChange w:id="2247" w:author="Beath, Hamish R" w:date="2025-08-21T11:59:00Z" w16du:dateUtc="2025-08-21T10:59:00Z">
            <w:trPr>
              <w:trHeight w:val="330"/>
            </w:trPr>
          </w:trPrChange>
        </w:trPr>
        <w:tc>
          <w:tcPr>
            <w:tcW w:w="2694" w:type="dxa"/>
            <w:tcBorders>
              <w:top w:val="single" w:sz="2" w:space="0" w:color="auto"/>
              <w:right w:val="single" w:sz="4" w:space="0" w:color="auto"/>
            </w:tcBorders>
            <w:tcPrChange w:id="2248" w:author="Beath, Hamish R" w:date="2025-08-21T11:59:00Z" w16du:dateUtc="2025-08-21T10:59:00Z">
              <w:tcPr>
                <w:tcW w:w="3686" w:type="dxa"/>
                <w:gridSpan w:val="2"/>
                <w:tcBorders>
                  <w:top w:val="single" w:sz="2" w:space="0" w:color="auto"/>
                  <w:right w:val="single" w:sz="4" w:space="0" w:color="auto"/>
                </w:tcBorders>
              </w:tcPr>
            </w:tcPrChange>
          </w:tcPr>
          <w:p w14:paraId="47B695B3" w14:textId="77777777" w:rsidR="00786D99" w:rsidRPr="001851EA" w:rsidRDefault="00786D99" w:rsidP="00484A71">
            <w:pPr>
              <w:jc w:val="left"/>
            </w:pPr>
            <w:r w:rsidRPr="001851EA">
              <w:t>CO</w:t>
            </w:r>
            <w:r w:rsidRPr="001851EA">
              <w:rPr>
                <w:vertAlign w:val="subscript"/>
              </w:rPr>
              <w:t xml:space="preserve">2 </w:t>
            </w:r>
            <w:r w:rsidRPr="001851EA">
              <w:t>Emissions</w:t>
            </w:r>
          </w:p>
        </w:tc>
        <w:tc>
          <w:tcPr>
            <w:tcW w:w="1701" w:type="dxa"/>
            <w:tcBorders>
              <w:top w:val="single" w:sz="2" w:space="0" w:color="auto"/>
              <w:left w:val="single" w:sz="4" w:space="0" w:color="auto"/>
              <w:right w:val="single" w:sz="4" w:space="0" w:color="auto"/>
            </w:tcBorders>
            <w:tcPrChange w:id="2249"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B4"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250"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1491CBE" w14:textId="577083F9" w:rsidR="00786D99" w:rsidRPr="001851EA" w:rsidRDefault="006A291A" w:rsidP="00484A71">
            <w:ins w:id="2251"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252"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B5" w14:textId="14A5288E" w:rsidR="00786D99" w:rsidRPr="001851EA" w:rsidRDefault="00011457" w:rsidP="00484A71">
            <w:pPr>
              <w:rPr>
                <w:vertAlign w:val="superscript"/>
              </w:rPr>
            </w:pPr>
            <w:ins w:id="2253" w:author="Beath, Hamish R" w:date="2025-09-06T11:25:00Z" w16du:dateUtc="2025-09-06T10:25:00Z">
              <w:r>
                <w:t>2</w:t>
              </w:r>
            </w:ins>
            <w:del w:id="2254" w:author="Beath, Hamish R" w:date="2025-09-06T11:25:00Z" w16du:dateUtc="2025-09-06T10:25:00Z">
              <w:r w:rsidR="00786D99" w:rsidRPr="001851EA" w:rsidDel="00011457">
                <w:delText>1</w:delText>
              </w:r>
            </w:del>
            <w:r w:rsidR="00786D99" w:rsidRPr="001851EA">
              <w:t>.</w:t>
            </w:r>
            <w:ins w:id="2255" w:author="Beath, Hamish R" w:date="2025-09-06T11:25:00Z" w16du:dateUtc="2025-09-06T10:25:00Z">
              <w:r>
                <w:t>7</w:t>
              </w:r>
            </w:ins>
            <w:del w:id="2256" w:author="Beath, Hamish R" w:date="2025-09-06T11:25:00Z" w16du:dateUtc="2025-09-06T10:25:00Z">
              <w:r w:rsidR="00786D99" w:rsidRPr="001851EA" w:rsidDel="00011457">
                <w:delText>4</w:delText>
              </w:r>
            </w:del>
            <w:ins w:id="2257" w:author="Beath, Hamish R" w:date="2025-09-06T11:25:00Z" w16du:dateUtc="2025-09-06T10:25:00Z">
              <w:r>
                <w:t>5</w:t>
              </w:r>
            </w:ins>
            <w:del w:id="2258" w:author="Beath, Hamish R" w:date="2025-09-06T11:25:00Z" w16du:dateUtc="2025-09-06T10:25:00Z">
              <w:r w:rsidR="00786D99" w:rsidRPr="001851EA" w:rsidDel="00011457">
                <w:delText>2</w:delText>
              </w:r>
            </w:del>
            <w:r w:rsidR="00786D99" w:rsidRPr="001851EA">
              <w:t xml:space="preserve"> GtCO</w:t>
            </w:r>
            <w:r w:rsidR="00786D99" w:rsidRPr="001851EA">
              <w:rPr>
                <w:vertAlign w:val="subscript"/>
              </w:rPr>
              <w:t>2</w:t>
            </w:r>
            <w:r w:rsidR="00786D99" w:rsidRPr="001851EA">
              <w:t xml:space="preserve"> yr</w:t>
            </w:r>
            <w:r w:rsidR="00786D99" w:rsidRPr="001851EA">
              <w:rPr>
                <w:vertAlign w:val="superscript"/>
              </w:rPr>
              <w:t>-1</w:t>
            </w:r>
          </w:p>
        </w:tc>
        <w:tc>
          <w:tcPr>
            <w:tcW w:w="1050" w:type="dxa"/>
            <w:tcBorders>
              <w:top w:val="single" w:sz="2" w:space="0" w:color="auto"/>
              <w:left w:val="single" w:sz="4" w:space="0" w:color="auto"/>
            </w:tcBorders>
            <w:tcPrChange w:id="2259" w:author="Beath, Hamish R" w:date="2025-08-21T11:59:00Z" w16du:dateUtc="2025-08-21T10:59:00Z">
              <w:tcPr>
                <w:tcW w:w="1417" w:type="dxa"/>
                <w:gridSpan w:val="2"/>
                <w:tcBorders>
                  <w:top w:val="single" w:sz="2" w:space="0" w:color="auto"/>
                  <w:left w:val="single" w:sz="4" w:space="0" w:color="auto"/>
                </w:tcBorders>
              </w:tcPr>
            </w:tcPrChange>
          </w:tcPr>
          <w:p w14:paraId="47B695B6" w14:textId="77777777" w:rsidR="00786D99" w:rsidRPr="001851EA" w:rsidRDefault="00786D99" w:rsidP="00484A71">
            <w:r w:rsidRPr="001851EA">
              <w:t>Emissions</w:t>
            </w:r>
          </w:p>
        </w:tc>
      </w:tr>
      <w:tr w:rsidR="00786D99" w14:paraId="47B695BC" w14:textId="77777777" w:rsidTr="006F7E71">
        <w:trPr>
          <w:trHeight w:val="330"/>
          <w:trPrChange w:id="2260" w:author="Beath, Hamish R" w:date="2025-08-21T11:59:00Z" w16du:dateUtc="2025-08-21T10:59:00Z">
            <w:trPr>
              <w:trHeight w:val="330"/>
            </w:trPr>
          </w:trPrChange>
        </w:trPr>
        <w:tc>
          <w:tcPr>
            <w:tcW w:w="2694" w:type="dxa"/>
            <w:tcBorders>
              <w:right w:val="single" w:sz="4" w:space="0" w:color="auto"/>
            </w:tcBorders>
            <w:tcPrChange w:id="2261" w:author="Beath, Hamish R" w:date="2025-08-21T11:59:00Z" w16du:dateUtc="2025-08-21T10:59:00Z">
              <w:tcPr>
                <w:tcW w:w="3686" w:type="dxa"/>
                <w:gridSpan w:val="2"/>
                <w:tcBorders>
                  <w:right w:val="single" w:sz="4" w:space="0" w:color="auto"/>
                </w:tcBorders>
              </w:tcPr>
            </w:tcPrChange>
          </w:tcPr>
          <w:p w14:paraId="47B695B8" w14:textId="77777777" w:rsidR="00786D99" w:rsidRPr="001851EA" w:rsidRDefault="00786D99" w:rsidP="00484A71">
            <w:pPr>
              <w:jc w:val="left"/>
            </w:pPr>
            <w:r w:rsidRPr="001851EA">
              <w:t>CH</w:t>
            </w:r>
            <w:r w:rsidRPr="001851EA">
              <w:rPr>
                <w:vertAlign w:val="subscript"/>
              </w:rPr>
              <w:t>4</w:t>
            </w:r>
            <w:r w:rsidRPr="001851EA">
              <w:t xml:space="preserve"> Emissions</w:t>
            </w:r>
          </w:p>
        </w:tc>
        <w:tc>
          <w:tcPr>
            <w:tcW w:w="1701" w:type="dxa"/>
            <w:tcBorders>
              <w:left w:val="single" w:sz="4" w:space="0" w:color="auto"/>
              <w:right w:val="single" w:sz="4" w:space="0" w:color="auto"/>
            </w:tcBorders>
            <w:tcPrChange w:id="2262" w:author="Beath, Hamish R" w:date="2025-08-21T11:59:00Z" w16du:dateUtc="2025-08-21T10:59:00Z">
              <w:tcPr>
                <w:tcW w:w="1134" w:type="dxa"/>
                <w:gridSpan w:val="2"/>
                <w:tcBorders>
                  <w:left w:val="single" w:sz="4" w:space="0" w:color="auto"/>
                  <w:right w:val="single" w:sz="4" w:space="0" w:color="auto"/>
                </w:tcBorders>
              </w:tcPr>
            </w:tcPrChange>
          </w:tcPr>
          <w:p w14:paraId="47B695B9" w14:textId="77777777" w:rsidR="00786D99" w:rsidRPr="001851EA" w:rsidRDefault="00786D99" w:rsidP="00484A71">
            <w:r w:rsidRPr="001851EA">
              <w:t>1/24</w:t>
            </w:r>
          </w:p>
        </w:tc>
        <w:tc>
          <w:tcPr>
            <w:tcW w:w="2126" w:type="dxa"/>
            <w:tcBorders>
              <w:left w:val="single" w:sz="4" w:space="0" w:color="auto"/>
              <w:right w:val="single" w:sz="4" w:space="0" w:color="auto"/>
            </w:tcBorders>
            <w:tcPrChange w:id="2263" w:author="Beath, Hamish R" w:date="2025-08-21T11:59:00Z" w16du:dateUtc="2025-08-21T10:59:00Z">
              <w:tcPr>
                <w:tcW w:w="1134" w:type="dxa"/>
                <w:tcBorders>
                  <w:left w:val="single" w:sz="4" w:space="0" w:color="auto"/>
                  <w:right w:val="single" w:sz="4" w:space="0" w:color="auto"/>
                </w:tcBorders>
              </w:tcPr>
            </w:tcPrChange>
          </w:tcPr>
          <w:p w14:paraId="74096B2E" w14:textId="1EE0C3C0" w:rsidR="00786D99" w:rsidRPr="001851EA" w:rsidRDefault="006A291A" w:rsidP="00484A71">
            <w:ins w:id="2264" w:author="Beath, Hamish R" w:date="2025-08-21T11:54:00Z" w16du:dateUtc="2025-08-21T10:54:00Z">
              <w:r>
                <w:t>0</w:t>
              </w:r>
            </w:ins>
          </w:p>
        </w:tc>
        <w:tc>
          <w:tcPr>
            <w:tcW w:w="1701" w:type="dxa"/>
            <w:tcBorders>
              <w:left w:val="single" w:sz="4" w:space="0" w:color="auto"/>
              <w:right w:val="single" w:sz="4" w:space="0" w:color="auto"/>
            </w:tcBorders>
            <w:tcPrChange w:id="2265" w:author="Beath, Hamish R" w:date="2025-08-21T11:59:00Z" w16du:dateUtc="2025-08-21T10:59:00Z">
              <w:tcPr>
                <w:tcW w:w="2268" w:type="dxa"/>
                <w:gridSpan w:val="3"/>
                <w:tcBorders>
                  <w:left w:val="single" w:sz="4" w:space="0" w:color="auto"/>
                  <w:right w:val="single" w:sz="4" w:space="0" w:color="auto"/>
                </w:tcBorders>
              </w:tcPr>
            </w:tcPrChange>
          </w:tcPr>
          <w:p w14:paraId="47B695BA" w14:textId="5B7EE804" w:rsidR="00786D99" w:rsidRPr="001851EA" w:rsidRDefault="00011457" w:rsidP="00484A71">
            <w:ins w:id="2266" w:author="Beath, Hamish R" w:date="2025-09-06T11:25:00Z" w16du:dateUtc="2025-09-06T10:25:00Z">
              <w:r>
                <w:t>31</w:t>
              </w:r>
            </w:ins>
            <w:del w:id="2267" w:author="Beath, Hamish R" w:date="2025-09-06T11:25:00Z" w16du:dateUtc="2025-09-06T10:25:00Z">
              <w:r w:rsidR="00786D99" w:rsidRPr="001851EA" w:rsidDel="00011457">
                <w:delText>11</w:delText>
              </w:r>
            </w:del>
            <w:r w:rsidR="00786D99" w:rsidRPr="001851EA">
              <w:t>.</w:t>
            </w:r>
            <w:ins w:id="2268" w:author="Beath, Hamish R" w:date="2025-09-06T11:25:00Z" w16du:dateUtc="2025-09-06T10:25:00Z">
              <w:r>
                <w:t>2</w:t>
              </w:r>
            </w:ins>
            <w:del w:id="2269" w:author="Beath, Hamish R" w:date="2025-09-06T11:25:00Z" w16du:dateUtc="2025-09-06T10:25:00Z">
              <w:r w:rsidR="00786D99" w:rsidRPr="001851EA" w:rsidDel="00011457">
                <w:delText>6</w:delText>
              </w:r>
            </w:del>
            <w:r w:rsidR="00786D99" w:rsidRPr="001851EA">
              <w:t xml:space="preserve"> MtCH</w:t>
            </w:r>
            <w:r w:rsidR="00786D99" w:rsidRPr="001851EA">
              <w:rPr>
                <w:vertAlign w:val="subscript"/>
              </w:rPr>
              <w:t xml:space="preserve">4 </w:t>
            </w:r>
            <w:r w:rsidR="00786D99" w:rsidRPr="001851EA">
              <w:t>yr</w:t>
            </w:r>
            <w:r w:rsidR="00786D99" w:rsidRPr="001851EA">
              <w:rPr>
                <w:vertAlign w:val="superscript"/>
              </w:rPr>
              <w:t>-1</w:t>
            </w:r>
          </w:p>
        </w:tc>
        <w:tc>
          <w:tcPr>
            <w:tcW w:w="1050" w:type="dxa"/>
            <w:tcBorders>
              <w:left w:val="single" w:sz="4" w:space="0" w:color="auto"/>
            </w:tcBorders>
            <w:tcPrChange w:id="2270" w:author="Beath, Hamish R" w:date="2025-08-21T11:59:00Z" w16du:dateUtc="2025-08-21T10:59:00Z">
              <w:tcPr>
                <w:tcW w:w="1417" w:type="dxa"/>
                <w:gridSpan w:val="2"/>
                <w:tcBorders>
                  <w:left w:val="single" w:sz="4" w:space="0" w:color="auto"/>
                </w:tcBorders>
              </w:tcPr>
            </w:tcPrChange>
          </w:tcPr>
          <w:p w14:paraId="47B695BB" w14:textId="77777777" w:rsidR="00786D99" w:rsidRPr="001851EA" w:rsidRDefault="00786D99" w:rsidP="00484A71"/>
        </w:tc>
      </w:tr>
      <w:tr w:rsidR="00786D99" w14:paraId="47B695C1" w14:textId="77777777" w:rsidTr="006F7E71">
        <w:trPr>
          <w:trHeight w:val="330"/>
          <w:trPrChange w:id="2271" w:author="Beath, Hamish R" w:date="2025-08-21T11:59:00Z" w16du:dateUtc="2025-08-21T10:59:00Z">
            <w:trPr>
              <w:trHeight w:val="330"/>
            </w:trPr>
          </w:trPrChange>
        </w:trPr>
        <w:tc>
          <w:tcPr>
            <w:tcW w:w="2694" w:type="dxa"/>
            <w:tcBorders>
              <w:right w:val="single" w:sz="4" w:space="0" w:color="auto"/>
            </w:tcBorders>
            <w:tcPrChange w:id="2272" w:author="Beath, Hamish R" w:date="2025-08-21T11:59:00Z" w16du:dateUtc="2025-08-21T10:59:00Z">
              <w:tcPr>
                <w:tcW w:w="3686" w:type="dxa"/>
                <w:gridSpan w:val="2"/>
                <w:tcBorders>
                  <w:right w:val="single" w:sz="4" w:space="0" w:color="auto"/>
                </w:tcBorders>
              </w:tcPr>
            </w:tcPrChange>
          </w:tcPr>
          <w:p w14:paraId="47B695BD" w14:textId="77777777" w:rsidR="00786D99" w:rsidRPr="001851EA" w:rsidRDefault="00786D99" w:rsidP="00484A71">
            <w:pPr>
              <w:jc w:val="left"/>
            </w:pPr>
            <w:r w:rsidRPr="001851EA">
              <w:t>N</w:t>
            </w:r>
            <w:r w:rsidRPr="001851EA">
              <w:rPr>
                <w:vertAlign w:val="subscript"/>
              </w:rPr>
              <w:t>2</w:t>
            </w:r>
            <w:r w:rsidRPr="001851EA">
              <w:t>O Emissions</w:t>
            </w:r>
          </w:p>
        </w:tc>
        <w:tc>
          <w:tcPr>
            <w:tcW w:w="1701" w:type="dxa"/>
            <w:tcBorders>
              <w:left w:val="single" w:sz="4" w:space="0" w:color="auto"/>
              <w:right w:val="single" w:sz="4" w:space="0" w:color="auto"/>
            </w:tcBorders>
            <w:tcPrChange w:id="2273" w:author="Beath, Hamish R" w:date="2025-08-21T11:59:00Z" w16du:dateUtc="2025-08-21T10:59:00Z">
              <w:tcPr>
                <w:tcW w:w="1134" w:type="dxa"/>
                <w:gridSpan w:val="2"/>
                <w:tcBorders>
                  <w:left w:val="single" w:sz="4" w:space="0" w:color="auto"/>
                  <w:right w:val="single" w:sz="4" w:space="0" w:color="auto"/>
                </w:tcBorders>
              </w:tcPr>
            </w:tcPrChange>
          </w:tcPr>
          <w:p w14:paraId="47B695BE" w14:textId="77777777" w:rsidR="00786D99" w:rsidRPr="001851EA" w:rsidRDefault="00786D99" w:rsidP="00484A71">
            <w:r w:rsidRPr="001851EA">
              <w:t>1/24</w:t>
            </w:r>
          </w:p>
        </w:tc>
        <w:tc>
          <w:tcPr>
            <w:tcW w:w="2126" w:type="dxa"/>
            <w:tcBorders>
              <w:left w:val="single" w:sz="4" w:space="0" w:color="auto"/>
              <w:right w:val="single" w:sz="4" w:space="0" w:color="auto"/>
            </w:tcBorders>
            <w:tcPrChange w:id="2274" w:author="Beath, Hamish R" w:date="2025-08-21T11:59:00Z" w16du:dateUtc="2025-08-21T10:59:00Z">
              <w:tcPr>
                <w:tcW w:w="1134" w:type="dxa"/>
                <w:tcBorders>
                  <w:left w:val="single" w:sz="4" w:space="0" w:color="auto"/>
                  <w:right w:val="single" w:sz="4" w:space="0" w:color="auto"/>
                </w:tcBorders>
              </w:tcPr>
            </w:tcPrChange>
          </w:tcPr>
          <w:p w14:paraId="4A1E7453" w14:textId="703A7ED1" w:rsidR="00786D99" w:rsidRPr="001851EA" w:rsidRDefault="00B45150" w:rsidP="00484A71">
            <w:ins w:id="2275" w:author="Beath, Hamish R" w:date="2025-08-21T11:54:00Z" w16du:dateUtc="2025-08-21T10:54:00Z">
              <w:r>
                <w:t>1/8</w:t>
              </w:r>
            </w:ins>
          </w:p>
        </w:tc>
        <w:tc>
          <w:tcPr>
            <w:tcW w:w="1701" w:type="dxa"/>
            <w:tcBorders>
              <w:left w:val="single" w:sz="4" w:space="0" w:color="auto"/>
              <w:right w:val="single" w:sz="4" w:space="0" w:color="auto"/>
            </w:tcBorders>
            <w:tcPrChange w:id="2276" w:author="Beath, Hamish R" w:date="2025-08-21T11:59:00Z" w16du:dateUtc="2025-08-21T10:59:00Z">
              <w:tcPr>
                <w:tcW w:w="2268" w:type="dxa"/>
                <w:gridSpan w:val="3"/>
                <w:tcBorders>
                  <w:left w:val="single" w:sz="4" w:space="0" w:color="auto"/>
                  <w:right w:val="single" w:sz="4" w:space="0" w:color="auto"/>
                </w:tcBorders>
              </w:tcPr>
            </w:tcPrChange>
          </w:tcPr>
          <w:p w14:paraId="47B695BF" w14:textId="4264FC85" w:rsidR="00786D99" w:rsidRPr="001851EA" w:rsidRDefault="00786D99" w:rsidP="00484A71">
            <w:pPr>
              <w:rPr>
                <w:vertAlign w:val="superscript"/>
              </w:rPr>
            </w:pPr>
            <w:r w:rsidRPr="001851EA">
              <w:t>0.</w:t>
            </w:r>
            <w:del w:id="2277" w:author="Beath, Hamish R" w:date="2025-09-06T11:26:00Z" w16du:dateUtc="2025-09-06T10:26:00Z">
              <w:r w:rsidRPr="001851EA" w:rsidDel="00011457">
                <w:delText xml:space="preserve">301 </w:delText>
              </w:r>
            </w:del>
            <w:ins w:id="2278" w:author="Beath, Hamish R" w:date="2025-09-06T11:26:00Z" w16du:dateUtc="2025-09-06T10:26:00Z">
              <w:r w:rsidR="00011457">
                <w:t>898</w:t>
              </w:r>
              <w:r w:rsidR="00011457" w:rsidRPr="001851EA">
                <w:t xml:space="preserve"> </w:t>
              </w:r>
            </w:ins>
            <w:r w:rsidRPr="001851EA">
              <w:t>MtN</w:t>
            </w:r>
            <w:r w:rsidRPr="001851EA">
              <w:rPr>
                <w:vertAlign w:val="subscript"/>
              </w:rPr>
              <w:t>2</w:t>
            </w:r>
            <w:r w:rsidRPr="001851EA">
              <w:t>O yr</w:t>
            </w:r>
            <w:r w:rsidRPr="001851EA">
              <w:rPr>
                <w:vertAlign w:val="superscript"/>
              </w:rPr>
              <w:t>-1</w:t>
            </w:r>
          </w:p>
        </w:tc>
        <w:tc>
          <w:tcPr>
            <w:tcW w:w="1050" w:type="dxa"/>
            <w:tcBorders>
              <w:left w:val="single" w:sz="4" w:space="0" w:color="auto"/>
            </w:tcBorders>
            <w:tcPrChange w:id="2279" w:author="Beath, Hamish R" w:date="2025-08-21T11:59:00Z" w16du:dateUtc="2025-08-21T10:59:00Z">
              <w:tcPr>
                <w:tcW w:w="1417" w:type="dxa"/>
                <w:gridSpan w:val="2"/>
                <w:tcBorders>
                  <w:left w:val="single" w:sz="4" w:space="0" w:color="auto"/>
                </w:tcBorders>
              </w:tcPr>
            </w:tcPrChange>
          </w:tcPr>
          <w:p w14:paraId="47B695C0" w14:textId="77777777" w:rsidR="00786D99" w:rsidRPr="001851EA" w:rsidRDefault="00786D99" w:rsidP="00484A71"/>
        </w:tc>
      </w:tr>
      <w:tr w:rsidR="00786D99" w14:paraId="47B695C6" w14:textId="77777777" w:rsidTr="006F7E71">
        <w:trPr>
          <w:trHeight w:val="315"/>
          <w:trPrChange w:id="2280" w:author="Beath, Hamish R" w:date="2025-08-21T11:59:00Z" w16du:dateUtc="2025-08-21T10:59:00Z">
            <w:trPr>
              <w:trHeight w:val="315"/>
            </w:trPr>
          </w:trPrChange>
        </w:trPr>
        <w:tc>
          <w:tcPr>
            <w:tcW w:w="2694" w:type="dxa"/>
            <w:tcBorders>
              <w:bottom w:val="single" w:sz="2" w:space="0" w:color="auto"/>
              <w:right w:val="single" w:sz="4" w:space="0" w:color="auto"/>
            </w:tcBorders>
            <w:tcPrChange w:id="2281" w:author="Beath, Hamish R" w:date="2025-08-21T11:59:00Z" w16du:dateUtc="2025-08-21T10:59:00Z">
              <w:tcPr>
                <w:tcW w:w="3686" w:type="dxa"/>
                <w:gridSpan w:val="2"/>
                <w:tcBorders>
                  <w:bottom w:val="single" w:sz="2" w:space="0" w:color="auto"/>
                  <w:right w:val="single" w:sz="4" w:space="0" w:color="auto"/>
                </w:tcBorders>
              </w:tcPr>
            </w:tcPrChange>
          </w:tcPr>
          <w:p w14:paraId="47B695C2" w14:textId="77777777" w:rsidR="00786D99" w:rsidRPr="001851EA" w:rsidRDefault="00786D99" w:rsidP="00484A71">
            <w:pPr>
              <w:jc w:val="left"/>
            </w:pPr>
            <w:r w:rsidRPr="001851EA">
              <w:t>Sulphur Emissions</w:t>
            </w:r>
          </w:p>
        </w:tc>
        <w:tc>
          <w:tcPr>
            <w:tcW w:w="1701" w:type="dxa"/>
            <w:tcBorders>
              <w:left w:val="single" w:sz="4" w:space="0" w:color="auto"/>
              <w:bottom w:val="single" w:sz="2" w:space="0" w:color="auto"/>
              <w:right w:val="single" w:sz="4" w:space="0" w:color="auto"/>
            </w:tcBorders>
            <w:tcPrChange w:id="2282"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3" w14:textId="77777777" w:rsidR="00786D99" w:rsidRPr="001851EA" w:rsidRDefault="00786D99" w:rsidP="00484A71">
            <w:r w:rsidRPr="001851EA">
              <w:t>1/24</w:t>
            </w:r>
          </w:p>
        </w:tc>
        <w:tc>
          <w:tcPr>
            <w:tcW w:w="2126" w:type="dxa"/>
            <w:tcBorders>
              <w:left w:val="single" w:sz="4" w:space="0" w:color="auto"/>
              <w:bottom w:val="single" w:sz="2" w:space="0" w:color="auto"/>
              <w:right w:val="single" w:sz="4" w:space="0" w:color="auto"/>
            </w:tcBorders>
            <w:tcPrChange w:id="2283"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BCE7193" w14:textId="0863B468" w:rsidR="00786D99" w:rsidRPr="001851EA" w:rsidRDefault="00B45150" w:rsidP="00484A71">
            <w:ins w:id="2284" w:author="Beath, Hamish R" w:date="2025-08-21T11:54:00Z" w16du:dateUtc="2025-08-21T10:54:00Z">
              <w:r>
                <w:t>0</w:t>
              </w:r>
            </w:ins>
          </w:p>
        </w:tc>
        <w:tc>
          <w:tcPr>
            <w:tcW w:w="1701" w:type="dxa"/>
            <w:tcBorders>
              <w:left w:val="single" w:sz="4" w:space="0" w:color="auto"/>
              <w:bottom w:val="single" w:sz="2" w:space="0" w:color="auto"/>
              <w:right w:val="single" w:sz="4" w:space="0" w:color="auto"/>
            </w:tcBorders>
            <w:tcPrChange w:id="2285"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4" w14:textId="006D4E4C" w:rsidR="00786D99" w:rsidRPr="001851EA" w:rsidRDefault="00011457" w:rsidP="00484A71">
            <w:pPr>
              <w:rPr>
                <w:vertAlign w:val="superscript"/>
              </w:rPr>
            </w:pPr>
            <w:ins w:id="2286" w:author="Beath, Hamish R" w:date="2025-09-06T11:26:00Z" w16du:dateUtc="2025-09-06T10:26:00Z">
              <w:r>
                <w:t>8</w:t>
              </w:r>
            </w:ins>
            <w:del w:id="2287" w:author="Beath, Hamish R" w:date="2025-09-06T11:26:00Z" w16du:dateUtc="2025-09-06T10:26:00Z">
              <w:r w:rsidR="00786D99" w:rsidRPr="001851EA" w:rsidDel="00011457">
                <w:delText>5</w:delText>
              </w:r>
            </w:del>
            <w:r w:rsidR="00786D99" w:rsidRPr="001851EA">
              <w:t>.</w:t>
            </w:r>
            <w:ins w:id="2288" w:author="Beath, Hamish R" w:date="2025-09-06T11:26:00Z" w16du:dateUtc="2025-09-06T10:26:00Z">
              <w:r>
                <w:t>4</w:t>
              </w:r>
            </w:ins>
            <w:del w:id="2289" w:author="Beath, Hamish R" w:date="2025-09-06T11:26:00Z" w16du:dateUtc="2025-09-06T10:26:00Z">
              <w:r w:rsidR="00786D99" w:rsidRPr="001851EA" w:rsidDel="00011457">
                <w:delText>0</w:delText>
              </w:r>
            </w:del>
            <w:ins w:id="2290" w:author="Beath, Hamish R" w:date="2025-09-06T11:26:00Z" w16du:dateUtc="2025-09-06T10:26:00Z">
              <w:r>
                <w:t>8</w:t>
              </w:r>
            </w:ins>
            <w:del w:id="2291" w:author="Beath, Hamish R" w:date="2025-09-06T11:26:00Z" w16du:dateUtc="2025-09-06T10:26:00Z">
              <w:r w:rsidR="00786D99" w:rsidRPr="001851EA" w:rsidDel="00011457">
                <w:delText>5</w:delText>
              </w:r>
            </w:del>
            <w:r w:rsidR="00786D99" w:rsidRPr="001851EA">
              <w:t xml:space="preserve"> MtSO</w:t>
            </w:r>
            <w:r w:rsidR="00786D99" w:rsidRPr="001851EA">
              <w:rPr>
                <w:vertAlign w:val="subscript"/>
              </w:rPr>
              <w:t>2</w:t>
            </w:r>
            <w:r w:rsidR="00786D99" w:rsidRPr="001851EA">
              <w:t xml:space="preserve"> yr </w:t>
            </w:r>
            <w:r w:rsidR="00786D99" w:rsidRPr="001851EA">
              <w:rPr>
                <w:vertAlign w:val="superscript"/>
              </w:rPr>
              <w:t>-1</w:t>
            </w:r>
          </w:p>
        </w:tc>
        <w:tc>
          <w:tcPr>
            <w:tcW w:w="1050" w:type="dxa"/>
            <w:tcBorders>
              <w:left w:val="single" w:sz="4" w:space="0" w:color="auto"/>
              <w:bottom w:val="single" w:sz="2" w:space="0" w:color="auto"/>
            </w:tcBorders>
            <w:tcPrChange w:id="2292" w:author="Beath, Hamish R" w:date="2025-08-21T11:59:00Z" w16du:dateUtc="2025-08-21T10:59:00Z">
              <w:tcPr>
                <w:tcW w:w="1417" w:type="dxa"/>
                <w:gridSpan w:val="2"/>
                <w:tcBorders>
                  <w:left w:val="single" w:sz="4" w:space="0" w:color="auto"/>
                  <w:bottom w:val="single" w:sz="2" w:space="0" w:color="auto"/>
                </w:tcBorders>
              </w:tcPr>
            </w:tcPrChange>
          </w:tcPr>
          <w:p w14:paraId="47B695C5" w14:textId="77777777" w:rsidR="00786D99" w:rsidRPr="001851EA" w:rsidRDefault="00786D99" w:rsidP="00484A71"/>
        </w:tc>
      </w:tr>
      <w:tr w:rsidR="00786D99" w14:paraId="47B695CB" w14:textId="77777777" w:rsidTr="006F7E71">
        <w:trPr>
          <w:trHeight w:val="266"/>
          <w:trPrChange w:id="2293" w:author="Beath, Hamish R" w:date="2025-08-21T11:59:00Z" w16du:dateUtc="2025-08-21T10:59:00Z">
            <w:trPr>
              <w:trHeight w:val="330"/>
            </w:trPr>
          </w:trPrChange>
        </w:trPr>
        <w:tc>
          <w:tcPr>
            <w:tcW w:w="2694" w:type="dxa"/>
            <w:tcBorders>
              <w:top w:val="single" w:sz="2" w:space="0" w:color="auto"/>
              <w:right w:val="single" w:sz="4" w:space="0" w:color="auto"/>
            </w:tcBorders>
            <w:tcPrChange w:id="2294" w:author="Beath, Hamish R" w:date="2025-08-21T11:59:00Z" w16du:dateUtc="2025-08-21T10:59:00Z">
              <w:tcPr>
                <w:tcW w:w="3686" w:type="dxa"/>
                <w:gridSpan w:val="2"/>
                <w:tcBorders>
                  <w:top w:val="single" w:sz="2" w:space="0" w:color="auto"/>
                  <w:right w:val="single" w:sz="4" w:space="0" w:color="auto"/>
                </w:tcBorders>
              </w:tcPr>
            </w:tcPrChange>
          </w:tcPr>
          <w:p w14:paraId="47B695C7" w14:textId="77777777" w:rsidR="00786D99" w:rsidRPr="001851EA" w:rsidRDefault="00786D99" w:rsidP="00484A71">
            <w:pPr>
              <w:jc w:val="left"/>
            </w:pPr>
            <w:r w:rsidRPr="001851EA">
              <w:t xml:space="preserve">Consumption </w:t>
            </w:r>
          </w:p>
        </w:tc>
        <w:tc>
          <w:tcPr>
            <w:tcW w:w="1701" w:type="dxa"/>
            <w:tcBorders>
              <w:top w:val="single" w:sz="2" w:space="0" w:color="auto"/>
              <w:left w:val="single" w:sz="4" w:space="0" w:color="auto"/>
              <w:right w:val="single" w:sz="4" w:space="0" w:color="auto"/>
            </w:tcBorders>
            <w:tcPrChange w:id="2295"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C8"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296"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631FE3B" w14:textId="5C66530F" w:rsidR="00786D99" w:rsidRPr="001851EA" w:rsidRDefault="00B45150" w:rsidP="00484A71">
            <w:ins w:id="2297"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298"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C9" w14:textId="1C5D0130" w:rsidR="00786D99" w:rsidRPr="001851EA" w:rsidRDefault="00786D99" w:rsidP="00484A71">
            <w:r w:rsidRPr="001851EA">
              <w:t>$</w:t>
            </w:r>
            <w:del w:id="2299" w:author="Beath, Hamish R" w:date="2025-09-06T12:00:00Z" w16du:dateUtc="2025-09-06T11:00:00Z">
              <w:r w:rsidRPr="001851EA" w:rsidDel="00120899">
                <w:delText xml:space="preserve">1284 </w:delText>
              </w:r>
            </w:del>
            <w:ins w:id="2300" w:author="Beath, Hamish R" w:date="2025-09-06T12:00:00Z" w16du:dateUtc="2025-09-06T11:00:00Z">
              <w:r w:rsidR="00120899">
                <w:t>41664</w:t>
              </w:r>
              <w:r w:rsidR="00120899" w:rsidRPr="001851EA">
                <w:t xml:space="preserve"> </w:t>
              </w:r>
            </w:ins>
            <w:r w:rsidRPr="001851EA">
              <w:t xml:space="preserve">bn (2010) </w:t>
            </w:r>
          </w:p>
        </w:tc>
        <w:tc>
          <w:tcPr>
            <w:tcW w:w="1050" w:type="dxa"/>
            <w:tcBorders>
              <w:top w:val="single" w:sz="2" w:space="0" w:color="auto"/>
              <w:left w:val="single" w:sz="4" w:space="0" w:color="auto"/>
            </w:tcBorders>
            <w:tcPrChange w:id="2301" w:author="Beath, Hamish R" w:date="2025-08-21T11:59:00Z" w16du:dateUtc="2025-08-21T10:59:00Z">
              <w:tcPr>
                <w:tcW w:w="1417" w:type="dxa"/>
                <w:gridSpan w:val="2"/>
                <w:tcBorders>
                  <w:top w:val="single" w:sz="2" w:space="0" w:color="auto"/>
                  <w:left w:val="single" w:sz="4" w:space="0" w:color="auto"/>
                </w:tcBorders>
              </w:tcPr>
            </w:tcPrChange>
          </w:tcPr>
          <w:p w14:paraId="47B695CA" w14:textId="77777777" w:rsidR="00786D99" w:rsidRPr="001851EA" w:rsidRDefault="00786D99" w:rsidP="00484A71">
            <w:r w:rsidRPr="001851EA">
              <w:t>Economy</w:t>
            </w:r>
          </w:p>
        </w:tc>
      </w:tr>
      <w:tr w:rsidR="00786D99" w14:paraId="47B695D0" w14:textId="77777777" w:rsidTr="006F7E71">
        <w:trPr>
          <w:trHeight w:val="323"/>
          <w:trPrChange w:id="2302" w:author="Beath, Hamish R" w:date="2025-08-21T11:59:00Z" w16du:dateUtc="2025-08-21T10:59:00Z">
            <w:trPr>
              <w:trHeight w:val="323"/>
            </w:trPr>
          </w:trPrChange>
        </w:trPr>
        <w:tc>
          <w:tcPr>
            <w:tcW w:w="2694" w:type="dxa"/>
            <w:tcBorders>
              <w:bottom w:val="single" w:sz="2" w:space="0" w:color="auto"/>
              <w:right w:val="single" w:sz="4" w:space="0" w:color="auto"/>
            </w:tcBorders>
            <w:tcPrChange w:id="2303" w:author="Beath, Hamish R" w:date="2025-08-21T11:59:00Z" w16du:dateUtc="2025-08-21T10:59:00Z">
              <w:tcPr>
                <w:tcW w:w="3686" w:type="dxa"/>
                <w:gridSpan w:val="2"/>
                <w:tcBorders>
                  <w:bottom w:val="single" w:sz="2" w:space="0" w:color="auto"/>
                  <w:right w:val="single" w:sz="4" w:space="0" w:color="auto"/>
                </w:tcBorders>
              </w:tcPr>
            </w:tcPrChange>
          </w:tcPr>
          <w:p w14:paraId="47B695CC" w14:textId="77777777" w:rsidR="00786D99" w:rsidRPr="001851EA" w:rsidRDefault="00786D99" w:rsidP="00484A71">
            <w:pPr>
              <w:jc w:val="left"/>
            </w:pPr>
            <w:r w:rsidRPr="001851EA">
              <w:t>GDP (PPP)</w:t>
            </w:r>
          </w:p>
        </w:tc>
        <w:tc>
          <w:tcPr>
            <w:tcW w:w="1701" w:type="dxa"/>
            <w:tcBorders>
              <w:left w:val="single" w:sz="4" w:space="0" w:color="auto"/>
              <w:bottom w:val="single" w:sz="2" w:space="0" w:color="auto"/>
              <w:right w:val="single" w:sz="4" w:space="0" w:color="auto"/>
            </w:tcBorders>
            <w:tcPrChange w:id="2304"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D"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2305"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C9E684E" w14:textId="3695034C" w:rsidR="00786D99" w:rsidRPr="001851EA" w:rsidRDefault="00B45150" w:rsidP="00484A71">
            <w:ins w:id="2306" w:author="Beath, Hamish R" w:date="2025-08-21T11:54:00Z" w16du:dateUtc="2025-08-21T10:54:00Z">
              <w:r>
                <w:t>1/8</w:t>
              </w:r>
            </w:ins>
          </w:p>
        </w:tc>
        <w:tc>
          <w:tcPr>
            <w:tcW w:w="1701" w:type="dxa"/>
            <w:tcBorders>
              <w:left w:val="single" w:sz="4" w:space="0" w:color="auto"/>
              <w:bottom w:val="single" w:sz="2" w:space="0" w:color="auto"/>
              <w:right w:val="single" w:sz="4" w:space="0" w:color="auto"/>
            </w:tcBorders>
            <w:tcPrChange w:id="2307"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E" w14:textId="603C20E4" w:rsidR="00786D99" w:rsidRPr="001851EA" w:rsidRDefault="00786D99" w:rsidP="00484A71">
            <w:r w:rsidRPr="001851EA">
              <w:t>$</w:t>
            </w:r>
            <w:del w:id="2308" w:author="Beath, Hamish R" w:date="2025-09-06T12:01:00Z" w16du:dateUtc="2025-09-06T11:01:00Z">
              <w:r w:rsidRPr="001851EA" w:rsidDel="00120899">
                <w:delText xml:space="preserve">441 </w:delText>
              </w:r>
            </w:del>
            <w:ins w:id="2309" w:author="Beath, Hamish R" w:date="2025-09-06T12:01:00Z" w16du:dateUtc="2025-09-06T11:01:00Z">
              <w:r w:rsidR="00120899">
                <w:t>3983</w:t>
              </w:r>
              <w:r w:rsidR="00120899" w:rsidRPr="001851EA">
                <w:t xml:space="preserve"> </w:t>
              </w:r>
            </w:ins>
            <w:r w:rsidRPr="001851EA">
              <w:t>bn (2010)</w:t>
            </w:r>
          </w:p>
        </w:tc>
        <w:tc>
          <w:tcPr>
            <w:tcW w:w="1050" w:type="dxa"/>
            <w:tcBorders>
              <w:left w:val="single" w:sz="4" w:space="0" w:color="auto"/>
              <w:bottom w:val="single" w:sz="2" w:space="0" w:color="auto"/>
            </w:tcBorders>
            <w:tcPrChange w:id="2310" w:author="Beath, Hamish R" w:date="2025-08-21T11:59:00Z" w16du:dateUtc="2025-08-21T10:59:00Z">
              <w:tcPr>
                <w:tcW w:w="1417" w:type="dxa"/>
                <w:gridSpan w:val="2"/>
                <w:tcBorders>
                  <w:left w:val="single" w:sz="4" w:space="0" w:color="auto"/>
                  <w:bottom w:val="single" w:sz="2" w:space="0" w:color="auto"/>
                </w:tcBorders>
              </w:tcPr>
            </w:tcPrChange>
          </w:tcPr>
          <w:p w14:paraId="47B695CF" w14:textId="77777777" w:rsidR="00786D99" w:rsidRPr="001851EA" w:rsidRDefault="00786D99" w:rsidP="00484A71"/>
        </w:tc>
      </w:tr>
      <w:tr w:rsidR="00786D99" w14:paraId="47B695D5" w14:textId="77777777" w:rsidTr="006F7E71">
        <w:trPr>
          <w:trHeight w:val="76"/>
          <w:trPrChange w:id="2311" w:author="Beath, Hamish R" w:date="2025-08-21T11:59:00Z" w16du:dateUtc="2025-08-21T10:59:00Z">
            <w:trPr>
              <w:trHeight w:val="76"/>
            </w:trPr>
          </w:trPrChange>
        </w:trPr>
        <w:tc>
          <w:tcPr>
            <w:tcW w:w="2694" w:type="dxa"/>
            <w:tcBorders>
              <w:top w:val="single" w:sz="2" w:space="0" w:color="auto"/>
              <w:right w:val="single" w:sz="4" w:space="0" w:color="auto"/>
            </w:tcBorders>
            <w:tcPrChange w:id="2312" w:author="Beath, Hamish R" w:date="2025-08-21T11:59:00Z" w16du:dateUtc="2025-08-21T10:59:00Z">
              <w:tcPr>
                <w:tcW w:w="3686" w:type="dxa"/>
                <w:gridSpan w:val="2"/>
                <w:tcBorders>
                  <w:top w:val="single" w:sz="2" w:space="0" w:color="auto"/>
                  <w:right w:val="single" w:sz="4" w:space="0" w:color="auto"/>
                </w:tcBorders>
              </w:tcPr>
            </w:tcPrChange>
          </w:tcPr>
          <w:p w14:paraId="47B695D1" w14:textId="77777777" w:rsidR="00786D99" w:rsidRPr="001851EA" w:rsidRDefault="00786D99" w:rsidP="00484A71">
            <w:pPr>
              <w:jc w:val="left"/>
            </w:pPr>
            <w:r w:rsidRPr="001851EA">
              <w:t>Carbon Capture &amp; Storage</w:t>
            </w:r>
          </w:p>
        </w:tc>
        <w:tc>
          <w:tcPr>
            <w:tcW w:w="1701" w:type="dxa"/>
            <w:tcBorders>
              <w:top w:val="single" w:sz="2" w:space="0" w:color="auto"/>
              <w:left w:val="single" w:sz="4" w:space="0" w:color="auto"/>
              <w:right w:val="single" w:sz="4" w:space="0" w:color="auto"/>
            </w:tcBorders>
            <w:tcPrChange w:id="2313"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2"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314"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6E6A0E6F" w14:textId="49897C54" w:rsidR="00786D99" w:rsidRPr="001851EA" w:rsidRDefault="00B45150" w:rsidP="00484A71">
            <w:ins w:id="2315"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316"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3" w14:textId="09B56A1B" w:rsidR="00786D99" w:rsidRPr="001851EA" w:rsidRDefault="00786D99" w:rsidP="00484A71">
            <w:pPr>
              <w:rPr>
                <w:vertAlign w:val="superscript"/>
              </w:rPr>
            </w:pPr>
            <w:del w:id="2317" w:author="Beath, Hamish R" w:date="2025-09-06T12:01:00Z" w16du:dateUtc="2025-09-06T11:01:00Z">
              <w:r w:rsidRPr="001851EA" w:rsidDel="00120899">
                <w:delText xml:space="preserve">198 </w:delText>
              </w:r>
            </w:del>
            <w:ins w:id="2318" w:author="Beath, Hamish R" w:date="2025-09-06T12:01:00Z" w16du:dateUtc="2025-09-06T11:01:00Z">
              <w:r w:rsidR="00120899">
                <w:t>2811</w:t>
              </w:r>
              <w:r w:rsidR="00120899" w:rsidRPr="001851EA">
                <w:t xml:space="preserve"> </w:t>
              </w:r>
            </w:ins>
            <w:r w:rsidRPr="001851EA">
              <w:t>MtCO</w:t>
            </w:r>
            <w:r w:rsidRPr="001851EA">
              <w:rPr>
                <w:vertAlign w:val="subscript"/>
              </w:rPr>
              <w:t xml:space="preserve">2 </w:t>
            </w:r>
            <w:r w:rsidRPr="001851EA">
              <w:t>yr</w:t>
            </w:r>
            <w:r w:rsidRPr="001851EA">
              <w:rPr>
                <w:vertAlign w:val="superscript"/>
              </w:rPr>
              <w:t>-1</w:t>
            </w:r>
          </w:p>
        </w:tc>
        <w:tc>
          <w:tcPr>
            <w:tcW w:w="1050" w:type="dxa"/>
            <w:tcBorders>
              <w:top w:val="single" w:sz="2" w:space="0" w:color="auto"/>
              <w:left w:val="single" w:sz="4" w:space="0" w:color="auto"/>
            </w:tcBorders>
            <w:tcPrChange w:id="2319" w:author="Beath, Hamish R" w:date="2025-08-21T11:59:00Z" w16du:dateUtc="2025-08-21T10:59:00Z">
              <w:tcPr>
                <w:tcW w:w="1417" w:type="dxa"/>
                <w:gridSpan w:val="2"/>
                <w:tcBorders>
                  <w:top w:val="single" w:sz="2" w:space="0" w:color="auto"/>
                  <w:left w:val="single" w:sz="4" w:space="0" w:color="auto"/>
                </w:tcBorders>
              </w:tcPr>
            </w:tcPrChange>
          </w:tcPr>
          <w:p w14:paraId="47B695D4" w14:textId="77777777" w:rsidR="00786D99" w:rsidRPr="001851EA" w:rsidRDefault="00786D99" w:rsidP="00484A71">
            <w:r w:rsidRPr="001851EA">
              <w:t>Mitigation</w:t>
            </w:r>
          </w:p>
        </w:tc>
      </w:tr>
      <w:tr w:rsidR="00786D99" w14:paraId="47B695DA" w14:textId="77777777" w:rsidTr="006F7E71">
        <w:trPr>
          <w:trHeight w:val="314"/>
          <w:trPrChange w:id="2320" w:author="Beath, Hamish R" w:date="2025-08-21T11:59:00Z" w16du:dateUtc="2025-08-21T10:59:00Z">
            <w:trPr>
              <w:trHeight w:val="314"/>
            </w:trPr>
          </w:trPrChange>
        </w:trPr>
        <w:tc>
          <w:tcPr>
            <w:tcW w:w="2694" w:type="dxa"/>
            <w:tcBorders>
              <w:bottom w:val="single" w:sz="2" w:space="0" w:color="auto"/>
              <w:right w:val="single" w:sz="4" w:space="0" w:color="auto"/>
            </w:tcBorders>
            <w:tcPrChange w:id="2321" w:author="Beath, Hamish R" w:date="2025-08-21T11:59:00Z" w16du:dateUtc="2025-08-21T10:59:00Z">
              <w:tcPr>
                <w:tcW w:w="3686" w:type="dxa"/>
                <w:gridSpan w:val="2"/>
                <w:tcBorders>
                  <w:bottom w:val="single" w:sz="2" w:space="0" w:color="auto"/>
                  <w:right w:val="single" w:sz="4" w:space="0" w:color="auto"/>
                </w:tcBorders>
              </w:tcPr>
            </w:tcPrChange>
          </w:tcPr>
          <w:p w14:paraId="47B695D6" w14:textId="77777777" w:rsidR="00786D99" w:rsidRPr="001851EA" w:rsidRDefault="00786D99" w:rsidP="00484A71">
            <w:pPr>
              <w:jc w:val="left"/>
            </w:pPr>
            <w:r w:rsidRPr="001851EA">
              <w:t>Carbon Price</w:t>
            </w:r>
          </w:p>
        </w:tc>
        <w:tc>
          <w:tcPr>
            <w:tcW w:w="1701" w:type="dxa"/>
            <w:tcBorders>
              <w:left w:val="single" w:sz="4" w:space="0" w:color="auto"/>
              <w:bottom w:val="single" w:sz="2" w:space="0" w:color="auto"/>
              <w:right w:val="single" w:sz="4" w:space="0" w:color="auto"/>
            </w:tcBorders>
            <w:tcPrChange w:id="2322"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D7"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2323"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495292F6" w14:textId="0806507F" w:rsidR="00786D99" w:rsidRPr="001851EA" w:rsidRDefault="00D62D82" w:rsidP="00484A71">
            <w:ins w:id="2324" w:author="Beath, Hamish R" w:date="2025-08-21T11:57:00Z" w16du:dateUtc="2025-08-21T10:57:00Z">
              <w:r>
                <w:t>1/8</w:t>
              </w:r>
            </w:ins>
          </w:p>
        </w:tc>
        <w:tc>
          <w:tcPr>
            <w:tcW w:w="1701" w:type="dxa"/>
            <w:tcBorders>
              <w:left w:val="single" w:sz="4" w:space="0" w:color="auto"/>
              <w:bottom w:val="single" w:sz="2" w:space="0" w:color="auto"/>
              <w:right w:val="single" w:sz="4" w:space="0" w:color="auto"/>
            </w:tcBorders>
            <w:tcPrChange w:id="2325"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D8" w14:textId="11BF247F" w:rsidR="00786D99" w:rsidRPr="001851EA" w:rsidRDefault="00786D99" w:rsidP="00484A71">
            <w:r w:rsidRPr="001851EA">
              <w:t>$</w:t>
            </w:r>
            <w:ins w:id="2326" w:author="Beath, Hamish R" w:date="2025-09-06T12:01:00Z" w16du:dateUtc="2025-09-06T11:01:00Z">
              <w:r w:rsidR="00120899">
                <w:t>19</w:t>
              </w:r>
            </w:ins>
            <w:del w:id="2327" w:author="Beath, Hamish R" w:date="2025-09-06T12:01:00Z" w16du:dateUtc="2025-09-06T11:01:00Z">
              <w:r w:rsidRPr="001851EA" w:rsidDel="00120899">
                <w:delText>6</w:delText>
              </w:r>
            </w:del>
            <w:r w:rsidRPr="001851EA">
              <w:t>.</w:t>
            </w:r>
            <w:ins w:id="2328" w:author="Beath, Hamish R" w:date="2025-09-06T12:01:00Z" w16du:dateUtc="2025-09-06T11:01:00Z">
              <w:r w:rsidR="00120899">
                <w:t>9</w:t>
              </w:r>
            </w:ins>
            <w:del w:id="2329" w:author="Beath, Hamish R" w:date="2025-09-06T12:01:00Z" w16du:dateUtc="2025-09-06T11:01:00Z">
              <w:r w:rsidRPr="001851EA" w:rsidDel="00120899">
                <w:delText>79</w:delText>
              </w:r>
            </w:del>
            <w:r w:rsidRPr="001851EA">
              <w:t xml:space="preserve"> (2010)</w:t>
            </w:r>
          </w:p>
        </w:tc>
        <w:tc>
          <w:tcPr>
            <w:tcW w:w="1050" w:type="dxa"/>
            <w:tcBorders>
              <w:left w:val="single" w:sz="4" w:space="0" w:color="auto"/>
              <w:bottom w:val="single" w:sz="2" w:space="0" w:color="auto"/>
            </w:tcBorders>
            <w:tcPrChange w:id="2330" w:author="Beath, Hamish R" w:date="2025-08-21T11:59:00Z" w16du:dateUtc="2025-08-21T10:59:00Z">
              <w:tcPr>
                <w:tcW w:w="1417" w:type="dxa"/>
                <w:gridSpan w:val="2"/>
                <w:tcBorders>
                  <w:left w:val="single" w:sz="4" w:space="0" w:color="auto"/>
                  <w:bottom w:val="single" w:sz="2" w:space="0" w:color="auto"/>
                </w:tcBorders>
              </w:tcPr>
            </w:tcPrChange>
          </w:tcPr>
          <w:p w14:paraId="47B695D9" w14:textId="77777777" w:rsidR="00786D99" w:rsidRPr="001851EA" w:rsidRDefault="00786D99" w:rsidP="00484A71"/>
        </w:tc>
      </w:tr>
      <w:tr w:rsidR="00786D99" w14:paraId="47B695DF" w14:textId="77777777" w:rsidTr="006F7E71">
        <w:trPr>
          <w:trHeight w:val="76"/>
          <w:trPrChange w:id="2331" w:author="Beath, Hamish R" w:date="2025-08-21T11:59:00Z" w16du:dateUtc="2025-08-21T10:59:00Z">
            <w:trPr>
              <w:trHeight w:val="76"/>
            </w:trPr>
          </w:trPrChange>
        </w:trPr>
        <w:tc>
          <w:tcPr>
            <w:tcW w:w="2694" w:type="dxa"/>
            <w:tcBorders>
              <w:top w:val="single" w:sz="2" w:space="0" w:color="auto"/>
              <w:right w:val="single" w:sz="4" w:space="0" w:color="auto"/>
            </w:tcBorders>
            <w:tcPrChange w:id="2332" w:author="Beath, Hamish R" w:date="2025-08-21T11:59:00Z" w16du:dateUtc="2025-08-21T10:59:00Z">
              <w:tcPr>
                <w:tcW w:w="3686" w:type="dxa"/>
                <w:gridSpan w:val="2"/>
                <w:tcBorders>
                  <w:top w:val="single" w:sz="2" w:space="0" w:color="auto"/>
                  <w:right w:val="single" w:sz="4" w:space="0" w:color="auto"/>
                </w:tcBorders>
              </w:tcPr>
            </w:tcPrChange>
          </w:tcPr>
          <w:p w14:paraId="47B695DB" w14:textId="77777777" w:rsidR="00786D99" w:rsidRPr="001851EA" w:rsidRDefault="00786D99" w:rsidP="00484A71">
            <w:pPr>
              <w:jc w:val="left"/>
            </w:pPr>
            <w:r w:rsidRPr="001851EA">
              <w:t>Primary Energy: Oil</w:t>
            </w:r>
          </w:p>
        </w:tc>
        <w:tc>
          <w:tcPr>
            <w:tcW w:w="1701" w:type="dxa"/>
            <w:tcBorders>
              <w:top w:val="single" w:sz="2" w:space="0" w:color="auto"/>
              <w:left w:val="single" w:sz="4" w:space="0" w:color="auto"/>
              <w:right w:val="single" w:sz="4" w:space="0" w:color="auto"/>
            </w:tcBorders>
            <w:tcPrChange w:id="2333"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C" w14:textId="77777777" w:rsidR="00786D99" w:rsidRPr="001851EA" w:rsidRDefault="00786D99" w:rsidP="00484A71">
            <w:r w:rsidRPr="001851EA">
              <w:t>1/48</w:t>
            </w:r>
          </w:p>
        </w:tc>
        <w:tc>
          <w:tcPr>
            <w:tcW w:w="2126" w:type="dxa"/>
            <w:tcBorders>
              <w:top w:val="single" w:sz="2" w:space="0" w:color="auto"/>
              <w:left w:val="single" w:sz="4" w:space="0" w:color="auto"/>
              <w:right w:val="single" w:sz="4" w:space="0" w:color="auto"/>
            </w:tcBorders>
            <w:tcPrChange w:id="2334"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5348DBC9" w14:textId="793D3273" w:rsidR="00786D99" w:rsidRPr="001851EA" w:rsidRDefault="00314BA7" w:rsidP="00484A71">
            <w:ins w:id="2335" w:author="Beath, Hamish R" w:date="2025-08-21T11:54:00Z" w16du:dateUtc="2025-08-21T10:54:00Z">
              <w:r>
                <w:t>0</w:t>
              </w:r>
            </w:ins>
          </w:p>
        </w:tc>
        <w:tc>
          <w:tcPr>
            <w:tcW w:w="1701" w:type="dxa"/>
            <w:tcBorders>
              <w:top w:val="single" w:sz="2" w:space="0" w:color="auto"/>
              <w:left w:val="single" w:sz="4" w:space="0" w:color="auto"/>
              <w:right w:val="single" w:sz="4" w:space="0" w:color="auto"/>
            </w:tcBorders>
            <w:tcPrChange w:id="2336"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D" w14:textId="6CFCD74F" w:rsidR="00786D99" w:rsidRPr="001851EA" w:rsidRDefault="00120899" w:rsidP="00484A71">
            <w:ins w:id="2337" w:author="Beath, Hamish R" w:date="2025-09-06T12:02:00Z" w16du:dateUtc="2025-09-06T11:02:00Z">
              <w:r>
                <w:t>35</w:t>
              </w:r>
            </w:ins>
            <w:del w:id="2338" w:author="Beath, Hamish R" w:date="2025-09-06T12:02:00Z" w16du:dateUtc="2025-09-06T11:02:00Z">
              <w:r w:rsidR="00786D99" w:rsidRPr="001851EA" w:rsidDel="00120899">
                <w:delText>10</w:delText>
              </w:r>
            </w:del>
            <w:r w:rsidR="00786D99" w:rsidRPr="001851EA">
              <w:t>.</w:t>
            </w:r>
            <w:ins w:id="2339" w:author="Beath, Hamish R" w:date="2025-09-06T12:02:00Z" w16du:dateUtc="2025-09-06T11:02:00Z">
              <w:r>
                <w:t>7</w:t>
              </w:r>
            </w:ins>
            <w:del w:id="2340" w:author="Beath, Hamish R" w:date="2025-09-06T12:02:00Z" w16du:dateUtc="2025-09-06T11:02:00Z">
              <w:r w:rsidR="00786D99" w:rsidRPr="001851EA" w:rsidDel="00120899">
                <w:delText>2</w:delText>
              </w:r>
            </w:del>
            <w:r w:rsidR="00786D99" w:rsidRPr="001851EA">
              <w:t xml:space="preserve"> EJ yr</w:t>
            </w:r>
            <w:r w:rsidR="00786D99" w:rsidRPr="001851EA">
              <w:rPr>
                <w:vertAlign w:val="superscript"/>
              </w:rPr>
              <w:t>-1</w:t>
            </w:r>
          </w:p>
        </w:tc>
        <w:tc>
          <w:tcPr>
            <w:tcW w:w="1050" w:type="dxa"/>
            <w:tcBorders>
              <w:top w:val="single" w:sz="2" w:space="0" w:color="auto"/>
              <w:left w:val="single" w:sz="4" w:space="0" w:color="auto"/>
            </w:tcBorders>
            <w:tcPrChange w:id="2341" w:author="Beath, Hamish R" w:date="2025-08-21T11:59:00Z" w16du:dateUtc="2025-08-21T10:59:00Z">
              <w:tcPr>
                <w:tcW w:w="1417" w:type="dxa"/>
                <w:gridSpan w:val="2"/>
                <w:tcBorders>
                  <w:top w:val="single" w:sz="2" w:space="0" w:color="auto"/>
                  <w:left w:val="single" w:sz="4" w:space="0" w:color="auto"/>
                </w:tcBorders>
              </w:tcPr>
            </w:tcPrChange>
          </w:tcPr>
          <w:p w14:paraId="47B695DE" w14:textId="77777777" w:rsidR="00786D99" w:rsidRPr="001851EA" w:rsidRDefault="00786D99" w:rsidP="00484A71">
            <w:r w:rsidRPr="001851EA">
              <w:t>Energy</w:t>
            </w:r>
          </w:p>
        </w:tc>
      </w:tr>
      <w:tr w:rsidR="00786D99" w14:paraId="47B695E4" w14:textId="77777777" w:rsidTr="006F7E71">
        <w:trPr>
          <w:trHeight w:val="76"/>
          <w:trPrChange w:id="2342" w:author="Beath, Hamish R" w:date="2025-08-21T11:59:00Z" w16du:dateUtc="2025-08-21T10:59:00Z">
            <w:trPr>
              <w:trHeight w:val="76"/>
            </w:trPr>
          </w:trPrChange>
        </w:trPr>
        <w:tc>
          <w:tcPr>
            <w:tcW w:w="2694" w:type="dxa"/>
            <w:tcBorders>
              <w:right w:val="single" w:sz="4" w:space="0" w:color="auto"/>
            </w:tcBorders>
            <w:tcPrChange w:id="2343" w:author="Beath, Hamish R" w:date="2025-08-21T11:59:00Z" w16du:dateUtc="2025-08-21T10:59:00Z">
              <w:tcPr>
                <w:tcW w:w="3686" w:type="dxa"/>
                <w:gridSpan w:val="2"/>
                <w:tcBorders>
                  <w:right w:val="single" w:sz="4" w:space="0" w:color="auto"/>
                </w:tcBorders>
              </w:tcPr>
            </w:tcPrChange>
          </w:tcPr>
          <w:p w14:paraId="47B695E0" w14:textId="77777777" w:rsidR="00786D99" w:rsidRPr="001851EA" w:rsidRDefault="00786D99" w:rsidP="00484A71">
            <w:pPr>
              <w:jc w:val="left"/>
            </w:pPr>
            <w:r w:rsidRPr="001851EA">
              <w:t>Primary Energy: Gas</w:t>
            </w:r>
          </w:p>
        </w:tc>
        <w:tc>
          <w:tcPr>
            <w:tcW w:w="1701" w:type="dxa"/>
            <w:tcBorders>
              <w:left w:val="single" w:sz="4" w:space="0" w:color="auto"/>
              <w:right w:val="single" w:sz="4" w:space="0" w:color="auto"/>
            </w:tcBorders>
            <w:tcPrChange w:id="2344" w:author="Beath, Hamish R" w:date="2025-08-21T11:59:00Z" w16du:dateUtc="2025-08-21T10:59:00Z">
              <w:tcPr>
                <w:tcW w:w="1134" w:type="dxa"/>
                <w:gridSpan w:val="2"/>
                <w:tcBorders>
                  <w:left w:val="single" w:sz="4" w:space="0" w:color="auto"/>
                  <w:right w:val="single" w:sz="4" w:space="0" w:color="auto"/>
                </w:tcBorders>
              </w:tcPr>
            </w:tcPrChange>
          </w:tcPr>
          <w:p w14:paraId="47B695E1" w14:textId="77777777" w:rsidR="00786D99" w:rsidRPr="001851EA" w:rsidRDefault="00786D99" w:rsidP="00484A71">
            <w:r w:rsidRPr="001851EA">
              <w:t>1/48</w:t>
            </w:r>
          </w:p>
        </w:tc>
        <w:tc>
          <w:tcPr>
            <w:tcW w:w="2126" w:type="dxa"/>
            <w:tcBorders>
              <w:left w:val="single" w:sz="4" w:space="0" w:color="auto"/>
              <w:right w:val="single" w:sz="4" w:space="0" w:color="auto"/>
            </w:tcBorders>
            <w:tcPrChange w:id="2345" w:author="Beath, Hamish R" w:date="2025-08-21T11:59:00Z" w16du:dateUtc="2025-08-21T10:59:00Z">
              <w:tcPr>
                <w:tcW w:w="1134" w:type="dxa"/>
                <w:tcBorders>
                  <w:left w:val="single" w:sz="4" w:space="0" w:color="auto"/>
                  <w:right w:val="single" w:sz="4" w:space="0" w:color="auto"/>
                </w:tcBorders>
              </w:tcPr>
            </w:tcPrChange>
          </w:tcPr>
          <w:p w14:paraId="70AD2FDD" w14:textId="31598F8F" w:rsidR="00786D99" w:rsidRPr="001851EA" w:rsidRDefault="00314BA7" w:rsidP="00484A71">
            <w:ins w:id="2346" w:author="Beath, Hamish R" w:date="2025-08-21T11:54:00Z" w16du:dateUtc="2025-08-21T10:54:00Z">
              <w:r>
                <w:t>0</w:t>
              </w:r>
            </w:ins>
          </w:p>
        </w:tc>
        <w:tc>
          <w:tcPr>
            <w:tcW w:w="1701" w:type="dxa"/>
            <w:tcBorders>
              <w:left w:val="single" w:sz="4" w:space="0" w:color="auto"/>
              <w:right w:val="single" w:sz="4" w:space="0" w:color="auto"/>
            </w:tcBorders>
            <w:tcPrChange w:id="2347" w:author="Beath, Hamish R" w:date="2025-08-21T11:59:00Z" w16du:dateUtc="2025-08-21T10:59:00Z">
              <w:tcPr>
                <w:tcW w:w="2268" w:type="dxa"/>
                <w:gridSpan w:val="3"/>
                <w:tcBorders>
                  <w:left w:val="single" w:sz="4" w:space="0" w:color="auto"/>
                  <w:right w:val="single" w:sz="4" w:space="0" w:color="auto"/>
                </w:tcBorders>
              </w:tcPr>
            </w:tcPrChange>
          </w:tcPr>
          <w:p w14:paraId="47B695E2" w14:textId="05660931" w:rsidR="00786D99" w:rsidRPr="001851EA" w:rsidRDefault="00757361" w:rsidP="00484A71">
            <w:ins w:id="2348" w:author="Beath, Hamish R" w:date="2025-09-06T12:13:00Z" w16du:dateUtc="2025-09-06T11:13:00Z">
              <w:r>
                <w:t>36</w:t>
              </w:r>
            </w:ins>
            <w:del w:id="2349" w:author="Beath, Hamish R" w:date="2025-09-06T12:13:00Z" w16du:dateUtc="2025-09-06T11:13:00Z">
              <w:r w:rsidR="00786D99" w:rsidRPr="001851EA" w:rsidDel="00757361">
                <w:delText>9</w:delText>
              </w:r>
            </w:del>
            <w:r w:rsidR="00786D99" w:rsidRPr="001851EA">
              <w:t>.</w:t>
            </w:r>
            <w:ins w:id="2350" w:author="Beath, Hamish R" w:date="2025-09-06T12:13:00Z" w16du:dateUtc="2025-09-06T11:13:00Z">
              <w:r>
                <w:t>7</w:t>
              </w:r>
            </w:ins>
            <w:del w:id="2351" w:author="Beath, Hamish R" w:date="2025-09-06T12:13:00Z" w16du:dateUtc="2025-09-06T11:13:00Z">
              <w:r w:rsidR="00786D99" w:rsidRPr="001851EA" w:rsidDel="00757361">
                <w:delText>55</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2352" w:author="Beath, Hamish R" w:date="2025-08-21T11:59:00Z" w16du:dateUtc="2025-08-21T10:59:00Z">
              <w:tcPr>
                <w:tcW w:w="1417" w:type="dxa"/>
                <w:gridSpan w:val="2"/>
                <w:tcBorders>
                  <w:left w:val="single" w:sz="4" w:space="0" w:color="auto"/>
                </w:tcBorders>
              </w:tcPr>
            </w:tcPrChange>
          </w:tcPr>
          <w:p w14:paraId="47B695E3" w14:textId="77777777" w:rsidR="00786D99" w:rsidRPr="001851EA" w:rsidRDefault="00786D99" w:rsidP="00484A71"/>
        </w:tc>
      </w:tr>
      <w:tr w:rsidR="00786D99" w14:paraId="47B695E9" w14:textId="77777777" w:rsidTr="006F7E71">
        <w:trPr>
          <w:trHeight w:val="76"/>
          <w:trPrChange w:id="2353" w:author="Beath, Hamish R" w:date="2025-08-21T11:59:00Z" w16du:dateUtc="2025-08-21T10:59:00Z">
            <w:trPr>
              <w:trHeight w:val="76"/>
            </w:trPr>
          </w:trPrChange>
        </w:trPr>
        <w:tc>
          <w:tcPr>
            <w:tcW w:w="2694" w:type="dxa"/>
            <w:tcBorders>
              <w:right w:val="single" w:sz="4" w:space="0" w:color="auto"/>
            </w:tcBorders>
            <w:tcPrChange w:id="2354" w:author="Beath, Hamish R" w:date="2025-08-21T11:59:00Z" w16du:dateUtc="2025-08-21T10:59:00Z">
              <w:tcPr>
                <w:tcW w:w="3686" w:type="dxa"/>
                <w:gridSpan w:val="2"/>
                <w:tcBorders>
                  <w:right w:val="single" w:sz="4" w:space="0" w:color="auto"/>
                </w:tcBorders>
              </w:tcPr>
            </w:tcPrChange>
          </w:tcPr>
          <w:p w14:paraId="47B695E5" w14:textId="77777777" w:rsidR="00786D99" w:rsidRPr="001851EA" w:rsidRDefault="00786D99" w:rsidP="00484A71">
            <w:pPr>
              <w:jc w:val="left"/>
            </w:pPr>
            <w:r w:rsidRPr="001851EA">
              <w:t>Primary Energy: Coal</w:t>
            </w:r>
          </w:p>
        </w:tc>
        <w:tc>
          <w:tcPr>
            <w:tcW w:w="1701" w:type="dxa"/>
            <w:tcBorders>
              <w:left w:val="single" w:sz="4" w:space="0" w:color="auto"/>
              <w:right w:val="single" w:sz="4" w:space="0" w:color="auto"/>
            </w:tcBorders>
            <w:tcPrChange w:id="2355" w:author="Beath, Hamish R" w:date="2025-08-21T11:59:00Z" w16du:dateUtc="2025-08-21T10:59:00Z">
              <w:tcPr>
                <w:tcW w:w="1134" w:type="dxa"/>
                <w:gridSpan w:val="2"/>
                <w:tcBorders>
                  <w:left w:val="single" w:sz="4" w:space="0" w:color="auto"/>
                  <w:right w:val="single" w:sz="4" w:space="0" w:color="auto"/>
                </w:tcBorders>
              </w:tcPr>
            </w:tcPrChange>
          </w:tcPr>
          <w:p w14:paraId="47B695E6" w14:textId="77777777" w:rsidR="00786D99" w:rsidRPr="001851EA" w:rsidRDefault="00786D99" w:rsidP="00484A71">
            <w:r w:rsidRPr="001851EA">
              <w:t>1/48</w:t>
            </w:r>
          </w:p>
        </w:tc>
        <w:tc>
          <w:tcPr>
            <w:tcW w:w="2126" w:type="dxa"/>
            <w:tcBorders>
              <w:left w:val="single" w:sz="4" w:space="0" w:color="auto"/>
              <w:right w:val="single" w:sz="4" w:space="0" w:color="auto"/>
            </w:tcBorders>
            <w:tcPrChange w:id="2356" w:author="Beath, Hamish R" w:date="2025-08-21T11:59:00Z" w16du:dateUtc="2025-08-21T10:59:00Z">
              <w:tcPr>
                <w:tcW w:w="1134" w:type="dxa"/>
                <w:tcBorders>
                  <w:left w:val="single" w:sz="4" w:space="0" w:color="auto"/>
                  <w:right w:val="single" w:sz="4" w:space="0" w:color="auto"/>
                </w:tcBorders>
              </w:tcPr>
            </w:tcPrChange>
          </w:tcPr>
          <w:p w14:paraId="3504BC8F" w14:textId="5AB46A36" w:rsidR="00786D99" w:rsidRPr="001851EA" w:rsidRDefault="00314BA7" w:rsidP="00484A71">
            <w:ins w:id="2357" w:author="Beath, Hamish R" w:date="2025-08-21T11:54:00Z" w16du:dateUtc="2025-08-21T10:54:00Z">
              <w:r>
                <w:t>0</w:t>
              </w:r>
            </w:ins>
          </w:p>
        </w:tc>
        <w:tc>
          <w:tcPr>
            <w:tcW w:w="1701" w:type="dxa"/>
            <w:tcBorders>
              <w:left w:val="single" w:sz="4" w:space="0" w:color="auto"/>
              <w:right w:val="single" w:sz="4" w:space="0" w:color="auto"/>
            </w:tcBorders>
            <w:tcPrChange w:id="2358" w:author="Beath, Hamish R" w:date="2025-08-21T11:59:00Z" w16du:dateUtc="2025-08-21T10:59:00Z">
              <w:tcPr>
                <w:tcW w:w="2268" w:type="dxa"/>
                <w:gridSpan w:val="3"/>
                <w:tcBorders>
                  <w:left w:val="single" w:sz="4" w:space="0" w:color="auto"/>
                  <w:right w:val="single" w:sz="4" w:space="0" w:color="auto"/>
                </w:tcBorders>
              </w:tcPr>
            </w:tcPrChange>
          </w:tcPr>
          <w:p w14:paraId="47B695E7" w14:textId="77AA0BE3" w:rsidR="00786D99" w:rsidRPr="001851EA" w:rsidRDefault="00757361" w:rsidP="00484A71">
            <w:ins w:id="2359" w:author="Beath, Hamish R" w:date="2025-09-06T12:14:00Z" w16du:dateUtc="2025-09-06T11:14:00Z">
              <w:r>
                <w:t>28</w:t>
              </w:r>
            </w:ins>
            <w:del w:id="2360" w:author="Beath, Hamish R" w:date="2025-09-06T12:14:00Z" w16du:dateUtc="2025-09-06T11:14:00Z">
              <w:r w:rsidR="00786D99" w:rsidRPr="001851EA" w:rsidDel="00757361">
                <w:delText>13</w:delText>
              </w:r>
            </w:del>
            <w:r w:rsidR="00786D99" w:rsidRPr="001851EA">
              <w:t>.5 EJ yr</w:t>
            </w:r>
            <w:r w:rsidR="00786D99" w:rsidRPr="001851EA">
              <w:rPr>
                <w:vertAlign w:val="superscript"/>
              </w:rPr>
              <w:t>-1</w:t>
            </w:r>
          </w:p>
        </w:tc>
        <w:tc>
          <w:tcPr>
            <w:tcW w:w="1050" w:type="dxa"/>
            <w:tcBorders>
              <w:left w:val="single" w:sz="4" w:space="0" w:color="auto"/>
            </w:tcBorders>
            <w:tcPrChange w:id="2361" w:author="Beath, Hamish R" w:date="2025-08-21T11:59:00Z" w16du:dateUtc="2025-08-21T10:59:00Z">
              <w:tcPr>
                <w:tcW w:w="1417" w:type="dxa"/>
                <w:gridSpan w:val="2"/>
                <w:tcBorders>
                  <w:left w:val="single" w:sz="4" w:space="0" w:color="auto"/>
                </w:tcBorders>
              </w:tcPr>
            </w:tcPrChange>
          </w:tcPr>
          <w:p w14:paraId="47B695E8" w14:textId="77777777" w:rsidR="00786D99" w:rsidRPr="001851EA" w:rsidRDefault="00786D99" w:rsidP="00484A71"/>
        </w:tc>
      </w:tr>
      <w:tr w:rsidR="00786D99" w14:paraId="47B695EE" w14:textId="77777777" w:rsidTr="006F7E71">
        <w:trPr>
          <w:trHeight w:val="76"/>
          <w:trPrChange w:id="2362" w:author="Beath, Hamish R" w:date="2025-08-21T11:59:00Z" w16du:dateUtc="2025-08-21T10:59:00Z">
            <w:trPr>
              <w:trHeight w:val="76"/>
            </w:trPr>
          </w:trPrChange>
        </w:trPr>
        <w:tc>
          <w:tcPr>
            <w:tcW w:w="2694" w:type="dxa"/>
            <w:tcBorders>
              <w:right w:val="single" w:sz="4" w:space="0" w:color="auto"/>
            </w:tcBorders>
            <w:tcPrChange w:id="2363" w:author="Beath, Hamish R" w:date="2025-08-21T11:59:00Z" w16du:dateUtc="2025-08-21T10:59:00Z">
              <w:tcPr>
                <w:tcW w:w="3686" w:type="dxa"/>
                <w:gridSpan w:val="2"/>
                <w:tcBorders>
                  <w:right w:val="single" w:sz="4" w:space="0" w:color="auto"/>
                </w:tcBorders>
              </w:tcPr>
            </w:tcPrChange>
          </w:tcPr>
          <w:p w14:paraId="47B695EA" w14:textId="77777777" w:rsidR="00786D99" w:rsidRPr="001851EA" w:rsidRDefault="00786D99" w:rsidP="00484A71">
            <w:pPr>
              <w:jc w:val="left"/>
            </w:pPr>
            <w:r w:rsidRPr="001851EA">
              <w:t>Primary Energy: Nuclear</w:t>
            </w:r>
          </w:p>
        </w:tc>
        <w:tc>
          <w:tcPr>
            <w:tcW w:w="1701" w:type="dxa"/>
            <w:tcBorders>
              <w:left w:val="single" w:sz="4" w:space="0" w:color="auto"/>
              <w:right w:val="single" w:sz="4" w:space="0" w:color="auto"/>
            </w:tcBorders>
            <w:tcPrChange w:id="2364" w:author="Beath, Hamish R" w:date="2025-08-21T11:59:00Z" w16du:dateUtc="2025-08-21T10:59:00Z">
              <w:tcPr>
                <w:tcW w:w="1134" w:type="dxa"/>
                <w:gridSpan w:val="2"/>
                <w:tcBorders>
                  <w:left w:val="single" w:sz="4" w:space="0" w:color="auto"/>
                  <w:right w:val="single" w:sz="4" w:space="0" w:color="auto"/>
                </w:tcBorders>
              </w:tcPr>
            </w:tcPrChange>
          </w:tcPr>
          <w:p w14:paraId="47B695EB" w14:textId="77777777" w:rsidR="00786D99" w:rsidRPr="001851EA" w:rsidRDefault="00786D99" w:rsidP="00484A71">
            <w:r w:rsidRPr="001851EA">
              <w:t>1/48</w:t>
            </w:r>
          </w:p>
        </w:tc>
        <w:tc>
          <w:tcPr>
            <w:tcW w:w="2126" w:type="dxa"/>
            <w:tcBorders>
              <w:left w:val="single" w:sz="4" w:space="0" w:color="auto"/>
              <w:right w:val="single" w:sz="4" w:space="0" w:color="auto"/>
            </w:tcBorders>
            <w:tcPrChange w:id="2365" w:author="Beath, Hamish R" w:date="2025-08-21T11:59:00Z" w16du:dateUtc="2025-08-21T10:59:00Z">
              <w:tcPr>
                <w:tcW w:w="1134" w:type="dxa"/>
                <w:tcBorders>
                  <w:left w:val="single" w:sz="4" w:space="0" w:color="auto"/>
                  <w:right w:val="single" w:sz="4" w:space="0" w:color="auto"/>
                </w:tcBorders>
              </w:tcPr>
            </w:tcPrChange>
          </w:tcPr>
          <w:p w14:paraId="6F33EEFE" w14:textId="0872817B" w:rsidR="00786D99" w:rsidRPr="001851EA" w:rsidRDefault="00990EBE" w:rsidP="00484A71">
            <w:ins w:id="2366" w:author="Beath, Hamish R" w:date="2025-08-21T11:56:00Z" w16du:dateUtc="2025-08-21T10:56:00Z">
              <w:r>
                <w:t>1/8</w:t>
              </w:r>
            </w:ins>
          </w:p>
        </w:tc>
        <w:tc>
          <w:tcPr>
            <w:tcW w:w="1701" w:type="dxa"/>
            <w:tcBorders>
              <w:left w:val="single" w:sz="4" w:space="0" w:color="auto"/>
              <w:right w:val="single" w:sz="4" w:space="0" w:color="auto"/>
            </w:tcBorders>
            <w:tcPrChange w:id="2367" w:author="Beath, Hamish R" w:date="2025-08-21T11:59:00Z" w16du:dateUtc="2025-08-21T10:59:00Z">
              <w:tcPr>
                <w:tcW w:w="2268" w:type="dxa"/>
                <w:gridSpan w:val="3"/>
                <w:tcBorders>
                  <w:left w:val="single" w:sz="4" w:space="0" w:color="auto"/>
                  <w:right w:val="single" w:sz="4" w:space="0" w:color="auto"/>
                </w:tcBorders>
              </w:tcPr>
            </w:tcPrChange>
          </w:tcPr>
          <w:p w14:paraId="47B695EC" w14:textId="0D6D7599" w:rsidR="00786D99" w:rsidRPr="001851EA" w:rsidRDefault="00120899" w:rsidP="00484A71">
            <w:ins w:id="2368" w:author="Beath, Hamish R" w:date="2025-09-06T12:02:00Z" w16du:dateUtc="2025-09-06T11:02:00Z">
              <w:r>
                <w:t>9</w:t>
              </w:r>
            </w:ins>
            <w:del w:id="2369" w:author="Beath, Hamish R" w:date="2025-09-06T12:02:00Z" w16du:dateUtc="2025-09-06T11:02:00Z">
              <w:r w:rsidR="00786D99" w:rsidRPr="001851EA" w:rsidDel="00120899">
                <w:delText>0</w:delText>
              </w:r>
            </w:del>
            <w:r w:rsidR="00786D99" w:rsidRPr="001851EA">
              <w:t>.</w:t>
            </w:r>
            <w:ins w:id="2370" w:author="Beath, Hamish R" w:date="2025-09-06T12:02:00Z" w16du:dateUtc="2025-09-06T11:02:00Z">
              <w:r>
                <w:t>74</w:t>
              </w:r>
            </w:ins>
            <w:del w:id="2371" w:author="Beath, Hamish R" w:date="2025-09-06T12:02:00Z" w16du:dateUtc="2025-09-06T11:02:00Z">
              <w:r w:rsidR="00786D99" w:rsidRPr="001851EA" w:rsidDel="00120899">
                <w:delText>651</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2372" w:author="Beath, Hamish R" w:date="2025-08-21T11:59:00Z" w16du:dateUtc="2025-08-21T10:59:00Z">
              <w:tcPr>
                <w:tcW w:w="1417" w:type="dxa"/>
                <w:gridSpan w:val="2"/>
                <w:tcBorders>
                  <w:left w:val="single" w:sz="4" w:space="0" w:color="auto"/>
                </w:tcBorders>
              </w:tcPr>
            </w:tcPrChange>
          </w:tcPr>
          <w:p w14:paraId="47B695ED" w14:textId="77777777" w:rsidR="00786D99" w:rsidRPr="001851EA" w:rsidRDefault="00786D99" w:rsidP="00484A71"/>
        </w:tc>
      </w:tr>
      <w:tr w:rsidR="00786D99" w14:paraId="47B695F3" w14:textId="77777777" w:rsidTr="006F7E71">
        <w:trPr>
          <w:trHeight w:val="76"/>
          <w:trPrChange w:id="2373" w:author="Beath, Hamish R" w:date="2025-08-21T11:59:00Z" w16du:dateUtc="2025-08-21T10:59:00Z">
            <w:trPr>
              <w:trHeight w:val="76"/>
            </w:trPr>
          </w:trPrChange>
        </w:trPr>
        <w:tc>
          <w:tcPr>
            <w:tcW w:w="2694" w:type="dxa"/>
            <w:tcBorders>
              <w:right w:val="single" w:sz="4" w:space="0" w:color="auto"/>
            </w:tcBorders>
            <w:tcPrChange w:id="2374" w:author="Beath, Hamish R" w:date="2025-08-21T11:59:00Z" w16du:dateUtc="2025-08-21T10:59:00Z">
              <w:tcPr>
                <w:tcW w:w="3686" w:type="dxa"/>
                <w:gridSpan w:val="2"/>
                <w:tcBorders>
                  <w:right w:val="single" w:sz="4" w:space="0" w:color="auto"/>
                </w:tcBorders>
              </w:tcPr>
            </w:tcPrChange>
          </w:tcPr>
          <w:p w14:paraId="47B695EF" w14:textId="77777777" w:rsidR="00786D99" w:rsidRPr="001851EA" w:rsidRDefault="00786D99" w:rsidP="00484A71">
            <w:pPr>
              <w:jc w:val="left"/>
            </w:pPr>
            <w:r w:rsidRPr="001851EA">
              <w:t>Primary Energy: Biomass</w:t>
            </w:r>
          </w:p>
        </w:tc>
        <w:tc>
          <w:tcPr>
            <w:tcW w:w="1701" w:type="dxa"/>
            <w:tcBorders>
              <w:left w:val="single" w:sz="4" w:space="0" w:color="auto"/>
              <w:right w:val="single" w:sz="4" w:space="0" w:color="auto"/>
            </w:tcBorders>
            <w:tcPrChange w:id="2375" w:author="Beath, Hamish R" w:date="2025-08-21T11:59:00Z" w16du:dateUtc="2025-08-21T10:59:00Z">
              <w:tcPr>
                <w:tcW w:w="1134" w:type="dxa"/>
                <w:gridSpan w:val="2"/>
                <w:tcBorders>
                  <w:left w:val="single" w:sz="4" w:space="0" w:color="auto"/>
                  <w:right w:val="single" w:sz="4" w:space="0" w:color="auto"/>
                </w:tcBorders>
              </w:tcPr>
            </w:tcPrChange>
          </w:tcPr>
          <w:p w14:paraId="47B695F0" w14:textId="77777777" w:rsidR="00786D99" w:rsidRPr="001851EA" w:rsidRDefault="00786D99" w:rsidP="00484A71">
            <w:r w:rsidRPr="001851EA">
              <w:t>1/48</w:t>
            </w:r>
          </w:p>
        </w:tc>
        <w:tc>
          <w:tcPr>
            <w:tcW w:w="2126" w:type="dxa"/>
            <w:tcBorders>
              <w:left w:val="single" w:sz="4" w:space="0" w:color="auto"/>
              <w:right w:val="single" w:sz="4" w:space="0" w:color="auto"/>
            </w:tcBorders>
            <w:tcPrChange w:id="2376" w:author="Beath, Hamish R" w:date="2025-08-21T11:59:00Z" w16du:dateUtc="2025-08-21T10:59:00Z">
              <w:tcPr>
                <w:tcW w:w="1134" w:type="dxa"/>
                <w:tcBorders>
                  <w:left w:val="single" w:sz="4" w:space="0" w:color="auto"/>
                  <w:right w:val="single" w:sz="4" w:space="0" w:color="auto"/>
                </w:tcBorders>
              </w:tcPr>
            </w:tcPrChange>
          </w:tcPr>
          <w:p w14:paraId="49E0E422" w14:textId="357A5599" w:rsidR="00786D99" w:rsidRPr="001851EA" w:rsidRDefault="00990EBE" w:rsidP="00484A71">
            <w:ins w:id="2377" w:author="Beath, Hamish R" w:date="2025-08-21T11:56:00Z" w16du:dateUtc="2025-08-21T10:56:00Z">
              <w:r>
                <w:t>0</w:t>
              </w:r>
            </w:ins>
          </w:p>
        </w:tc>
        <w:tc>
          <w:tcPr>
            <w:tcW w:w="1701" w:type="dxa"/>
            <w:tcBorders>
              <w:left w:val="single" w:sz="4" w:space="0" w:color="auto"/>
              <w:right w:val="single" w:sz="2" w:space="0" w:color="auto"/>
            </w:tcBorders>
            <w:tcPrChange w:id="2378" w:author="Beath, Hamish R" w:date="2025-08-21T11:59:00Z" w16du:dateUtc="2025-08-21T10:59:00Z">
              <w:tcPr>
                <w:tcW w:w="2268" w:type="dxa"/>
                <w:gridSpan w:val="3"/>
                <w:tcBorders>
                  <w:left w:val="single" w:sz="4" w:space="0" w:color="auto"/>
                  <w:right w:val="single" w:sz="2" w:space="0" w:color="auto"/>
                </w:tcBorders>
              </w:tcPr>
            </w:tcPrChange>
          </w:tcPr>
          <w:p w14:paraId="47B695F1" w14:textId="54B6C5DC" w:rsidR="00786D99" w:rsidRPr="001851EA" w:rsidRDefault="00120899" w:rsidP="00484A71">
            <w:ins w:id="2379" w:author="Beath, Hamish R" w:date="2025-09-06T12:02:00Z" w16du:dateUtc="2025-09-06T11:02:00Z">
              <w:r>
                <w:t>18</w:t>
              </w:r>
            </w:ins>
            <w:del w:id="2380" w:author="Beath, Hamish R" w:date="2025-09-06T12:02:00Z" w16du:dateUtc="2025-09-06T11:02:00Z">
              <w:r w:rsidR="00786D99" w:rsidRPr="001851EA" w:rsidDel="00120899">
                <w:delText>4</w:delText>
              </w:r>
            </w:del>
            <w:r w:rsidR="00786D99" w:rsidRPr="001851EA">
              <w:t>.</w:t>
            </w:r>
            <w:ins w:id="2381" w:author="Beath, Hamish R" w:date="2025-09-06T12:03:00Z" w16du:dateUtc="2025-09-06T11:03:00Z">
              <w:r>
                <w:t>1</w:t>
              </w:r>
            </w:ins>
            <w:del w:id="2382" w:author="Beath, Hamish R" w:date="2025-09-06T12:02:00Z" w16du:dateUtc="2025-09-06T11:02:00Z">
              <w:r w:rsidR="00786D99" w:rsidRPr="001851EA" w:rsidDel="00120899">
                <w:delText>80</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383" w:author="Beath, Hamish R" w:date="2025-08-21T11:59:00Z" w16du:dateUtc="2025-08-21T10:59:00Z">
              <w:tcPr>
                <w:tcW w:w="1417" w:type="dxa"/>
                <w:gridSpan w:val="2"/>
                <w:tcBorders>
                  <w:left w:val="single" w:sz="2" w:space="0" w:color="auto"/>
                </w:tcBorders>
              </w:tcPr>
            </w:tcPrChange>
          </w:tcPr>
          <w:p w14:paraId="47B695F2" w14:textId="77777777" w:rsidR="00786D99" w:rsidRPr="001851EA" w:rsidRDefault="00786D99" w:rsidP="00484A71"/>
        </w:tc>
      </w:tr>
      <w:tr w:rsidR="00786D99" w14:paraId="47B695F8" w14:textId="77777777" w:rsidTr="006F7E71">
        <w:trPr>
          <w:trHeight w:val="76"/>
          <w:trPrChange w:id="2384" w:author="Beath, Hamish R" w:date="2025-08-21T11:59:00Z" w16du:dateUtc="2025-08-21T10:59:00Z">
            <w:trPr>
              <w:trHeight w:val="76"/>
            </w:trPr>
          </w:trPrChange>
        </w:trPr>
        <w:tc>
          <w:tcPr>
            <w:tcW w:w="2694" w:type="dxa"/>
            <w:tcBorders>
              <w:right w:val="single" w:sz="4" w:space="0" w:color="auto"/>
            </w:tcBorders>
            <w:tcPrChange w:id="2385" w:author="Beath, Hamish R" w:date="2025-08-21T11:59:00Z" w16du:dateUtc="2025-08-21T10:59:00Z">
              <w:tcPr>
                <w:tcW w:w="3686" w:type="dxa"/>
                <w:gridSpan w:val="2"/>
                <w:tcBorders>
                  <w:right w:val="single" w:sz="4" w:space="0" w:color="auto"/>
                </w:tcBorders>
              </w:tcPr>
            </w:tcPrChange>
          </w:tcPr>
          <w:p w14:paraId="47B695F4" w14:textId="77777777" w:rsidR="00786D99" w:rsidRPr="001851EA" w:rsidRDefault="00786D99" w:rsidP="00484A71">
            <w:pPr>
              <w:jc w:val="left"/>
            </w:pPr>
            <w:r w:rsidRPr="001851EA">
              <w:t>Primary Energy: Non-Biomass Renewables</w:t>
            </w:r>
          </w:p>
        </w:tc>
        <w:tc>
          <w:tcPr>
            <w:tcW w:w="1701" w:type="dxa"/>
            <w:tcBorders>
              <w:left w:val="single" w:sz="4" w:space="0" w:color="auto"/>
              <w:right w:val="single" w:sz="4" w:space="0" w:color="auto"/>
            </w:tcBorders>
            <w:tcPrChange w:id="2386" w:author="Beath, Hamish R" w:date="2025-08-21T11:59:00Z" w16du:dateUtc="2025-08-21T10:59:00Z">
              <w:tcPr>
                <w:tcW w:w="1134" w:type="dxa"/>
                <w:gridSpan w:val="2"/>
                <w:tcBorders>
                  <w:left w:val="single" w:sz="4" w:space="0" w:color="auto"/>
                  <w:right w:val="single" w:sz="4" w:space="0" w:color="auto"/>
                </w:tcBorders>
              </w:tcPr>
            </w:tcPrChange>
          </w:tcPr>
          <w:p w14:paraId="47B695F5" w14:textId="77777777" w:rsidR="00786D99" w:rsidRPr="001851EA" w:rsidRDefault="00786D99" w:rsidP="00484A71">
            <w:r w:rsidRPr="001851EA">
              <w:t>1/48</w:t>
            </w:r>
          </w:p>
        </w:tc>
        <w:tc>
          <w:tcPr>
            <w:tcW w:w="2126" w:type="dxa"/>
            <w:tcBorders>
              <w:left w:val="single" w:sz="4" w:space="0" w:color="auto"/>
              <w:right w:val="single" w:sz="4" w:space="0" w:color="auto"/>
            </w:tcBorders>
            <w:tcPrChange w:id="2387" w:author="Beath, Hamish R" w:date="2025-08-21T11:59:00Z" w16du:dateUtc="2025-08-21T10:59:00Z">
              <w:tcPr>
                <w:tcW w:w="1134" w:type="dxa"/>
                <w:tcBorders>
                  <w:left w:val="single" w:sz="4" w:space="0" w:color="auto"/>
                  <w:right w:val="single" w:sz="4" w:space="0" w:color="auto"/>
                </w:tcBorders>
              </w:tcPr>
            </w:tcPrChange>
          </w:tcPr>
          <w:p w14:paraId="408BB60D" w14:textId="2F30C353" w:rsidR="00786D99" w:rsidRPr="001851EA" w:rsidRDefault="00D62D82" w:rsidP="00484A71">
            <w:ins w:id="2388" w:author="Beath, Hamish R" w:date="2025-08-21T11:56:00Z" w16du:dateUtc="2025-08-21T10:56:00Z">
              <w:r>
                <w:t>1/8</w:t>
              </w:r>
            </w:ins>
          </w:p>
        </w:tc>
        <w:tc>
          <w:tcPr>
            <w:tcW w:w="1701" w:type="dxa"/>
            <w:tcBorders>
              <w:left w:val="single" w:sz="4" w:space="0" w:color="auto"/>
              <w:right w:val="single" w:sz="2" w:space="0" w:color="auto"/>
            </w:tcBorders>
            <w:tcPrChange w:id="2389" w:author="Beath, Hamish R" w:date="2025-08-21T11:59:00Z" w16du:dateUtc="2025-08-21T10:59:00Z">
              <w:tcPr>
                <w:tcW w:w="2268" w:type="dxa"/>
                <w:gridSpan w:val="3"/>
                <w:tcBorders>
                  <w:left w:val="single" w:sz="4" w:space="0" w:color="auto"/>
                  <w:right w:val="single" w:sz="2" w:space="0" w:color="auto"/>
                </w:tcBorders>
              </w:tcPr>
            </w:tcPrChange>
          </w:tcPr>
          <w:p w14:paraId="47B695F6" w14:textId="2F5B376B" w:rsidR="00786D99" w:rsidRPr="001851EA" w:rsidRDefault="00120899" w:rsidP="00484A71">
            <w:ins w:id="2390" w:author="Beath, Hamish R" w:date="2025-09-06T12:02:00Z" w16du:dateUtc="2025-09-06T11:02:00Z">
              <w:r>
                <w:t>23.7</w:t>
              </w:r>
            </w:ins>
            <w:del w:id="2391" w:author="Beath, Hamish R" w:date="2025-09-06T12:02:00Z" w16du:dateUtc="2025-09-06T11:02:00Z">
              <w:r w:rsidR="00786D99" w:rsidRPr="001851EA" w:rsidDel="00120899">
                <w:delText>2</w:delText>
              </w:r>
            </w:del>
            <w:del w:id="2392" w:author="Beath, Hamish R" w:date="2025-09-06T12:03:00Z" w16du:dateUtc="2025-09-06T11:03:00Z">
              <w:r w:rsidR="00786D99" w:rsidRPr="001851EA" w:rsidDel="00120899">
                <w:delText>.83</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393" w:author="Beath, Hamish R" w:date="2025-08-21T11:59:00Z" w16du:dateUtc="2025-08-21T10:59:00Z">
              <w:tcPr>
                <w:tcW w:w="1417" w:type="dxa"/>
                <w:gridSpan w:val="2"/>
                <w:tcBorders>
                  <w:left w:val="single" w:sz="2" w:space="0" w:color="auto"/>
                </w:tcBorders>
              </w:tcPr>
            </w:tcPrChange>
          </w:tcPr>
          <w:p w14:paraId="47B695F7" w14:textId="77777777" w:rsidR="00786D99" w:rsidRPr="001851EA" w:rsidRDefault="00786D99" w:rsidP="00484A71"/>
        </w:tc>
      </w:tr>
      <w:tr w:rsidR="00786D99" w14:paraId="47B695FD" w14:textId="77777777" w:rsidTr="006F7E71">
        <w:trPr>
          <w:trHeight w:val="91"/>
          <w:trPrChange w:id="2394" w:author="Beath, Hamish R" w:date="2025-08-21T11:59:00Z" w16du:dateUtc="2025-08-21T10:59:00Z">
            <w:trPr>
              <w:trHeight w:val="91"/>
            </w:trPr>
          </w:trPrChange>
        </w:trPr>
        <w:tc>
          <w:tcPr>
            <w:tcW w:w="2694" w:type="dxa"/>
            <w:tcBorders>
              <w:right w:val="single" w:sz="4" w:space="0" w:color="auto"/>
            </w:tcBorders>
            <w:tcPrChange w:id="2395" w:author="Beath, Hamish R" w:date="2025-08-21T11:59:00Z" w16du:dateUtc="2025-08-21T10:59:00Z">
              <w:tcPr>
                <w:tcW w:w="3686" w:type="dxa"/>
                <w:gridSpan w:val="2"/>
                <w:tcBorders>
                  <w:right w:val="single" w:sz="4" w:space="0" w:color="auto"/>
                </w:tcBorders>
              </w:tcPr>
            </w:tcPrChange>
          </w:tcPr>
          <w:p w14:paraId="47B695F9" w14:textId="77777777" w:rsidR="00786D99" w:rsidRPr="001851EA" w:rsidRDefault="00786D99" w:rsidP="00484A71">
            <w:r w:rsidRPr="001851EA">
              <w:t>Final Energy</w:t>
            </w:r>
          </w:p>
        </w:tc>
        <w:tc>
          <w:tcPr>
            <w:tcW w:w="1701" w:type="dxa"/>
            <w:tcBorders>
              <w:left w:val="single" w:sz="4" w:space="0" w:color="auto"/>
              <w:right w:val="single" w:sz="4" w:space="0" w:color="auto"/>
            </w:tcBorders>
            <w:tcPrChange w:id="2396" w:author="Beath, Hamish R" w:date="2025-08-21T11:59:00Z" w16du:dateUtc="2025-08-21T10:59:00Z">
              <w:tcPr>
                <w:tcW w:w="1134" w:type="dxa"/>
                <w:gridSpan w:val="2"/>
                <w:tcBorders>
                  <w:left w:val="single" w:sz="4" w:space="0" w:color="auto"/>
                  <w:right w:val="single" w:sz="4" w:space="0" w:color="auto"/>
                </w:tcBorders>
              </w:tcPr>
            </w:tcPrChange>
          </w:tcPr>
          <w:p w14:paraId="47B695FA" w14:textId="77777777" w:rsidR="00786D99" w:rsidRPr="001851EA" w:rsidRDefault="00786D99" w:rsidP="00484A71">
            <w:r w:rsidRPr="001851EA">
              <w:t>1/8</w:t>
            </w:r>
          </w:p>
        </w:tc>
        <w:tc>
          <w:tcPr>
            <w:tcW w:w="2126" w:type="dxa"/>
            <w:tcBorders>
              <w:left w:val="single" w:sz="4" w:space="0" w:color="auto"/>
              <w:right w:val="single" w:sz="4" w:space="0" w:color="auto"/>
            </w:tcBorders>
            <w:tcPrChange w:id="2397" w:author="Beath, Hamish R" w:date="2025-08-21T11:59:00Z" w16du:dateUtc="2025-08-21T10:59:00Z">
              <w:tcPr>
                <w:tcW w:w="1134" w:type="dxa"/>
                <w:tcBorders>
                  <w:left w:val="single" w:sz="4" w:space="0" w:color="auto"/>
                  <w:right w:val="single" w:sz="4" w:space="0" w:color="auto"/>
                </w:tcBorders>
              </w:tcPr>
            </w:tcPrChange>
          </w:tcPr>
          <w:p w14:paraId="3DBDD4CA" w14:textId="44519D32" w:rsidR="00786D99" w:rsidRPr="001851EA" w:rsidRDefault="00D62D82" w:rsidP="00484A71">
            <w:ins w:id="2398" w:author="Beath, Hamish R" w:date="2025-08-21T11:57:00Z" w16du:dateUtc="2025-08-21T10:57:00Z">
              <w:r>
                <w:t>0</w:t>
              </w:r>
            </w:ins>
          </w:p>
        </w:tc>
        <w:tc>
          <w:tcPr>
            <w:tcW w:w="1701" w:type="dxa"/>
            <w:tcBorders>
              <w:left w:val="single" w:sz="4" w:space="0" w:color="auto"/>
              <w:right w:val="single" w:sz="2" w:space="0" w:color="auto"/>
            </w:tcBorders>
            <w:tcPrChange w:id="2399" w:author="Beath, Hamish R" w:date="2025-08-21T11:59:00Z" w16du:dateUtc="2025-08-21T10:59:00Z">
              <w:tcPr>
                <w:tcW w:w="2268" w:type="dxa"/>
                <w:gridSpan w:val="3"/>
                <w:tcBorders>
                  <w:left w:val="single" w:sz="4" w:space="0" w:color="auto"/>
                  <w:right w:val="single" w:sz="2" w:space="0" w:color="auto"/>
                </w:tcBorders>
              </w:tcPr>
            </w:tcPrChange>
          </w:tcPr>
          <w:p w14:paraId="47B695FB" w14:textId="420BB49D" w:rsidR="00786D99" w:rsidRPr="001851EA" w:rsidRDefault="00120899" w:rsidP="00484A71">
            <w:ins w:id="2400" w:author="Beath, Hamish R" w:date="2025-09-06T12:03:00Z" w16du:dateUtc="2025-09-06T11:03:00Z">
              <w:r>
                <w:t>4</w:t>
              </w:r>
            </w:ins>
            <w:del w:id="2401" w:author="Beath, Hamish R" w:date="2025-09-06T12:03:00Z" w16du:dateUtc="2025-09-06T11:03:00Z">
              <w:r w:rsidR="00786D99" w:rsidRPr="001851EA" w:rsidDel="00120899">
                <w:delText>1</w:delText>
              </w:r>
            </w:del>
            <w:r w:rsidR="00786D99" w:rsidRPr="001851EA">
              <w:t>0.</w:t>
            </w:r>
            <w:ins w:id="2402" w:author="Beath, Hamish R" w:date="2025-09-06T12:03:00Z" w16du:dateUtc="2025-09-06T11:03:00Z">
              <w:r>
                <w:t>7</w:t>
              </w:r>
            </w:ins>
            <w:del w:id="2403" w:author="Beath, Hamish R" w:date="2025-09-06T12:03:00Z" w16du:dateUtc="2025-09-06T11:03:00Z">
              <w:r w:rsidR="00786D99" w:rsidRPr="001851EA" w:rsidDel="00120899">
                <w:delText>6</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404" w:author="Beath, Hamish R" w:date="2025-08-21T11:59:00Z" w16du:dateUtc="2025-08-21T10:59:00Z">
              <w:tcPr>
                <w:tcW w:w="1417" w:type="dxa"/>
                <w:gridSpan w:val="2"/>
                <w:tcBorders>
                  <w:left w:val="single" w:sz="2" w:space="0" w:color="auto"/>
                </w:tcBorders>
              </w:tcPr>
            </w:tcPrChange>
          </w:tcPr>
          <w:p w14:paraId="47B695FC" w14:textId="77777777" w:rsidR="00786D99" w:rsidRPr="001851EA" w:rsidRDefault="00786D99" w:rsidP="00484A71"/>
        </w:tc>
      </w:tr>
    </w:tbl>
    <w:p w14:paraId="47B695FE" w14:textId="77777777" w:rsidR="00EC7DD1" w:rsidDel="00786D99" w:rsidRDefault="00EC7DD1" w:rsidP="002149B1">
      <w:pPr>
        <w:rPr>
          <w:del w:id="2405" w:author="Beath, Hamish R" w:date="2025-08-20T09:37:00Z" w16du:dateUtc="2025-08-20T08:37:00Z"/>
        </w:rPr>
      </w:pPr>
    </w:p>
    <w:p w14:paraId="03A9F8A9" w14:textId="77777777" w:rsidR="00786D99" w:rsidRPr="001851EA" w:rsidRDefault="00786D99" w:rsidP="00EC7DD1">
      <w:pPr>
        <w:rPr>
          <w:ins w:id="2406" w:author="Beath, Hamish R" w:date="2025-08-20T09:37:00Z" w16du:dateUtc="2025-08-20T08:37:00Z"/>
        </w:rPr>
      </w:pPr>
    </w:p>
    <w:p w14:paraId="47B695FF" w14:textId="77777777" w:rsidR="006743FB" w:rsidRPr="001851EA" w:rsidRDefault="006743FB" w:rsidP="002149B1"/>
    <w:p w14:paraId="47B69600" w14:textId="77777777" w:rsidR="00540400" w:rsidRPr="001851EA" w:rsidRDefault="00965654" w:rsidP="00540400">
      <w:pPr>
        <w:pStyle w:val="Heading2"/>
      </w:pPr>
      <w:commentRangeStart w:id="2407"/>
      <w:r w:rsidRPr="001851EA">
        <w:t>Acknowledgments</w:t>
      </w:r>
      <w:commentRangeEnd w:id="2407"/>
      <w:r w:rsidR="00757361">
        <w:rPr>
          <w:rStyle w:val="CommentReference"/>
          <w:smallCaps w:val="0"/>
          <w:spacing w:val="0"/>
        </w:rPr>
        <w:commentReference w:id="2407"/>
      </w:r>
    </w:p>
    <w:p w14:paraId="47B69601" w14:textId="069E4D7A" w:rsidR="00F572C7" w:rsidRPr="001851EA" w:rsidRDefault="00965654" w:rsidP="00540400">
      <w:r w:rsidRPr="001851EA">
        <w:t xml:space="preserve">H.B. acknowledges funding from the Hitachi-Imperial Centre for Decarbonisation and Natural Climate Solutions. </w:t>
      </w:r>
      <w:r w:rsidR="00540400" w:rsidRPr="001851EA">
        <w:t>C.J.S. was supported by a NERC/IIASA collaborative research fellowship (NE/T009381/1). J.S.K. was supported by the Natural Environment Research Council under grant agreement NE/S007415/1. M.J.G. was supported by funding from the European Research Council (ERC) under the European Union’s Horizon 2020 research and innovation programme (</w:t>
      </w:r>
      <w:r w:rsidR="00727B17" w:rsidRPr="001851EA">
        <w:t xml:space="preserve">GENIE – </w:t>
      </w:r>
      <w:r w:rsidR="00540400" w:rsidRPr="001851EA">
        <w:t>grant agreement No 951542).</w:t>
      </w:r>
      <w:r w:rsidR="000145E6" w:rsidRPr="001851EA">
        <w:t xml:space="preserve"> </w:t>
      </w:r>
      <w:r w:rsidR="0064729C" w:rsidRPr="001851EA">
        <w:t>J.R.</w:t>
      </w:r>
      <w:ins w:id="2408" w:author="Rogelj, Joeri" w:date="2025-09-16T23:46:00Z" w16du:dateUtc="2025-09-16T22:46:00Z">
        <w:r w:rsidR="0064729C" w:rsidRPr="001851EA">
          <w:t xml:space="preserve"> </w:t>
        </w:r>
        <w:r w:rsidR="009441A3">
          <w:t>and H.B.</w:t>
        </w:r>
      </w:ins>
      <w:r w:rsidR="0064729C" w:rsidRPr="001851EA">
        <w:t xml:space="preserve"> w</w:t>
      </w:r>
      <w:ins w:id="2409" w:author="Rogelj, Joeri" w:date="2025-09-16T23:46:00Z" w16du:dateUtc="2025-09-16T22:46:00Z">
        <w:r w:rsidR="009441A3">
          <w:t>ere</w:t>
        </w:r>
      </w:ins>
      <w:del w:id="2410" w:author="Rogelj, Joeri" w:date="2025-09-16T23:46:00Z" w16du:dateUtc="2025-09-16T22:46:00Z">
        <w:r w:rsidR="0064729C" w:rsidRPr="001851EA" w:rsidDel="009441A3">
          <w:delText>as</w:delText>
        </w:r>
      </w:del>
      <w:r w:rsidR="0064729C" w:rsidRPr="001851EA">
        <w:t xml:space="preserve"> supported </w:t>
      </w:r>
      <w:r w:rsidR="000D507C" w:rsidRPr="001851EA">
        <w:t xml:space="preserve">by </w:t>
      </w:r>
      <w:r w:rsidRPr="001851EA">
        <w:t>the European Union’s Horizon 2020 research and innovation programme (</w:t>
      </w:r>
      <w:r w:rsidR="00727B17" w:rsidRPr="001851EA">
        <w:t xml:space="preserve">ESM2025 – </w:t>
      </w:r>
      <w:r w:rsidRPr="001851EA">
        <w:t xml:space="preserve">grant agreement No </w:t>
      </w:r>
      <w:r w:rsidR="00727B17" w:rsidRPr="001851EA">
        <w:t>101003536</w:t>
      </w:r>
      <w:del w:id="2411" w:author="Rogelj, Joeri" w:date="2025-09-16T23:46:00Z" w16du:dateUtc="2025-09-16T22:46:00Z">
        <w:r w:rsidR="00727B17" w:rsidRPr="001851EA">
          <w:delText xml:space="preserve"> and PROVIDE </w:delText>
        </w:r>
        <w:r w:rsidR="00820D60" w:rsidRPr="001851EA">
          <w:delText>–</w:delText>
        </w:r>
        <w:r w:rsidR="00727B17" w:rsidRPr="001851EA">
          <w:delText xml:space="preserve"> </w:delText>
        </w:r>
        <w:r w:rsidR="00820D60" w:rsidRPr="001851EA">
          <w:delText>grant agreement No 101003687</w:delText>
        </w:r>
      </w:del>
      <w:r w:rsidRPr="001851EA">
        <w:t>)</w:t>
      </w:r>
      <w:ins w:id="2412" w:author="Rogelj, Joeri" w:date="2025-09-16T23:46:00Z" w16du:dateUtc="2025-09-16T22:46:00Z">
        <w:r w:rsidR="00986FBC">
          <w:t xml:space="preserve"> </w:t>
        </w:r>
        <w:commentRangeStart w:id="2413"/>
        <w:r w:rsidR="00986FBC">
          <w:t xml:space="preserve">and </w:t>
        </w:r>
      </w:ins>
      <w:ins w:id="2414" w:author="Beath, Hamish R" w:date="2025-09-24T14:10:00Z" w16du:dateUtc="2025-09-24T13:10:00Z">
        <w:r w:rsidR="00035EC2">
          <w:t>also</w:t>
        </w:r>
      </w:ins>
      <w:ins w:id="2415" w:author="Beath, Hamish R" w:date="2025-09-24T14:10:00Z">
        <w:r w:rsidR="00035EC2" w:rsidRPr="00035EC2">
          <w:t xml:space="preserve"> acknowledge funding </w:t>
        </w:r>
      </w:ins>
      <w:ins w:id="2416" w:author="Beath, Hamish R" w:date="2025-09-24T14:10:00Z" w16du:dateUtc="2025-09-24T13:10:00Z">
        <w:r w:rsidR="00CB5ACF">
          <w:t>from</w:t>
        </w:r>
      </w:ins>
      <w:ins w:id="2417" w:author="Beath, Hamish R" w:date="2025-09-24T14:10:00Z">
        <w:r w:rsidR="00035EC2" w:rsidRPr="00035EC2">
          <w:t xml:space="preserve"> the Bezos Earth Fund through the Scenario Compass Initiative (Grant G-2023-201305841)</w:t>
        </w:r>
      </w:ins>
      <w:ins w:id="2418" w:author="Rogelj, Joeri" w:date="2025-09-16T23:47:00Z" w16du:dateUtc="2025-09-16T22:47:00Z">
        <w:del w:id="2419" w:author="Beath, Hamish R" w:date="2025-09-24T14:10:00Z" w16du:dateUtc="2025-09-24T13:10:00Z">
          <w:r w:rsidR="00986FBC" w:rsidDel="00035EC2">
            <w:delText>the Climate Scenario Compass Initiative</w:delText>
          </w:r>
        </w:del>
      </w:ins>
      <w:del w:id="2420" w:author="Beath, Hamish R" w:date="2025-09-24T14:10:00Z" w16du:dateUtc="2025-09-24T13:10:00Z">
        <w:r w:rsidR="00E52B35" w:rsidRPr="001851EA" w:rsidDel="00035EC2">
          <w:delText>.</w:delText>
        </w:r>
        <w:commentRangeEnd w:id="2413"/>
        <w:r w:rsidR="000074CE" w:rsidDel="00035EC2">
          <w:rPr>
            <w:rStyle w:val="CommentReference"/>
          </w:rPr>
          <w:commentReference w:id="2413"/>
        </w:r>
      </w:del>
    </w:p>
    <w:p w14:paraId="47B69602" w14:textId="77777777" w:rsidR="0033558F" w:rsidRPr="001851EA" w:rsidRDefault="00965654">
      <w:r w:rsidRPr="001851EA">
        <w:br w:type="page"/>
      </w:r>
    </w:p>
    <w:p w14:paraId="47B69603" w14:textId="77777777" w:rsidR="0033558F" w:rsidRPr="001851EA" w:rsidRDefault="00965654" w:rsidP="0033558F">
      <w:pPr>
        <w:pStyle w:val="Heading2"/>
      </w:pPr>
      <w:r w:rsidRPr="001851EA">
        <w:lastRenderedPageBreak/>
        <w:t>References</w:t>
      </w:r>
    </w:p>
    <w:p w14:paraId="3691D568" w14:textId="77777777" w:rsidR="00CD4E97" w:rsidRPr="00CD4E97" w:rsidRDefault="00CD4E97" w:rsidP="00CD4E97"/>
    <w:p w14:paraId="7F19BD24" w14:textId="77777777" w:rsidR="007127F6" w:rsidRPr="007127F6" w:rsidRDefault="00965654" w:rsidP="007127F6">
      <w:pPr>
        <w:pStyle w:val="Bibliography"/>
        <w:rPr>
          <w:rFonts w:ascii="Calibri" w:hAnsi="Calibri" w:cs="Calibri"/>
          <w:sz w:val="22"/>
        </w:rPr>
      </w:pPr>
      <w:r w:rsidRPr="001851EA">
        <w:fldChar w:fldCharType="begin"/>
      </w:r>
      <w:r w:rsidR="007127F6">
        <w:instrText xml:space="preserve"> ADDIN ZOTERO_BIBL {"uncited":[],"omitted":[],"custom":[]} CSL_BIBLIOGRAPHY </w:instrText>
      </w:r>
      <w:r w:rsidRPr="001851EA">
        <w:fldChar w:fldCharType="separate"/>
      </w:r>
      <w:r w:rsidR="007127F6" w:rsidRPr="007127F6">
        <w:rPr>
          <w:rFonts w:ascii="Calibri" w:hAnsi="Calibri" w:cs="Calibri"/>
          <w:sz w:val="22"/>
        </w:rPr>
        <w:t>1.</w:t>
      </w:r>
      <w:r w:rsidR="007127F6" w:rsidRPr="007127F6">
        <w:rPr>
          <w:rFonts w:ascii="Calibri" w:hAnsi="Calibri" w:cs="Calibri"/>
          <w:sz w:val="22"/>
        </w:rPr>
        <w:tab/>
      </w:r>
      <w:proofErr w:type="spellStart"/>
      <w:r w:rsidR="007127F6" w:rsidRPr="007127F6">
        <w:rPr>
          <w:rFonts w:ascii="Calibri" w:hAnsi="Calibri" w:cs="Calibri"/>
          <w:sz w:val="22"/>
        </w:rPr>
        <w:t>Nakicenovic</w:t>
      </w:r>
      <w:proofErr w:type="spellEnd"/>
      <w:r w:rsidR="007127F6" w:rsidRPr="007127F6">
        <w:rPr>
          <w:rFonts w:ascii="Calibri" w:hAnsi="Calibri" w:cs="Calibri"/>
          <w:sz w:val="22"/>
        </w:rPr>
        <w:t xml:space="preserve">, N. &amp; Swart, R. </w:t>
      </w:r>
      <w:r w:rsidR="007127F6" w:rsidRPr="007127F6">
        <w:rPr>
          <w:rFonts w:ascii="Calibri" w:hAnsi="Calibri" w:cs="Calibri"/>
          <w:i/>
          <w:iCs/>
          <w:sz w:val="22"/>
        </w:rPr>
        <w:t>IPCC Special Report on Emissions Scenarios</w:t>
      </w:r>
      <w:r w:rsidR="007127F6" w:rsidRPr="007127F6">
        <w:rPr>
          <w:rFonts w:ascii="Calibri" w:hAnsi="Calibri" w:cs="Calibri"/>
          <w:sz w:val="22"/>
        </w:rPr>
        <w:t>. (Cambridge University Press, Cambridge, United Kingdom, 2000).</w:t>
      </w:r>
    </w:p>
    <w:p w14:paraId="1979FC86"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w:t>
      </w:r>
      <w:r w:rsidRPr="007127F6">
        <w:rPr>
          <w:rFonts w:ascii="Calibri" w:hAnsi="Calibri" w:cs="Calibri"/>
          <w:sz w:val="22"/>
        </w:rPr>
        <w:tab/>
        <w:t xml:space="preserve">Morita, T. </w:t>
      </w:r>
      <w:r w:rsidRPr="007127F6">
        <w:rPr>
          <w:rFonts w:ascii="Calibri" w:hAnsi="Calibri" w:cs="Calibri"/>
          <w:i/>
          <w:iCs/>
          <w:sz w:val="22"/>
        </w:rPr>
        <w:t>et al.</w:t>
      </w:r>
      <w:r w:rsidRPr="007127F6">
        <w:rPr>
          <w:rFonts w:ascii="Calibri" w:hAnsi="Calibri" w:cs="Calibri"/>
          <w:sz w:val="22"/>
        </w:rPr>
        <w:t xml:space="preserve"> Greenhouse Gas Emission Mitigation Scenarios and Implications. in </w:t>
      </w:r>
      <w:r w:rsidRPr="007127F6">
        <w:rPr>
          <w:rFonts w:ascii="Calibri" w:hAnsi="Calibri" w:cs="Calibri"/>
          <w:i/>
          <w:iCs/>
          <w:sz w:val="22"/>
        </w:rPr>
        <w:t>Climate Change 2001: Mitigation. A Report of Working Group III of the Intergovernmental Panel on Climate Change</w:t>
      </w:r>
      <w:r w:rsidRPr="007127F6">
        <w:rPr>
          <w:rFonts w:ascii="Calibri" w:hAnsi="Calibri" w:cs="Calibri"/>
          <w:sz w:val="22"/>
        </w:rPr>
        <w:t xml:space="preserve"> (eds Chadwick, M. &amp; Parikh, J. K.) 115–166 (Cambridge University Press, Cambridge, UK, 2001).</w:t>
      </w:r>
    </w:p>
    <w:p w14:paraId="77D970A0"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w:t>
      </w:r>
      <w:r w:rsidRPr="007127F6">
        <w:rPr>
          <w:rFonts w:ascii="Calibri" w:hAnsi="Calibri" w:cs="Calibri"/>
          <w:sz w:val="22"/>
        </w:rPr>
        <w:tab/>
        <w:t xml:space="preserve">Fisher, B. </w:t>
      </w:r>
      <w:r w:rsidRPr="007127F6">
        <w:rPr>
          <w:rFonts w:ascii="Calibri" w:hAnsi="Calibri" w:cs="Calibri"/>
          <w:i/>
          <w:iCs/>
          <w:sz w:val="22"/>
        </w:rPr>
        <w:t>et al.</w:t>
      </w:r>
      <w:r w:rsidRPr="007127F6">
        <w:rPr>
          <w:rFonts w:ascii="Calibri" w:hAnsi="Calibri" w:cs="Calibri"/>
          <w:sz w:val="22"/>
        </w:rPr>
        <w:t xml:space="preserve"> Issues related to mitigation in the </w:t>
      </w:r>
      <w:proofErr w:type="gramStart"/>
      <w:r w:rsidRPr="007127F6">
        <w:rPr>
          <w:rFonts w:ascii="Calibri" w:hAnsi="Calibri" w:cs="Calibri"/>
          <w:sz w:val="22"/>
        </w:rPr>
        <w:t>long term</w:t>
      </w:r>
      <w:proofErr w:type="gramEnd"/>
      <w:r w:rsidRPr="007127F6">
        <w:rPr>
          <w:rFonts w:ascii="Calibri" w:hAnsi="Calibri" w:cs="Calibri"/>
          <w:sz w:val="22"/>
        </w:rPr>
        <w:t xml:space="preserve"> context. in </w:t>
      </w:r>
      <w:r w:rsidRPr="007127F6">
        <w:rPr>
          <w:rFonts w:ascii="Calibri" w:hAnsi="Calibri" w:cs="Calibri"/>
          <w:i/>
          <w:iCs/>
          <w:sz w:val="22"/>
        </w:rPr>
        <w:t>Climate Change 2007: Mitigation. Contribution of Working Group III to the Fourth Assessment Report of the Inter-governmental Panel on Climate Change</w:t>
      </w:r>
      <w:r w:rsidRPr="007127F6">
        <w:rPr>
          <w:rFonts w:ascii="Calibri" w:hAnsi="Calibri" w:cs="Calibri"/>
          <w:sz w:val="22"/>
        </w:rPr>
        <w:t xml:space="preserve"> (eds Metz, B., Davidson, O. R., Bosch, P. R., Dave, R. &amp; Meyer, L. A.) 169–250 (Cambridge University Press, Cambridge, UK, 2007).</w:t>
      </w:r>
    </w:p>
    <w:p w14:paraId="6BC2A30F"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4.</w:t>
      </w:r>
      <w:r w:rsidRPr="007127F6">
        <w:rPr>
          <w:rFonts w:ascii="Calibri" w:hAnsi="Calibri" w:cs="Calibri"/>
          <w:sz w:val="22"/>
        </w:rPr>
        <w:tab/>
        <w:t xml:space="preserve">Clarke, L. </w:t>
      </w:r>
      <w:r w:rsidRPr="007127F6">
        <w:rPr>
          <w:rFonts w:ascii="Calibri" w:hAnsi="Calibri" w:cs="Calibri"/>
          <w:i/>
          <w:iCs/>
          <w:sz w:val="22"/>
        </w:rPr>
        <w:t>et al.</w:t>
      </w:r>
      <w:r w:rsidRPr="007127F6">
        <w:rPr>
          <w:rFonts w:ascii="Calibri" w:hAnsi="Calibri" w:cs="Calibri"/>
          <w:sz w:val="22"/>
        </w:rPr>
        <w:t xml:space="preserve"> Assessing Transformation Pathways. in </w:t>
      </w:r>
      <w:r w:rsidRPr="007127F6">
        <w:rPr>
          <w:rFonts w:ascii="Calibri" w:hAnsi="Calibri" w:cs="Calibri"/>
          <w:i/>
          <w:iCs/>
          <w:sz w:val="22"/>
        </w:rPr>
        <w:t>Climate Change 2014: Mitigation of Climate Change. Contribution of Working Group III to the Fifth Assessment Report of the Intergovernmental Panel on Climate Change</w:t>
      </w:r>
      <w:r w:rsidRPr="007127F6">
        <w:rPr>
          <w:rFonts w:ascii="Calibri" w:hAnsi="Calibri" w:cs="Calibri"/>
          <w:sz w:val="22"/>
        </w:rPr>
        <w:t xml:space="preserve"> (eds Edenhofer, O. et al.) 413–510 (Cambridge University Press, Cambridge, United Kingdom and New York, NY, USA, 2014).</w:t>
      </w:r>
    </w:p>
    <w:p w14:paraId="24F656E2"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5.</w:t>
      </w:r>
      <w:r w:rsidRPr="007127F6">
        <w:rPr>
          <w:rFonts w:ascii="Calibri" w:hAnsi="Calibri" w:cs="Calibri"/>
          <w:sz w:val="22"/>
        </w:rPr>
        <w:tab/>
        <w:t xml:space="preserve">Rogelj, J. </w:t>
      </w:r>
      <w:r w:rsidRPr="007127F6">
        <w:rPr>
          <w:rFonts w:ascii="Calibri" w:hAnsi="Calibri" w:cs="Calibri"/>
          <w:i/>
          <w:iCs/>
          <w:sz w:val="22"/>
        </w:rPr>
        <w:t>et al.</w:t>
      </w:r>
      <w:r w:rsidRPr="007127F6">
        <w:rPr>
          <w:rFonts w:ascii="Calibri" w:hAnsi="Calibri" w:cs="Calibri"/>
          <w:sz w:val="22"/>
        </w:rPr>
        <w:t xml:space="preserve"> Mitigation pathways compatible with 1.5°C in the context of sustainable development. in </w:t>
      </w:r>
      <w:r w:rsidRPr="007127F6">
        <w:rPr>
          <w:rFonts w:ascii="Calibri" w:hAnsi="Calibri" w:cs="Calibri"/>
          <w:i/>
          <w:iCs/>
          <w:sz w:val="22"/>
        </w:rPr>
        <w:t>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w:t>
      </w:r>
      <w:r w:rsidRPr="007127F6">
        <w:rPr>
          <w:rFonts w:ascii="Calibri" w:hAnsi="Calibri" w:cs="Calibri"/>
          <w:sz w:val="22"/>
        </w:rPr>
        <w:t xml:space="preserve"> (eds Flato, G., </w:t>
      </w:r>
      <w:proofErr w:type="spellStart"/>
      <w:r w:rsidRPr="007127F6">
        <w:rPr>
          <w:rFonts w:ascii="Calibri" w:hAnsi="Calibri" w:cs="Calibri"/>
          <w:sz w:val="22"/>
        </w:rPr>
        <w:t>Fuglestvedt</w:t>
      </w:r>
      <w:proofErr w:type="spellEnd"/>
      <w:r w:rsidRPr="007127F6">
        <w:rPr>
          <w:rFonts w:ascii="Calibri" w:hAnsi="Calibri" w:cs="Calibri"/>
          <w:sz w:val="22"/>
        </w:rPr>
        <w:t>, J., Mrabet, R. &amp; Schaeffer, R.) 93–174 (IPCC/WMO, Geneva, Switzerland, 2018).</w:t>
      </w:r>
    </w:p>
    <w:p w14:paraId="196FED40"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6.</w:t>
      </w:r>
      <w:r w:rsidRPr="007127F6">
        <w:rPr>
          <w:rFonts w:ascii="Calibri" w:hAnsi="Calibri" w:cs="Calibri"/>
          <w:sz w:val="22"/>
        </w:rPr>
        <w:tab/>
        <w:t xml:space="preserve">Riahi, K. </w:t>
      </w:r>
      <w:r w:rsidRPr="007127F6">
        <w:rPr>
          <w:rFonts w:ascii="Calibri" w:hAnsi="Calibri" w:cs="Calibri"/>
          <w:i/>
          <w:iCs/>
          <w:sz w:val="22"/>
        </w:rPr>
        <w:t>et al.</w:t>
      </w:r>
      <w:r w:rsidRPr="007127F6">
        <w:rPr>
          <w:rFonts w:ascii="Calibri" w:hAnsi="Calibri" w:cs="Calibri"/>
          <w:sz w:val="22"/>
        </w:rPr>
        <w:t xml:space="preserve"> Mitigation pathways compatible with long-term goals. in </w:t>
      </w:r>
      <w:r w:rsidRPr="007127F6">
        <w:rPr>
          <w:rFonts w:ascii="Calibri" w:hAnsi="Calibri" w:cs="Calibri"/>
          <w:i/>
          <w:iCs/>
          <w:sz w:val="22"/>
        </w:rPr>
        <w:t>IPCC, 2022: Climate Change 2022: Mitigation of Climate Change. Contribution of Working Group III to the Sixth Assessment Report of the Intergovernmental Panel on Climate Change</w:t>
      </w:r>
      <w:r w:rsidRPr="007127F6">
        <w:rPr>
          <w:rFonts w:ascii="Calibri" w:hAnsi="Calibri" w:cs="Calibri"/>
          <w:sz w:val="22"/>
        </w:rPr>
        <w:t xml:space="preserve"> (eds Shukla, P. R. et al.) (Cambridge University Press, Cambridge, UK and New York, NY, USA, 2022). doi:10.1017/9781009157926.005.</w:t>
      </w:r>
    </w:p>
    <w:p w14:paraId="75ED7F39"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lastRenderedPageBreak/>
        <w:t>7.</w:t>
      </w:r>
      <w:r w:rsidRPr="007127F6">
        <w:rPr>
          <w:rFonts w:ascii="Calibri" w:hAnsi="Calibri" w:cs="Calibri"/>
          <w:sz w:val="22"/>
        </w:rPr>
        <w:tab/>
        <w:t xml:space="preserve">Huppmann, D., Rogelj, J., Kriegler, E., Krey, V. &amp; Riahi, K. A new scenario resource for integrated 1.5 °C research. </w:t>
      </w:r>
      <w:r w:rsidRPr="007127F6">
        <w:rPr>
          <w:rFonts w:ascii="Calibri" w:hAnsi="Calibri" w:cs="Calibri"/>
          <w:i/>
          <w:iCs/>
          <w:sz w:val="22"/>
        </w:rPr>
        <w:t>Nat. Clim. Change</w:t>
      </w:r>
      <w:r w:rsidRPr="007127F6">
        <w:rPr>
          <w:rFonts w:ascii="Calibri" w:hAnsi="Calibri" w:cs="Calibri"/>
          <w:sz w:val="22"/>
        </w:rPr>
        <w:t xml:space="preserve"> </w:t>
      </w:r>
      <w:r w:rsidRPr="007127F6">
        <w:rPr>
          <w:rFonts w:ascii="Calibri" w:hAnsi="Calibri" w:cs="Calibri"/>
          <w:b/>
          <w:bCs/>
          <w:sz w:val="22"/>
        </w:rPr>
        <w:t>8</w:t>
      </w:r>
      <w:r w:rsidRPr="007127F6">
        <w:rPr>
          <w:rFonts w:ascii="Calibri" w:hAnsi="Calibri" w:cs="Calibri"/>
          <w:sz w:val="22"/>
        </w:rPr>
        <w:t>, 1027–1030 (2018).</w:t>
      </w:r>
    </w:p>
    <w:p w14:paraId="333698C8"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8.</w:t>
      </w:r>
      <w:r w:rsidRPr="007127F6">
        <w:rPr>
          <w:rFonts w:ascii="Calibri" w:hAnsi="Calibri" w:cs="Calibri"/>
          <w:sz w:val="22"/>
        </w:rPr>
        <w:tab/>
      </w:r>
      <w:proofErr w:type="spellStart"/>
      <w:r w:rsidRPr="007127F6">
        <w:rPr>
          <w:rFonts w:ascii="Calibri" w:hAnsi="Calibri" w:cs="Calibri"/>
          <w:sz w:val="22"/>
        </w:rPr>
        <w:t>Guivarch</w:t>
      </w:r>
      <w:proofErr w:type="spellEnd"/>
      <w:r w:rsidRPr="007127F6">
        <w:rPr>
          <w:rFonts w:ascii="Calibri" w:hAnsi="Calibri" w:cs="Calibri"/>
          <w:sz w:val="22"/>
        </w:rPr>
        <w:t xml:space="preserve">, C. </w:t>
      </w:r>
      <w:r w:rsidRPr="007127F6">
        <w:rPr>
          <w:rFonts w:ascii="Calibri" w:hAnsi="Calibri" w:cs="Calibri"/>
          <w:i/>
          <w:iCs/>
          <w:sz w:val="22"/>
        </w:rPr>
        <w:t>et al.</w:t>
      </w:r>
      <w:r w:rsidRPr="007127F6">
        <w:rPr>
          <w:rFonts w:ascii="Calibri" w:hAnsi="Calibri" w:cs="Calibri"/>
          <w:sz w:val="22"/>
        </w:rPr>
        <w:t xml:space="preserve"> Using large ensembles of climate change mitigation scenarios for robust insights. </w:t>
      </w:r>
      <w:r w:rsidRPr="007127F6">
        <w:rPr>
          <w:rFonts w:ascii="Calibri" w:hAnsi="Calibri" w:cs="Calibri"/>
          <w:i/>
          <w:iCs/>
          <w:sz w:val="22"/>
        </w:rPr>
        <w:t>Nat. Clim. Change</w:t>
      </w:r>
      <w:r w:rsidRPr="007127F6">
        <w:rPr>
          <w:rFonts w:ascii="Calibri" w:hAnsi="Calibri" w:cs="Calibri"/>
          <w:sz w:val="22"/>
        </w:rPr>
        <w:t xml:space="preserve"> </w:t>
      </w:r>
      <w:r w:rsidRPr="007127F6">
        <w:rPr>
          <w:rFonts w:ascii="Calibri" w:hAnsi="Calibri" w:cs="Calibri"/>
          <w:b/>
          <w:bCs/>
          <w:sz w:val="22"/>
        </w:rPr>
        <w:t>12</w:t>
      </w:r>
      <w:r w:rsidRPr="007127F6">
        <w:rPr>
          <w:rFonts w:ascii="Calibri" w:hAnsi="Calibri" w:cs="Calibri"/>
          <w:sz w:val="22"/>
        </w:rPr>
        <w:t>, 428–435 (2022).</w:t>
      </w:r>
    </w:p>
    <w:p w14:paraId="508FF9DC"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9.</w:t>
      </w:r>
      <w:r w:rsidRPr="007127F6">
        <w:rPr>
          <w:rFonts w:ascii="Calibri" w:hAnsi="Calibri" w:cs="Calibri"/>
          <w:sz w:val="22"/>
        </w:rPr>
        <w:tab/>
        <w:t xml:space="preserve">Huppmann, D. </w:t>
      </w:r>
      <w:r w:rsidRPr="007127F6">
        <w:rPr>
          <w:rFonts w:ascii="Calibri" w:hAnsi="Calibri" w:cs="Calibri"/>
          <w:i/>
          <w:iCs/>
          <w:sz w:val="22"/>
        </w:rPr>
        <w:t>et al.</w:t>
      </w:r>
      <w:r w:rsidRPr="007127F6">
        <w:rPr>
          <w:rFonts w:ascii="Calibri" w:hAnsi="Calibri" w:cs="Calibri"/>
          <w:sz w:val="22"/>
        </w:rPr>
        <w:t xml:space="preserve"> </w:t>
      </w:r>
      <w:r w:rsidRPr="007127F6">
        <w:rPr>
          <w:rFonts w:ascii="Calibri" w:hAnsi="Calibri" w:cs="Calibri"/>
          <w:i/>
          <w:iCs/>
          <w:sz w:val="22"/>
        </w:rPr>
        <w:t>IAMC 1.5°C Scenario Explorer and Data Hosted by IIASA</w:t>
      </w:r>
      <w:r w:rsidRPr="007127F6">
        <w:rPr>
          <w:rFonts w:ascii="Calibri" w:hAnsi="Calibri" w:cs="Calibri"/>
          <w:sz w:val="22"/>
        </w:rPr>
        <w:t xml:space="preserve">. (Integrated Assessment </w:t>
      </w:r>
      <w:proofErr w:type="spellStart"/>
      <w:r w:rsidRPr="007127F6">
        <w:rPr>
          <w:rFonts w:ascii="Calibri" w:hAnsi="Calibri" w:cs="Calibri"/>
          <w:sz w:val="22"/>
        </w:rPr>
        <w:t>Modeling</w:t>
      </w:r>
      <w:proofErr w:type="spellEnd"/>
      <w:r w:rsidRPr="007127F6">
        <w:rPr>
          <w:rFonts w:ascii="Calibri" w:hAnsi="Calibri" w:cs="Calibri"/>
          <w:sz w:val="22"/>
        </w:rPr>
        <w:t xml:space="preserve"> Consortium &amp; International Institute for Applied Systems Analysis, 2018). doi:10.22022/SR15/08-2018.15429.</w:t>
      </w:r>
    </w:p>
    <w:p w14:paraId="3E715885"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10.</w:t>
      </w:r>
      <w:r w:rsidRPr="007127F6">
        <w:rPr>
          <w:rFonts w:ascii="Calibri" w:hAnsi="Calibri" w:cs="Calibri"/>
          <w:sz w:val="22"/>
        </w:rPr>
        <w:tab/>
        <w:t xml:space="preserve">Byers, E. </w:t>
      </w:r>
      <w:r w:rsidRPr="007127F6">
        <w:rPr>
          <w:rFonts w:ascii="Calibri" w:hAnsi="Calibri" w:cs="Calibri"/>
          <w:i/>
          <w:iCs/>
          <w:sz w:val="22"/>
        </w:rPr>
        <w:t>et al.</w:t>
      </w:r>
      <w:r w:rsidRPr="007127F6">
        <w:rPr>
          <w:rFonts w:ascii="Calibri" w:hAnsi="Calibri" w:cs="Calibri"/>
          <w:sz w:val="22"/>
        </w:rPr>
        <w:t xml:space="preserve"> AR6 Scenarios Database. </w:t>
      </w:r>
      <w:proofErr w:type="spellStart"/>
      <w:r w:rsidRPr="007127F6">
        <w:rPr>
          <w:rFonts w:ascii="Calibri" w:hAnsi="Calibri" w:cs="Calibri"/>
          <w:sz w:val="22"/>
        </w:rPr>
        <w:t>Zenodo</w:t>
      </w:r>
      <w:proofErr w:type="spellEnd"/>
      <w:r w:rsidRPr="007127F6">
        <w:rPr>
          <w:rFonts w:ascii="Calibri" w:hAnsi="Calibri" w:cs="Calibri"/>
          <w:sz w:val="22"/>
        </w:rPr>
        <w:t xml:space="preserve"> https://doi.org/10.5281/zenodo.5886912 (2022).</w:t>
      </w:r>
    </w:p>
    <w:p w14:paraId="1D5DB9DD"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11.</w:t>
      </w:r>
      <w:r w:rsidRPr="007127F6">
        <w:rPr>
          <w:rFonts w:ascii="Calibri" w:hAnsi="Calibri" w:cs="Calibri"/>
          <w:sz w:val="22"/>
        </w:rPr>
        <w:tab/>
      </w:r>
      <w:proofErr w:type="spellStart"/>
      <w:r w:rsidRPr="007127F6">
        <w:rPr>
          <w:rFonts w:ascii="Calibri" w:hAnsi="Calibri" w:cs="Calibri"/>
          <w:sz w:val="22"/>
        </w:rPr>
        <w:t>Nakicenovic</w:t>
      </w:r>
      <w:proofErr w:type="spellEnd"/>
      <w:r w:rsidRPr="007127F6">
        <w:rPr>
          <w:rFonts w:ascii="Calibri" w:hAnsi="Calibri" w:cs="Calibri"/>
          <w:sz w:val="22"/>
        </w:rPr>
        <w:t xml:space="preserve">, N., Victor, N. &amp; Morita, T. Emissions Scenarios Database and Review of Scenarios. </w:t>
      </w:r>
      <w:r w:rsidRPr="007127F6">
        <w:rPr>
          <w:rFonts w:ascii="Calibri" w:hAnsi="Calibri" w:cs="Calibri"/>
          <w:i/>
          <w:iCs/>
          <w:sz w:val="22"/>
        </w:rPr>
        <w:t xml:space="preserve">Mitig. Adapt. </w:t>
      </w:r>
      <w:proofErr w:type="spellStart"/>
      <w:r w:rsidRPr="007127F6">
        <w:rPr>
          <w:rFonts w:ascii="Calibri" w:hAnsi="Calibri" w:cs="Calibri"/>
          <w:i/>
          <w:iCs/>
          <w:sz w:val="22"/>
        </w:rPr>
        <w:t>Strateg</w:t>
      </w:r>
      <w:proofErr w:type="spellEnd"/>
      <w:r w:rsidRPr="007127F6">
        <w:rPr>
          <w:rFonts w:ascii="Calibri" w:hAnsi="Calibri" w:cs="Calibri"/>
          <w:i/>
          <w:iCs/>
          <w:sz w:val="22"/>
        </w:rPr>
        <w:t>. Glob. Change</w:t>
      </w:r>
      <w:r w:rsidRPr="007127F6">
        <w:rPr>
          <w:rFonts w:ascii="Calibri" w:hAnsi="Calibri" w:cs="Calibri"/>
          <w:sz w:val="22"/>
        </w:rPr>
        <w:t xml:space="preserve"> </w:t>
      </w:r>
      <w:r w:rsidRPr="007127F6">
        <w:rPr>
          <w:rFonts w:ascii="Calibri" w:hAnsi="Calibri" w:cs="Calibri"/>
          <w:b/>
          <w:bCs/>
          <w:sz w:val="22"/>
        </w:rPr>
        <w:t>3</w:t>
      </w:r>
      <w:r w:rsidRPr="007127F6">
        <w:rPr>
          <w:rFonts w:ascii="Calibri" w:hAnsi="Calibri" w:cs="Calibri"/>
          <w:sz w:val="22"/>
        </w:rPr>
        <w:t>, 95–120 (1998).</w:t>
      </w:r>
    </w:p>
    <w:p w14:paraId="2FB01B11"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12.</w:t>
      </w:r>
      <w:r w:rsidRPr="007127F6">
        <w:rPr>
          <w:rFonts w:ascii="Calibri" w:hAnsi="Calibri" w:cs="Calibri"/>
          <w:sz w:val="22"/>
        </w:rPr>
        <w:tab/>
        <w:t xml:space="preserve">Peters, G. P., Al Khourdajie, A., </w:t>
      </w:r>
      <w:proofErr w:type="spellStart"/>
      <w:r w:rsidRPr="007127F6">
        <w:rPr>
          <w:rFonts w:ascii="Calibri" w:hAnsi="Calibri" w:cs="Calibri"/>
          <w:sz w:val="22"/>
        </w:rPr>
        <w:t>Sognnaes</w:t>
      </w:r>
      <w:proofErr w:type="spellEnd"/>
      <w:r w:rsidRPr="007127F6">
        <w:rPr>
          <w:rFonts w:ascii="Calibri" w:hAnsi="Calibri" w:cs="Calibri"/>
          <w:sz w:val="22"/>
        </w:rPr>
        <w:t xml:space="preserve">, I. &amp; Sanderson, B. M. AR6 scenarios database: an assessment of current practices and future recommendations. </w:t>
      </w:r>
      <w:proofErr w:type="spellStart"/>
      <w:r w:rsidRPr="007127F6">
        <w:rPr>
          <w:rFonts w:ascii="Calibri" w:hAnsi="Calibri" w:cs="Calibri"/>
          <w:i/>
          <w:iCs/>
          <w:sz w:val="22"/>
        </w:rPr>
        <w:t>Npj</w:t>
      </w:r>
      <w:proofErr w:type="spellEnd"/>
      <w:r w:rsidRPr="007127F6">
        <w:rPr>
          <w:rFonts w:ascii="Calibri" w:hAnsi="Calibri" w:cs="Calibri"/>
          <w:i/>
          <w:iCs/>
          <w:sz w:val="22"/>
        </w:rPr>
        <w:t xml:space="preserve"> Clim. Action</w:t>
      </w:r>
      <w:r w:rsidRPr="007127F6">
        <w:rPr>
          <w:rFonts w:ascii="Calibri" w:hAnsi="Calibri" w:cs="Calibri"/>
          <w:sz w:val="22"/>
        </w:rPr>
        <w:t xml:space="preserve"> </w:t>
      </w:r>
      <w:r w:rsidRPr="007127F6">
        <w:rPr>
          <w:rFonts w:ascii="Calibri" w:hAnsi="Calibri" w:cs="Calibri"/>
          <w:b/>
          <w:bCs/>
          <w:sz w:val="22"/>
        </w:rPr>
        <w:t>2</w:t>
      </w:r>
      <w:r w:rsidRPr="007127F6">
        <w:rPr>
          <w:rFonts w:ascii="Calibri" w:hAnsi="Calibri" w:cs="Calibri"/>
          <w:sz w:val="22"/>
        </w:rPr>
        <w:t>, 31 (2023).</w:t>
      </w:r>
    </w:p>
    <w:p w14:paraId="120B3578"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13.</w:t>
      </w:r>
      <w:r w:rsidRPr="007127F6">
        <w:rPr>
          <w:rFonts w:ascii="Calibri" w:hAnsi="Calibri" w:cs="Calibri"/>
          <w:sz w:val="22"/>
        </w:rPr>
        <w:tab/>
        <w:t xml:space="preserve">Jaxa-Rozen, M. &amp; </w:t>
      </w:r>
      <w:proofErr w:type="spellStart"/>
      <w:r w:rsidRPr="007127F6">
        <w:rPr>
          <w:rFonts w:ascii="Calibri" w:hAnsi="Calibri" w:cs="Calibri"/>
          <w:sz w:val="22"/>
        </w:rPr>
        <w:t>Trutnevyte</w:t>
      </w:r>
      <w:proofErr w:type="spellEnd"/>
      <w:r w:rsidRPr="007127F6">
        <w:rPr>
          <w:rFonts w:ascii="Calibri" w:hAnsi="Calibri" w:cs="Calibri"/>
          <w:sz w:val="22"/>
        </w:rPr>
        <w:t xml:space="preserve">, E. Sources of uncertainty in long-term global scenarios of solar photovoltaic technology. </w:t>
      </w:r>
      <w:r w:rsidRPr="007127F6">
        <w:rPr>
          <w:rFonts w:ascii="Calibri" w:hAnsi="Calibri" w:cs="Calibri"/>
          <w:i/>
          <w:iCs/>
          <w:sz w:val="22"/>
        </w:rPr>
        <w:t>Nat. Clim. Change</w:t>
      </w:r>
      <w:r w:rsidRPr="007127F6">
        <w:rPr>
          <w:rFonts w:ascii="Calibri" w:hAnsi="Calibri" w:cs="Calibri"/>
          <w:sz w:val="22"/>
        </w:rPr>
        <w:t xml:space="preserve"> </w:t>
      </w:r>
      <w:r w:rsidRPr="007127F6">
        <w:rPr>
          <w:rFonts w:ascii="Calibri" w:hAnsi="Calibri" w:cs="Calibri"/>
          <w:b/>
          <w:bCs/>
          <w:sz w:val="22"/>
        </w:rPr>
        <w:t>11</w:t>
      </w:r>
      <w:r w:rsidRPr="007127F6">
        <w:rPr>
          <w:rFonts w:ascii="Calibri" w:hAnsi="Calibri" w:cs="Calibri"/>
          <w:sz w:val="22"/>
        </w:rPr>
        <w:t>, 266–273 (2021).</w:t>
      </w:r>
    </w:p>
    <w:p w14:paraId="530EEB59"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14.</w:t>
      </w:r>
      <w:r w:rsidRPr="007127F6">
        <w:rPr>
          <w:rFonts w:ascii="Calibri" w:hAnsi="Calibri" w:cs="Calibri"/>
          <w:sz w:val="22"/>
        </w:rPr>
        <w:tab/>
        <w:t xml:space="preserve">Van De Ven, D. J. </w:t>
      </w:r>
      <w:r w:rsidRPr="007127F6">
        <w:rPr>
          <w:rFonts w:ascii="Calibri" w:hAnsi="Calibri" w:cs="Calibri"/>
          <w:i/>
          <w:iCs/>
          <w:sz w:val="22"/>
        </w:rPr>
        <w:t>et al.</w:t>
      </w:r>
      <w:r w:rsidRPr="007127F6">
        <w:rPr>
          <w:rFonts w:ascii="Calibri" w:hAnsi="Calibri" w:cs="Calibri"/>
          <w:sz w:val="22"/>
        </w:rPr>
        <w:t xml:space="preserve"> Energy and socioeconomic system transformation through a decade of IPCC-assessed scenarios. </w:t>
      </w:r>
      <w:r w:rsidRPr="007127F6">
        <w:rPr>
          <w:rFonts w:ascii="Calibri" w:hAnsi="Calibri" w:cs="Calibri"/>
          <w:i/>
          <w:iCs/>
          <w:sz w:val="22"/>
        </w:rPr>
        <w:t>Nat. Clim. Change</w:t>
      </w:r>
      <w:r w:rsidRPr="007127F6">
        <w:rPr>
          <w:rFonts w:ascii="Calibri" w:hAnsi="Calibri" w:cs="Calibri"/>
          <w:sz w:val="22"/>
        </w:rPr>
        <w:t xml:space="preserve"> </w:t>
      </w:r>
      <w:r w:rsidRPr="007127F6">
        <w:rPr>
          <w:rFonts w:ascii="Calibri" w:hAnsi="Calibri" w:cs="Calibri"/>
          <w:b/>
          <w:bCs/>
          <w:sz w:val="22"/>
        </w:rPr>
        <w:t>15</w:t>
      </w:r>
      <w:r w:rsidRPr="007127F6">
        <w:rPr>
          <w:rFonts w:ascii="Calibri" w:hAnsi="Calibri" w:cs="Calibri"/>
          <w:sz w:val="22"/>
        </w:rPr>
        <w:t>, 218–226 (2025).</w:t>
      </w:r>
    </w:p>
    <w:p w14:paraId="7E679C5B"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15.</w:t>
      </w:r>
      <w:r w:rsidRPr="007127F6">
        <w:rPr>
          <w:rFonts w:ascii="Calibri" w:hAnsi="Calibri" w:cs="Calibri"/>
          <w:sz w:val="22"/>
        </w:rPr>
        <w:tab/>
        <w:t xml:space="preserve">Rogelj, J. </w:t>
      </w:r>
      <w:r w:rsidRPr="007127F6">
        <w:rPr>
          <w:rFonts w:ascii="Calibri" w:hAnsi="Calibri" w:cs="Calibri"/>
          <w:i/>
          <w:iCs/>
          <w:sz w:val="22"/>
        </w:rPr>
        <w:t>et al.</w:t>
      </w:r>
      <w:r w:rsidRPr="007127F6">
        <w:rPr>
          <w:rFonts w:ascii="Calibri" w:hAnsi="Calibri" w:cs="Calibri"/>
          <w:sz w:val="22"/>
        </w:rPr>
        <w:t xml:space="preserve"> Emission pathways consistent with a 2°C global temperature limit. </w:t>
      </w:r>
      <w:r w:rsidRPr="007127F6">
        <w:rPr>
          <w:rFonts w:ascii="Calibri" w:hAnsi="Calibri" w:cs="Calibri"/>
          <w:i/>
          <w:iCs/>
          <w:sz w:val="22"/>
        </w:rPr>
        <w:t>Nat. Clim Change</w:t>
      </w:r>
      <w:r w:rsidRPr="007127F6">
        <w:rPr>
          <w:rFonts w:ascii="Calibri" w:hAnsi="Calibri" w:cs="Calibri"/>
          <w:sz w:val="22"/>
        </w:rPr>
        <w:t xml:space="preserve"> </w:t>
      </w:r>
      <w:r w:rsidRPr="007127F6">
        <w:rPr>
          <w:rFonts w:ascii="Calibri" w:hAnsi="Calibri" w:cs="Calibri"/>
          <w:b/>
          <w:bCs/>
          <w:sz w:val="22"/>
        </w:rPr>
        <w:t>1</w:t>
      </w:r>
      <w:r w:rsidRPr="007127F6">
        <w:rPr>
          <w:rFonts w:ascii="Calibri" w:hAnsi="Calibri" w:cs="Calibri"/>
          <w:sz w:val="22"/>
        </w:rPr>
        <w:t>, 413–418 (2011).</w:t>
      </w:r>
    </w:p>
    <w:p w14:paraId="67E645E5"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16.</w:t>
      </w:r>
      <w:r w:rsidRPr="007127F6">
        <w:rPr>
          <w:rFonts w:ascii="Calibri" w:hAnsi="Calibri" w:cs="Calibri"/>
          <w:sz w:val="22"/>
        </w:rPr>
        <w:tab/>
      </w:r>
      <w:proofErr w:type="spellStart"/>
      <w:r w:rsidRPr="007127F6">
        <w:rPr>
          <w:rFonts w:ascii="Calibri" w:hAnsi="Calibri" w:cs="Calibri"/>
          <w:sz w:val="22"/>
        </w:rPr>
        <w:t>Brutschin</w:t>
      </w:r>
      <w:proofErr w:type="spellEnd"/>
      <w:r w:rsidRPr="007127F6">
        <w:rPr>
          <w:rFonts w:ascii="Calibri" w:hAnsi="Calibri" w:cs="Calibri"/>
          <w:sz w:val="22"/>
        </w:rPr>
        <w:t xml:space="preserve">, E. </w:t>
      </w:r>
      <w:r w:rsidRPr="007127F6">
        <w:rPr>
          <w:rFonts w:ascii="Calibri" w:hAnsi="Calibri" w:cs="Calibri"/>
          <w:i/>
          <w:iCs/>
          <w:sz w:val="22"/>
        </w:rPr>
        <w:t>et al.</w:t>
      </w:r>
      <w:r w:rsidRPr="007127F6">
        <w:rPr>
          <w:rFonts w:ascii="Calibri" w:hAnsi="Calibri" w:cs="Calibri"/>
          <w:sz w:val="22"/>
        </w:rPr>
        <w:t xml:space="preserve"> A multidimensional feasibility evaluation of low-carbon scenarios. </w:t>
      </w:r>
      <w:r w:rsidRPr="007127F6">
        <w:rPr>
          <w:rFonts w:ascii="Calibri" w:hAnsi="Calibri" w:cs="Calibri"/>
          <w:i/>
          <w:iCs/>
          <w:sz w:val="22"/>
        </w:rPr>
        <w:t>Environ. Res. Lett.</w:t>
      </w:r>
      <w:r w:rsidRPr="007127F6">
        <w:rPr>
          <w:rFonts w:ascii="Calibri" w:hAnsi="Calibri" w:cs="Calibri"/>
          <w:sz w:val="22"/>
        </w:rPr>
        <w:t xml:space="preserve"> </w:t>
      </w:r>
      <w:r w:rsidRPr="007127F6">
        <w:rPr>
          <w:rFonts w:ascii="Calibri" w:hAnsi="Calibri" w:cs="Calibri"/>
          <w:b/>
          <w:bCs/>
          <w:sz w:val="22"/>
        </w:rPr>
        <w:t>16</w:t>
      </w:r>
      <w:r w:rsidRPr="007127F6">
        <w:rPr>
          <w:rFonts w:ascii="Calibri" w:hAnsi="Calibri" w:cs="Calibri"/>
          <w:sz w:val="22"/>
        </w:rPr>
        <w:t>, 064069 (2021).</w:t>
      </w:r>
    </w:p>
    <w:p w14:paraId="08143F55"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17.</w:t>
      </w:r>
      <w:r w:rsidRPr="007127F6">
        <w:rPr>
          <w:rFonts w:ascii="Calibri" w:hAnsi="Calibri" w:cs="Calibri"/>
          <w:sz w:val="22"/>
        </w:rPr>
        <w:tab/>
        <w:t xml:space="preserve">Forster, P. </w:t>
      </w:r>
      <w:r w:rsidRPr="007127F6">
        <w:rPr>
          <w:rFonts w:ascii="Calibri" w:hAnsi="Calibri" w:cs="Calibri"/>
          <w:i/>
          <w:iCs/>
          <w:sz w:val="22"/>
        </w:rPr>
        <w:t>et al.</w:t>
      </w:r>
      <w:r w:rsidRPr="007127F6">
        <w:rPr>
          <w:rFonts w:ascii="Calibri" w:hAnsi="Calibri" w:cs="Calibri"/>
          <w:sz w:val="22"/>
        </w:rPr>
        <w:t xml:space="preserve"> Mitigation Pathways Compatible with 1.5°C in the Context of Sustainable Development Supplementary Material. in </w:t>
      </w:r>
      <w:r w:rsidRPr="007127F6">
        <w:rPr>
          <w:rFonts w:ascii="Calibri" w:hAnsi="Calibri" w:cs="Calibri"/>
          <w:i/>
          <w:iCs/>
          <w:sz w:val="22"/>
        </w:rPr>
        <w:t xml:space="preserve">Global Warming of 1.5 °C: an IPCC special report on the impacts of global warming of 1.5 °C above pre-industrial levels and related global greenhouse gas emission pathways, in the context of strengthening the global response to the threat of climate </w:t>
      </w:r>
      <w:r w:rsidRPr="007127F6">
        <w:rPr>
          <w:rFonts w:ascii="Calibri" w:hAnsi="Calibri" w:cs="Calibri"/>
          <w:i/>
          <w:iCs/>
          <w:sz w:val="22"/>
        </w:rPr>
        <w:lastRenderedPageBreak/>
        <w:t>change, sustainable development, and efforts to eradicate poverty</w:t>
      </w:r>
      <w:r w:rsidRPr="007127F6">
        <w:rPr>
          <w:rFonts w:ascii="Calibri" w:hAnsi="Calibri" w:cs="Calibri"/>
          <w:sz w:val="22"/>
        </w:rPr>
        <w:t xml:space="preserve"> (World Meteorological Organisation, Geneva, Switzerland, 2018).</w:t>
      </w:r>
    </w:p>
    <w:p w14:paraId="0BCE4AE4"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18.</w:t>
      </w:r>
      <w:r w:rsidRPr="007127F6">
        <w:rPr>
          <w:rFonts w:ascii="Calibri" w:hAnsi="Calibri" w:cs="Calibri"/>
          <w:sz w:val="22"/>
        </w:rPr>
        <w:tab/>
        <w:t xml:space="preserve">Liu, J.-Y. </w:t>
      </w:r>
      <w:r w:rsidRPr="007127F6">
        <w:rPr>
          <w:rFonts w:ascii="Calibri" w:hAnsi="Calibri" w:cs="Calibri"/>
          <w:i/>
          <w:iCs/>
          <w:sz w:val="22"/>
        </w:rPr>
        <w:t>et al.</w:t>
      </w:r>
      <w:r w:rsidRPr="007127F6">
        <w:rPr>
          <w:rFonts w:ascii="Calibri" w:hAnsi="Calibri" w:cs="Calibri"/>
          <w:sz w:val="22"/>
        </w:rPr>
        <w:t xml:space="preserve"> Socioeconomic factors and future challenges of the goal of limiting the increase in global average temperature to 1.5°C. </w:t>
      </w:r>
      <w:r w:rsidRPr="007127F6">
        <w:rPr>
          <w:rFonts w:ascii="Calibri" w:hAnsi="Calibri" w:cs="Calibri"/>
          <w:i/>
          <w:iCs/>
          <w:sz w:val="22"/>
        </w:rPr>
        <w:t>Carbon Manag.</w:t>
      </w:r>
      <w:r w:rsidRPr="007127F6">
        <w:rPr>
          <w:rFonts w:ascii="Calibri" w:hAnsi="Calibri" w:cs="Calibri"/>
          <w:sz w:val="22"/>
        </w:rPr>
        <w:t xml:space="preserve"> 1–11 (2018) doi:10.1080/17583004.2018.1477374.</w:t>
      </w:r>
    </w:p>
    <w:p w14:paraId="041BCA59"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19.</w:t>
      </w:r>
      <w:r w:rsidRPr="007127F6">
        <w:rPr>
          <w:rFonts w:ascii="Calibri" w:hAnsi="Calibri" w:cs="Calibri"/>
          <w:sz w:val="22"/>
        </w:rPr>
        <w:tab/>
        <w:t xml:space="preserve">Knutti, R. </w:t>
      </w:r>
      <w:r w:rsidRPr="007127F6">
        <w:rPr>
          <w:rFonts w:ascii="Calibri" w:hAnsi="Calibri" w:cs="Calibri"/>
          <w:i/>
          <w:iCs/>
          <w:sz w:val="22"/>
        </w:rPr>
        <w:t>et al.</w:t>
      </w:r>
      <w:r w:rsidRPr="007127F6">
        <w:rPr>
          <w:rFonts w:ascii="Calibri" w:hAnsi="Calibri" w:cs="Calibri"/>
          <w:sz w:val="22"/>
        </w:rPr>
        <w:t xml:space="preserve"> A climate model projection weighting scheme accounting for performance and interdependence. </w:t>
      </w:r>
      <w:r w:rsidRPr="007127F6">
        <w:rPr>
          <w:rFonts w:ascii="Calibri" w:hAnsi="Calibri" w:cs="Calibri"/>
          <w:i/>
          <w:iCs/>
          <w:sz w:val="22"/>
        </w:rPr>
        <w:t>Geophys. Res. Lett.</w:t>
      </w:r>
      <w:r w:rsidRPr="007127F6">
        <w:rPr>
          <w:rFonts w:ascii="Calibri" w:hAnsi="Calibri" w:cs="Calibri"/>
          <w:sz w:val="22"/>
        </w:rPr>
        <w:t xml:space="preserve"> </w:t>
      </w:r>
      <w:r w:rsidRPr="007127F6">
        <w:rPr>
          <w:rFonts w:ascii="Calibri" w:hAnsi="Calibri" w:cs="Calibri"/>
          <w:b/>
          <w:bCs/>
          <w:sz w:val="22"/>
        </w:rPr>
        <w:t>44</w:t>
      </w:r>
      <w:r w:rsidRPr="007127F6">
        <w:rPr>
          <w:rFonts w:ascii="Calibri" w:hAnsi="Calibri" w:cs="Calibri"/>
          <w:sz w:val="22"/>
        </w:rPr>
        <w:t>, 1909–1918 (2017).</w:t>
      </w:r>
    </w:p>
    <w:p w14:paraId="392E70AE"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20.</w:t>
      </w:r>
      <w:r w:rsidRPr="007127F6">
        <w:rPr>
          <w:rFonts w:ascii="Calibri" w:hAnsi="Calibri" w:cs="Calibri"/>
          <w:sz w:val="22"/>
        </w:rPr>
        <w:tab/>
        <w:t xml:space="preserve">Sanderson, B. M., Knutti, R. &amp; Caldwell, P. A Representative Democracy to Reduce Interdependency in a </w:t>
      </w:r>
      <w:proofErr w:type="spellStart"/>
      <w:r w:rsidRPr="007127F6">
        <w:rPr>
          <w:rFonts w:ascii="Calibri" w:hAnsi="Calibri" w:cs="Calibri"/>
          <w:sz w:val="22"/>
        </w:rPr>
        <w:t>Multimodel</w:t>
      </w:r>
      <w:proofErr w:type="spellEnd"/>
      <w:r w:rsidRPr="007127F6">
        <w:rPr>
          <w:rFonts w:ascii="Calibri" w:hAnsi="Calibri" w:cs="Calibri"/>
          <w:sz w:val="22"/>
        </w:rPr>
        <w:t xml:space="preserve"> Ensemble. </w:t>
      </w:r>
      <w:r w:rsidRPr="007127F6">
        <w:rPr>
          <w:rFonts w:ascii="Calibri" w:hAnsi="Calibri" w:cs="Calibri"/>
          <w:i/>
          <w:iCs/>
          <w:sz w:val="22"/>
        </w:rPr>
        <w:t>J. Clim.</w:t>
      </w:r>
      <w:r w:rsidRPr="007127F6">
        <w:rPr>
          <w:rFonts w:ascii="Calibri" w:hAnsi="Calibri" w:cs="Calibri"/>
          <w:sz w:val="22"/>
        </w:rPr>
        <w:t xml:space="preserve"> </w:t>
      </w:r>
      <w:r w:rsidRPr="007127F6">
        <w:rPr>
          <w:rFonts w:ascii="Calibri" w:hAnsi="Calibri" w:cs="Calibri"/>
          <w:b/>
          <w:bCs/>
          <w:sz w:val="22"/>
        </w:rPr>
        <w:t>28</w:t>
      </w:r>
      <w:r w:rsidRPr="007127F6">
        <w:rPr>
          <w:rFonts w:ascii="Calibri" w:hAnsi="Calibri" w:cs="Calibri"/>
          <w:sz w:val="22"/>
        </w:rPr>
        <w:t>, 5171–5194 (2015).</w:t>
      </w:r>
    </w:p>
    <w:p w14:paraId="45A58D77"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21.</w:t>
      </w:r>
      <w:r w:rsidRPr="007127F6">
        <w:rPr>
          <w:rFonts w:ascii="Calibri" w:hAnsi="Calibri" w:cs="Calibri"/>
          <w:sz w:val="22"/>
        </w:rPr>
        <w:tab/>
        <w:t xml:space="preserve">Brunner, L. </w:t>
      </w:r>
      <w:r w:rsidRPr="007127F6">
        <w:rPr>
          <w:rFonts w:ascii="Calibri" w:hAnsi="Calibri" w:cs="Calibri"/>
          <w:i/>
          <w:iCs/>
          <w:sz w:val="22"/>
        </w:rPr>
        <w:t>et al.</w:t>
      </w:r>
      <w:r w:rsidRPr="007127F6">
        <w:rPr>
          <w:rFonts w:ascii="Calibri" w:hAnsi="Calibri" w:cs="Calibri"/>
          <w:sz w:val="22"/>
        </w:rPr>
        <w:t xml:space="preserve"> Reduced global warming from CMIP6 projections when weighting models by performance and independence. </w:t>
      </w:r>
      <w:r w:rsidRPr="007127F6">
        <w:rPr>
          <w:rFonts w:ascii="Calibri" w:hAnsi="Calibri" w:cs="Calibri"/>
          <w:i/>
          <w:iCs/>
          <w:sz w:val="22"/>
        </w:rPr>
        <w:t>Earth Syst. Dyn. Discuss.</w:t>
      </w:r>
      <w:r w:rsidRPr="007127F6">
        <w:rPr>
          <w:rFonts w:ascii="Calibri" w:hAnsi="Calibri" w:cs="Calibri"/>
          <w:sz w:val="22"/>
        </w:rPr>
        <w:t xml:space="preserve"> 1–23 (2020) </w:t>
      </w:r>
      <w:proofErr w:type="spellStart"/>
      <w:r w:rsidRPr="007127F6">
        <w:rPr>
          <w:rFonts w:ascii="Calibri" w:hAnsi="Calibri" w:cs="Calibri"/>
          <w:sz w:val="22"/>
        </w:rPr>
        <w:t>doi:https</w:t>
      </w:r>
      <w:proofErr w:type="spellEnd"/>
      <w:r w:rsidRPr="007127F6">
        <w:rPr>
          <w:rFonts w:ascii="Calibri" w:hAnsi="Calibri" w:cs="Calibri"/>
          <w:sz w:val="22"/>
        </w:rPr>
        <w:t>://doi.org/10.5194/esd-2020-23.</w:t>
      </w:r>
    </w:p>
    <w:p w14:paraId="7B30E84A"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22.</w:t>
      </w:r>
      <w:r w:rsidRPr="007127F6">
        <w:rPr>
          <w:rFonts w:ascii="Calibri" w:hAnsi="Calibri" w:cs="Calibri"/>
          <w:sz w:val="22"/>
        </w:rPr>
        <w:tab/>
        <w:t xml:space="preserve">Tokarska, K. B. </w:t>
      </w:r>
      <w:r w:rsidRPr="007127F6">
        <w:rPr>
          <w:rFonts w:ascii="Calibri" w:hAnsi="Calibri" w:cs="Calibri"/>
          <w:i/>
          <w:iCs/>
          <w:sz w:val="22"/>
        </w:rPr>
        <w:t>et al.</w:t>
      </w:r>
      <w:r w:rsidRPr="007127F6">
        <w:rPr>
          <w:rFonts w:ascii="Calibri" w:hAnsi="Calibri" w:cs="Calibri"/>
          <w:sz w:val="22"/>
        </w:rPr>
        <w:t xml:space="preserve"> Past warming trend constrains future warming in CMIP6 models. </w:t>
      </w:r>
      <w:r w:rsidRPr="007127F6">
        <w:rPr>
          <w:rFonts w:ascii="Calibri" w:hAnsi="Calibri" w:cs="Calibri"/>
          <w:i/>
          <w:iCs/>
          <w:sz w:val="22"/>
        </w:rPr>
        <w:t>Sci. Adv.</w:t>
      </w:r>
      <w:r w:rsidRPr="007127F6">
        <w:rPr>
          <w:rFonts w:ascii="Calibri" w:hAnsi="Calibri" w:cs="Calibri"/>
          <w:sz w:val="22"/>
        </w:rPr>
        <w:t xml:space="preserve"> </w:t>
      </w:r>
      <w:r w:rsidRPr="007127F6">
        <w:rPr>
          <w:rFonts w:ascii="Calibri" w:hAnsi="Calibri" w:cs="Calibri"/>
          <w:b/>
          <w:bCs/>
          <w:sz w:val="22"/>
        </w:rPr>
        <w:t>6</w:t>
      </w:r>
      <w:r w:rsidRPr="007127F6">
        <w:rPr>
          <w:rFonts w:ascii="Calibri" w:hAnsi="Calibri" w:cs="Calibri"/>
          <w:sz w:val="22"/>
        </w:rPr>
        <w:t>, eaaz9549 (2020).</w:t>
      </w:r>
    </w:p>
    <w:p w14:paraId="1E4C6BD3"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23.</w:t>
      </w:r>
      <w:r w:rsidRPr="007127F6">
        <w:rPr>
          <w:rFonts w:ascii="Calibri" w:hAnsi="Calibri" w:cs="Calibri"/>
          <w:sz w:val="22"/>
        </w:rPr>
        <w:tab/>
      </w:r>
      <w:proofErr w:type="spellStart"/>
      <w:r w:rsidRPr="007127F6">
        <w:rPr>
          <w:rFonts w:ascii="Calibri" w:hAnsi="Calibri" w:cs="Calibri"/>
          <w:sz w:val="22"/>
        </w:rPr>
        <w:t>Gütschow</w:t>
      </w:r>
      <w:proofErr w:type="spellEnd"/>
      <w:r w:rsidRPr="007127F6">
        <w:rPr>
          <w:rFonts w:ascii="Calibri" w:hAnsi="Calibri" w:cs="Calibri"/>
          <w:sz w:val="22"/>
        </w:rPr>
        <w:t xml:space="preserve">, J., Jeffery, M. L., Schaeffer, M. &amp; Hare, B. Extending Near-Term Emissions Scenarios to Assess Warming Implications of Paris Agreement NDCs. </w:t>
      </w:r>
      <w:r w:rsidRPr="007127F6">
        <w:rPr>
          <w:rFonts w:ascii="Calibri" w:hAnsi="Calibri" w:cs="Calibri"/>
          <w:i/>
          <w:iCs/>
          <w:sz w:val="22"/>
        </w:rPr>
        <w:t>Earths Future</w:t>
      </w:r>
      <w:r w:rsidRPr="007127F6">
        <w:rPr>
          <w:rFonts w:ascii="Calibri" w:hAnsi="Calibri" w:cs="Calibri"/>
          <w:sz w:val="22"/>
        </w:rPr>
        <w:t xml:space="preserve"> </w:t>
      </w:r>
      <w:r w:rsidRPr="007127F6">
        <w:rPr>
          <w:rFonts w:ascii="Calibri" w:hAnsi="Calibri" w:cs="Calibri"/>
          <w:b/>
          <w:bCs/>
          <w:sz w:val="22"/>
        </w:rPr>
        <w:t>6</w:t>
      </w:r>
      <w:r w:rsidRPr="007127F6">
        <w:rPr>
          <w:rFonts w:ascii="Calibri" w:hAnsi="Calibri" w:cs="Calibri"/>
          <w:sz w:val="22"/>
        </w:rPr>
        <w:t>, 1242–1259 (2018).</w:t>
      </w:r>
    </w:p>
    <w:p w14:paraId="74D14AC0"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24.</w:t>
      </w:r>
      <w:r w:rsidRPr="007127F6">
        <w:rPr>
          <w:rFonts w:ascii="Calibri" w:hAnsi="Calibri" w:cs="Calibri"/>
          <w:sz w:val="22"/>
        </w:rPr>
        <w:tab/>
      </w:r>
      <w:proofErr w:type="spellStart"/>
      <w:r w:rsidRPr="007127F6">
        <w:rPr>
          <w:rFonts w:ascii="Calibri" w:hAnsi="Calibri" w:cs="Calibri"/>
          <w:sz w:val="22"/>
        </w:rPr>
        <w:t>Sognnaes</w:t>
      </w:r>
      <w:proofErr w:type="spellEnd"/>
      <w:r w:rsidRPr="007127F6">
        <w:rPr>
          <w:rFonts w:ascii="Calibri" w:hAnsi="Calibri" w:cs="Calibri"/>
          <w:sz w:val="22"/>
        </w:rPr>
        <w:t xml:space="preserve">, I. &amp; Peters, G. P. Influence of individual models and studies on quantitative mitigation findings in the IPCC Sixth Assessment Report. </w:t>
      </w:r>
      <w:r w:rsidRPr="007127F6">
        <w:rPr>
          <w:rFonts w:ascii="Calibri" w:hAnsi="Calibri" w:cs="Calibri"/>
          <w:i/>
          <w:iCs/>
          <w:sz w:val="22"/>
        </w:rPr>
        <w:t>Nat. Commun.</w:t>
      </w:r>
      <w:r w:rsidRPr="007127F6">
        <w:rPr>
          <w:rFonts w:ascii="Calibri" w:hAnsi="Calibri" w:cs="Calibri"/>
          <w:sz w:val="22"/>
        </w:rPr>
        <w:t xml:space="preserve"> </w:t>
      </w:r>
      <w:r w:rsidRPr="007127F6">
        <w:rPr>
          <w:rFonts w:ascii="Calibri" w:hAnsi="Calibri" w:cs="Calibri"/>
          <w:b/>
          <w:bCs/>
          <w:sz w:val="22"/>
        </w:rPr>
        <w:t>16</w:t>
      </w:r>
      <w:r w:rsidRPr="007127F6">
        <w:rPr>
          <w:rFonts w:ascii="Calibri" w:hAnsi="Calibri" w:cs="Calibri"/>
          <w:sz w:val="22"/>
        </w:rPr>
        <w:t>, 8343 (2025).</w:t>
      </w:r>
    </w:p>
    <w:p w14:paraId="1C2DA46F"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25.</w:t>
      </w:r>
      <w:r w:rsidRPr="007127F6">
        <w:rPr>
          <w:rFonts w:ascii="Calibri" w:hAnsi="Calibri" w:cs="Calibri"/>
          <w:sz w:val="22"/>
        </w:rPr>
        <w:tab/>
      </w:r>
      <w:proofErr w:type="spellStart"/>
      <w:r w:rsidRPr="007127F6">
        <w:rPr>
          <w:rFonts w:ascii="Calibri" w:hAnsi="Calibri" w:cs="Calibri"/>
          <w:sz w:val="22"/>
        </w:rPr>
        <w:t>Schleussner</w:t>
      </w:r>
      <w:proofErr w:type="spellEnd"/>
      <w:r w:rsidRPr="007127F6">
        <w:rPr>
          <w:rFonts w:ascii="Calibri" w:hAnsi="Calibri" w:cs="Calibri"/>
          <w:sz w:val="22"/>
        </w:rPr>
        <w:t xml:space="preserve">, C.-F., Ganti, G., Rogelj, J. &amp; Gidden, M. J. An emission pathway classification reflecting the Paris Agreement climate objectives. </w:t>
      </w:r>
      <w:r w:rsidRPr="007127F6">
        <w:rPr>
          <w:rFonts w:ascii="Calibri" w:hAnsi="Calibri" w:cs="Calibri"/>
          <w:i/>
          <w:iCs/>
          <w:sz w:val="22"/>
        </w:rPr>
        <w:t>Commun. Earth Environ.</w:t>
      </w:r>
      <w:r w:rsidRPr="007127F6">
        <w:rPr>
          <w:rFonts w:ascii="Calibri" w:hAnsi="Calibri" w:cs="Calibri"/>
          <w:sz w:val="22"/>
        </w:rPr>
        <w:t xml:space="preserve"> </w:t>
      </w:r>
      <w:r w:rsidRPr="007127F6">
        <w:rPr>
          <w:rFonts w:ascii="Calibri" w:hAnsi="Calibri" w:cs="Calibri"/>
          <w:b/>
          <w:bCs/>
          <w:sz w:val="22"/>
        </w:rPr>
        <w:t>3</w:t>
      </w:r>
      <w:r w:rsidRPr="007127F6">
        <w:rPr>
          <w:rFonts w:ascii="Calibri" w:hAnsi="Calibri" w:cs="Calibri"/>
          <w:sz w:val="22"/>
        </w:rPr>
        <w:t>, 1–11 (2022).</w:t>
      </w:r>
    </w:p>
    <w:p w14:paraId="1E09F365"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26.</w:t>
      </w:r>
      <w:r w:rsidRPr="007127F6">
        <w:rPr>
          <w:rFonts w:ascii="Calibri" w:hAnsi="Calibri" w:cs="Calibri"/>
          <w:sz w:val="22"/>
        </w:rPr>
        <w:tab/>
      </w:r>
      <w:proofErr w:type="spellStart"/>
      <w:r w:rsidRPr="007127F6">
        <w:rPr>
          <w:rFonts w:ascii="Calibri" w:hAnsi="Calibri" w:cs="Calibri"/>
          <w:sz w:val="22"/>
        </w:rPr>
        <w:t>Guivarch</w:t>
      </w:r>
      <w:proofErr w:type="spellEnd"/>
      <w:r w:rsidRPr="007127F6">
        <w:rPr>
          <w:rFonts w:ascii="Calibri" w:hAnsi="Calibri" w:cs="Calibri"/>
          <w:sz w:val="22"/>
        </w:rPr>
        <w:t xml:space="preserve">, C. </w:t>
      </w:r>
      <w:r w:rsidRPr="007127F6">
        <w:rPr>
          <w:rFonts w:ascii="Calibri" w:hAnsi="Calibri" w:cs="Calibri"/>
          <w:i/>
          <w:iCs/>
          <w:sz w:val="22"/>
        </w:rPr>
        <w:t>et al.</w:t>
      </w:r>
      <w:r w:rsidRPr="007127F6">
        <w:rPr>
          <w:rFonts w:ascii="Calibri" w:hAnsi="Calibri" w:cs="Calibri"/>
          <w:sz w:val="22"/>
        </w:rPr>
        <w:t xml:space="preserve"> IPCC, 2022: Annex III: Scenarios and modelling methods. in </w:t>
      </w:r>
      <w:r w:rsidRPr="007127F6">
        <w:rPr>
          <w:rFonts w:ascii="Calibri" w:hAnsi="Calibri" w:cs="Calibri"/>
          <w:i/>
          <w:iCs/>
          <w:sz w:val="22"/>
        </w:rPr>
        <w:t>IPCC, 2022: Climate Change 2022: Mitigation of Climate Change. Contribution of Working Group III to the Sixth Assessment Report of the Intergovernmental Panel on Climate Change</w:t>
      </w:r>
      <w:r w:rsidRPr="007127F6">
        <w:rPr>
          <w:rFonts w:ascii="Calibri" w:hAnsi="Calibri" w:cs="Calibri"/>
          <w:sz w:val="22"/>
        </w:rPr>
        <w:t xml:space="preserve"> (Cambridge University Press, Cambridge, UK and New York, NY, USA, 2022).</w:t>
      </w:r>
    </w:p>
    <w:p w14:paraId="7ECB1E96"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27.</w:t>
      </w:r>
      <w:r w:rsidRPr="007127F6">
        <w:rPr>
          <w:rFonts w:ascii="Calibri" w:hAnsi="Calibri" w:cs="Calibri"/>
          <w:sz w:val="22"/>
        </w:rPr>
        <w:tab/>
        <w:t xml:space="preserve">Kriegler, E. </w:t>
      </w:r>
      <w:r w:rsidRPr="007127F6">
        <w:rPr>
          <w:rFonts w:ascii="Calibri" w:hAnsi="Calibri" w:cs="Calibri"/>
          <w:i/>
          <w:iCs/>
          <w:sz w:val="22"/>
        </w:rPr>
        <w:t>et al.</w:t>
      </w:r>
      <w:r w:rsidRPr="007127F6">
        <w:rPr>
          <w:rFonts w:ascii="Calibri" w:hAnsi="Calibri" w:cs="Calibri"/>
          <w:sz w:val="22"/>
        </w:rPr>
        <w:t xml:space="preserve"> Diagnostic indicators for integrated assessment models of climate policy. </w:t>
      </w:r>
      <w:r w:rsidRPr="007127F6">
        <w:rPr>
          <w:rFonts w:ascii="Calibri" w:hAnsi="Calibri" w:cs="Calibri"/>
          <w:i/>
          <w:iCs/>
          <w:sz w:val="22"/>
        </w:rPr>
        <w:t>Technol. Forecast. Soc. Change</w:t>
      </w:r>
      <w:r w:rsidRPr="007127F6">
        <w:rPr>
          <w:rFonts w:ascii="Calibri" w:hAnsi="Calibri" w:cs="Calibri"/>
          <w:sz w:val="22"/>
        </w:rPr>
        <w:t xml:space="preserve"> </w:t>
      </w:r>
      <w:r w:rsidRPr="007127F6">
        <w:rPr>
          <w:rFonts w:ascii="Calibri" w:hAnsi="Calibri" w:cs="Calibri"/>
          <w:b/>
          <w:bCs/>
          <w:sz w:val="22"/>
        </w:rPr>
        <w:t>90, Part A</w:t>
      </w:r>
      <w:r w:rsidRPr="007127F6">
        <w:rPr>
          <w:rFonts w:ascii="Calibri" w:hAnsi="Calibri" w:cs="Calibri"/>
          <w:sz w:val="22"/>
        </w:rPr>
        <w:t>, 45–61 (2015).</w:t>
      </w:r>
    </w:p>
    <w:p w14:paraId="516169D6"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lastRenderedPageBreak/>
        <w:t>28.</w:t>
      </w:r>
      <w:r w:rsidRPr="007127F6">
        <w:rPr>
          <w:rFonts w:ascii="Calibri" w:hAnsi="Calibri" w:cs="Calibri"/>
          <w:sz w:val="22"/>
        </w:rPr>
        <w:tab/>
        <w:t xml:space="preserve">Harmsen, M. </w:t>
      </w:r>
      <w:r w:rsidRPr="007127F6">
        <w:rPr>
          <w:rFonts w:ascii="Calibri" w:hAnsi="Calibri" w:cs="Calibri"/>
          <w:i/>
          <w:iCs/>
          <w:sz w:val="22"/>
        </w:rPr>
        <w:t>et al.</w:t>
      </w:r>
      <w:r w:rsidRPr="007127F6">
        <w:rPr>
          <w:rFonts w:ascii="Calibri" w:hAnsi="Calibri" w:cs="Calibri"/>
          <w:sz w:val="22"/>
        </w:rPr>
        <w:t xml:space="preserve"> Integrated assessment model diagnostics: key indicators and model evolution. </w:t>
      </w:r>
      <w:r w:rsidRPr="007127F6">
        <w:rPr>
          <w:rFonts w:ascii="Calibri" w:hAnsi="Calibri" w:cs="Calibri"/>
          <w:i/>
          <w:iCs/>
          <w:sz w:val="22"/>
        </w:rPr>
        <w:t>Environ. Res. Lett.</w:t>
      </w:r>
      <w:r w:rsidRPr="007127F6">
        <w:rPr>
          <w:rFonts w:ascii="Calibri" w:hAnsi="Calibri" w:cs="Calibri"/>
          <w:sz w:val="22"/>
        </w:rPr>
        <w:t xml:space="preserve"> </w:t>
      </w:r>
      <w:r w:rsidRPr="007127F6">
        <w:rPr>
          <w:rFonts w:ascii="Calibri" w:hAnsi="Calibri" w:cs="Calibri"/>
          <w:b/>
          <w:bCs/>
          <w:sz w:val="22"/>
        </w:rPr>
        <w:t>16</w:t>
      </w:r>
      <w:r w:rsidRPr="007127F6">
        <w:rPr>
          <w:rFonts w:ascii="Calibri" w:hAnsi="Calibri" w:cs="Calibri"/>
          <w:sz w:val="22"/>
        </w:rPr>
        <w:t>, 054046 (2021).</w:t>
      </w:r>
    </w:p>
    <w:p w14:paraId="21260EA3"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29.</w:t>
      </w:r>
      <w:r w:rsidRPr="007127F6">
        <w:rPr>
          <w:rFonts w:ascii="Calibri" w:hAnsi="Calibri" w:cs="Calibri"/>
          <w:sz w:val="22"/>
        </w:rPr>
        <w:tab/>
        <w:t xml:space="preserve">Rogelj, J. </w:t>
      </w:r>
      <w:r w:rsidRPr="007127F6">
        <w:rPr>
          <w:rFonts w:ascii="Calibri" w:hAnsi="Calibri" w:cs="Calibri"/>
          <w:i/>
          <w:iCs/>
          <w:sz w:val="22"/>
        </w:rPr>
        <w:t>et al.</w:t>
      </w:r>
      <w:r w:rsidRPr="007127F6">
        <w:rPr>
          <w:rFonts w:ascii="Calibri" w:hAnsi="Calibri" w:cs="Calibri"/>
          <w:sz w:val="22"/>
        </w:rPr>
        <w:t xml:space="preserve"> A new scenario logic for the Paris Agreement long-term temperature goal. </w:t>
      </w:r>
      <w:r w:rsidRPr="007127F6">
        <w:rPr>
          <w:rFonts w:ascii="Calibri" w:hAnsi="Calibri" w:cs="Calibri"/>
          <w:i/>
          <w:iCs/>
          <w:sz w:val="22"/>
        </w:rPr>
        <w:t>Nature</w:t>
      </w:r>
      <w:r w:rsidRPr="007127F6">
        <w:rPr>
          <w:rFonts w:ascii="Calibri" w:hAnsi="Calibri" w:cs="Calibri"/>
          <w:sz w:val="22"/>
        </w:rPr>
        <w:t xml:space="preserve"> </w:t>
      </w:r>
      <w:r w:rsidRPr="007127F6">
        <w:rPr>
          <w:rFonts w:ascii="Calibri" w:hAnsi="Calibri" w:cs="Calibri"/>
          <w:b/>
          <w:bCs/>
          <w:sz w:val="22"/>
        </w:rPr>
        <w:t>573</w:t>
      </w:r>
      <w:r w:rsidRPr="007127F6">
        <w:rPr>
          <w:rFonts w:ascii="Calibri" w:hAnsi="Calibri" w:cs="Calibri"/>
          <w:sz w:val="22"/>
        </w:rPr>
        <w:t>, 357–363 (2019).</w:t>
      </w:r>
    </w:p>
    <w:p w14:paraId="4C0C392A"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30.</w:t>
      </w:r>
      <w:r w:rsidRPr="007127F6">
        <w:rPr>
          <w:rFonts w:ascii="Calibri" w:hAnsi="Calibri" w:cs="Calibri"/>
          <w:sz w:val="22"/>
        </w:rPr>
        <w:tab/>
        <w:t xml:space="preserve">Rogelj, J. </w:t>
      </w:r>
      <w:r w:rsidRPr="007127F6">
        <w:rPr>
          <w:rFonts w:ascii="Calibri" w:hAnsi="Calibri" w:cs="Calibri"/>
          <w:i/>
          <w:iCs/>
          <w:sz w:val="22"/>
        </w:rPr>
        <w:t>et al.</w:t>
      </w:r>
      <w:r w:rsidRPr="007127F6">
        <w:rPr>
          <w:rFonts w:ascii="Calibri" w:hAnsi="Calibri" w:cs="Calibri"/>
          <w:sz w:val="22"/>
        </w:rPr>
        <w:t xml:space="preserve"> Zero emission targets as long-term global goals for climate protection. </w:t>
      </w:r>
      <w:r w:rsidRPr="007127F6">
        <w:rPr>
          <w:rFonts w:ascii="Calibri" w:hAnsi="Calibri" w:cs="Calibri"/>
          <w:i/>
          <w:iCs/>
          <w:sz w:val="22"/>
        </w:rPr>
        <w:t>Environ. Res. Lett.</w:t>
      </w:r>
      <w:r w:rsidRPr="007127F6">
        <w:rPr>
          <w:rFonts w:ascii="Calibri" w:hAnsi="Calibri" w:cs="Calibri"/>
          <w:sz w:val="22"/>
        </w:rPr>
        <w:t xml:space="preserve"> </w:t>
      </w:r>
      <w:r w:rsidRPr="007127F6">
        <w:rPr>
          <w:rFonts w:ascii="Calibri" w:hAnsi="Calibri" w:cs="Calibri"/>
          <w:b/>
          <w:bCs/>
          <w:sz w:val="22"/>
        </w:rPr>
        <w:t>10</w:t>
      </w:r>
      <w:r w:rsidRPr="007127F6">
        <w:rPr>
          <w:rFonts w:ascii="Calibri" w:hAnsi="Calibri" w:cs="Calibri"/>
          <w:sz w:val="22"/>
        </w:rPr>
        <w:t>, 105007 (2015).</w:t>
      </w:r>
    </w:p>
    <w:p w14:paraId="0BF9D1B5"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31.</w:t>
      </w:r>
      <w:r w:rsidRPr="007127F6">
        <w:rPr>
          <w:rFonts w:ascii="Calibri" w:hAnsi="Calibri" w:cs="Calibri"/>
          <w:sz w:val="22"/>
        </w:rPr>
        <w:tab/>
        <w:t xml:space="preserve">Rosenbluth, G. Measures of Concentration. in </w:t>
      </w:r>
      <w:r w:rsidRPr="007127F6">
        <w:rPr>
          <w:rFonts w:ascii="Calibri" w:hAnsi="Calibri" w:cs="Calibri"/>
          <w:i/>
          <w:iCs/>
          <w:sz w:val="22"/>
        </w:rPr>
        <w:t>Business Concentration and Price Policy</w:t>
      </w:r>
      <w:r w:rsidRPr="007127F6">
        <w:rPr>
          <w:rFonts w:ascii="Calibri" w:hAnsi="Calibri" w:cs="Calibri"/>
          <w:sz w:val="22"/>
        </w:rPr>
        <w:t xml:space="preserve"> 57–99 (National Bureau of Economic Research, Inc, 1955).</w:t>
      </w:r>
    </w:p>
    <w:p w14:paraId="09EED13E"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32.</w:t>
      </w:r>
      <w:r w:rsidRPr="007127F6">
        <w:rPr>
          <w:rFonts w:ascii="Calibri" w:hAnsi="Calibri" w:cs="Calibri"/>
          <w:sz w:val="22"/>
        </w:rPr>
        <w:tab/>
        <w:t xml:space="preserve">Roy, J. </w:t>
      </w:r>
      <w:r w:rsidRPr="007127F6">
        <w:rPr>
          <w:rFonts w:ascii="Calibri" w:hAnsi="Calibri" w:cs="Calibri"/>
          <w:i/>
          <w:iCs/>
          <w:sz w:val="22"/>
        </w:rPr>
        <w:t>et al.</w:t>
      </w:r>
      <w:r w:rsidRPr="007127F6">
        <w:rPr>
          <w:rFonts w:ascii="Calibri" w:hAnsi="Calibri" w:cs="Calibri"/>
          <w:sz w:val="22"/>
        </w:rPr>
        <w:t xml:space="preserve"> Sustainable Development, Poverty Eradication and Reducing Inequalities. in </w:t>
      </w:r>
      <w:r w:rsidRPr="007127F6">
        <w:rPr>
          <w:rFonts w:ascii="Calibri" w:hAnsi="Calibri" w:cs="Calibri"/>
          <w:i/>
          <w:iCs/>
          <w:sz w:val="22"/>
        </w:rPr>
        <w:t>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w:t>
      </w:r>
      <w:r w:rsidRPr="007127F6">
        <w:rPr>
          <w:rFonts w:ascii="Calibri" w:hAnsi="Calibri" w:cs="Calibri"/>
          <w:sz w:val="22"/>
        </w:rPr>
        <w:t xml:space="preserve"> (eds </w:t>
      </w:r>
      <w:proofErr w:type="spellStart"/>
      <w:r w:rsidRPr="007127F6">
        <w:rPr>
          <w:rFonts w:ascii="Calibri" w:hAnsi="Calibri" w:cs="Calibri"/>
          <w:sz w:val="22"/>
        </w:rPr>
        <w:t>Krakovska</w:t>
      </w:r>
      <w:proofErr w:type="spellEnd"/>
      <w:r w:rsidRPr="007127F6">
        <w:rPr>
          <w:rFonts w:ascii="Calibri" w:hAnsi="Calibri" w:cs="Calibri"/>
          <w:sz w:val="22"/>
        </w:rPr>
        <w:t>, S., Madruga, R. P. &amp; Sanchez, R.) (World Meteorological Organisation, Geneva, Switzerland, 2018).</w:t>
      </w:r>
    </w:p>
    <w:p w14:paraId="29DDEBC0"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33.</w:t>
      </w:r>
      <w:r w:rsidRPr="007127F6">
        <w:rPr>
          <w:rFonts w:ascii="Calibri" w:hAnsi="Calibri" w:cs="Calibri"/>
          <w:sz w:val="22"/>
        </w:rPr>
        <w:tab/>
        <w:t xml:space="preserve">Deprez, A. </w:t>
      </w:r>
      <w:r w:rsidRPr="007127F6">
        <w:rPr>
          <w:rFonts w:ascii="Calibri" w:hAnsi="Calibri" w:cs="Calibri"/>
          <w:i/>
          <w:iCs/>
          <w:sz w:val="22"/>
        </w:rPr>
        <w:t>et al.</w:t>
      </w:r>
      <w:r w:rsidRPr="007127F6">
        <w:rPr>
          <w:rFonts w:ascii="Calibri" w:hAnsi="Calibri" w:cs="Calibri"/>
          <w:sz w:val="22"/>
        </w:rPr>
        <w:t xml:space="preserve"> Sustainability limits needed for CO2 removal. </w:t>
      </w:r>
      <w:r w:rsidRPr="007127F6">
        <w:rPr>
          <w:rFonts w:ascii="Calibri" w:hAnsi="Calibri" w:cs="Calibri"/>
          <w:i/>
          <w:iCs/>
          <w:sz w:val="22"/>
        </w:rPr>
        <w:t>Science</w:t>
      </w:r>
      <w:r w:rsidRPr="007127F6">
        <w:rPr>
          <w:rFonts w:ascii="Calibri" w:hAnsi="Calibri" w:cs="Calibri"/>
          <w:sz w:val="22"/>
        </w:rPr>
        <w:t xml:space="preserve"> </w:t>
      </w:r>
      <w:r w:rsidRPr="007127F6">
        <w:rPr>
          <w:rFonts w:ascii="Calibri" w:hAnsi="Calibri" w:cs="Calibri"/>
          <w:b/>
          <w:bCs/>
          <w:sz w:val="22"/>
        </w:rPr>
        <w:t>383</w:t>
      </w:r>
      <w:r w:rsidRPr="007127F6">
        <w:rPr>
          <w:rFonts w:ascii="Calibri" w:hAnsi="Calibri" w:cs="Calibri"/>
          <w:sz w:val="22"/>
        </w:rPr>
        <w:t>, 484–486 (2024).</w:t>
      </w:r>
    </w:p>
    <w:p w14:paraId="41A9EF61"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34.</w:t>
      </w:r>
      <w:r w:rsidRPr="007127F6">
        <w:rPr>
          <w:rFonts w:ascii="Calibri" w:hAnsi="Calibri" w:cs="Calibri"/>
          <w:sz w:val="22"/>
        </w:rPr>
        <w:tab/>
        <w:t xml:space="preserve">Warszawski, L. </w:t>
      </w:r>
      <w:r w:rsidRPr="007127F6">
        <w:rPr>
          <w:rFonts w:ascii="Calibri" w:hAnsi="Calibri" w:cs="Calibri"/>
          <w:i/>
          <w:iCs/>
          <w:sz w:val="22"/>
        </w:rPr>
        <w:t>et al.</w:t>
      </w:r>
      <w:r w:rsidRPr="007127F6">
        <w:rPr>
          <w:rFonts w:ascii="Calibri" w:hAnsi="Calibri" w:cs="Calibri"/>
          <w:sz w:val="22"/>
        </w:rPr>
        <w:t xml:space="preserve"> All options, not silver bullets, needed to limit global warming to 1.5 °C: a scenario appraisal. </w:t>
      </w:r>
      <w:r w:rsidRPr="007127F6">
        <w:rPr>
          <w:rFonts w:ascii="Calibri" w:hAnsi="Calibri" w:cs="Calibri"/>
          <w:i/>
          <w:iCs/>
          <w:sz w:val="22"/>
        </w:rPr>
        <w:t>Environ. Res. Lett.</w:t>
      </w:r>
      <w:r w:rsidRPr="007127F6">
        <w:rPr>
          <w:rFonts w:ascii="Calibri" w:hAnsi="Calibri" w:cs="Calibri"/>
          <w:sz w:val="22"/>
        </w:rPr>
        <w:t xml:space="preserve"> </w:t>
      </w:r>
      <w:r w:rsidRPr="007127F6">
        <w:rPr>
          <w:rFonts w:ascii="Calibri" w:hAnsi="Calibri" w:cs="Calibri"/>
          <w:b/>
          <w:bCs/>
          <w:sz w:val="22"/>
        </w:rPr>
        <w:t>16</w:t>
      </w:r>
      <w:r w:rsidRPr="007127F6">
        <w:rPr>
          <w:rFonts w:ascii="Calibri" w:hAnsi="Calibri" w:cs="Calibri"/>
          <w:sz w:val="22"/>
        </w:rPr>
        <w:t>, 064037 (2021).</w:t>
      </w:r>
    </w:p>
    <w:p w14:paraId="2F5132C8"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35.</w:t>
      </w:r>
      <w:r w:rsidRPr="007127F6">
        <w:rPr>
          <w:rFonts w:ascii="Calibri" w:hAnsi="Calibri" w:cs="Calibri"/>
          <w:sz w:val="22"/>
        </w:rPr>
        <w:tab/>
      </w:r>
      <w:proofErr w:type="spellStart"/>
      <w:r w:rsidRPr="007127F6">
        <w:rPr>
          <w:rFonts w:ascii="Calibri" w:hAnsi="Calibri" w:cs="Calibri"/>
          <w:sz w:val="22"/>
        </w:rPr>
        <w:t>Lamboll</w:t>
      </w:r>
      <w:proofErr w:type="spellEnd"/>
      <w:r w:rsidRPr="007127F6">
        <w:rPr>
          <w:rFonts w:ascii="Calibri" w:hAnsi="Calibri" w:cs="Calibri"/>
          <w:sz w:val="22"/>
        </w:rPr>
        <w:t xml:space="preserve">, R. D., Nicholls, Z. R. J., </w:t>
      </w:r>
      <w:proofErr w:type="spellStart"/>
      <w:r w:rsidRPr="007127F6">
        <w:rPr>
          <w:rFonts w:ascii="Calibri" w:hAnsi="Calibri" w:cs="Calibri"/>
          <w:sz w:val="22"/>
        </w:rPr>
        <w:t>Kikstra</w:t>
      </w:r>
      <w:proofErr w:type="spellEnd"/>
      <w:r w:rsidRPr="007127F6">
        <w:rPr>
          <w:rFonts w:ascii="Calibri" w:hAnsi="Calibri" w:cs="Calibri"/>
          <w:sz w:val="22"/>
        </w:rPr>
        <w:t xml:space="preserve">, J. S., </w:t>
      </w:r>
      <w:proofErr w:type="spellStart"/>
      <w:r w:rsidRPr="007127F6">
        <w:rPr>
          <w:rFonts w:ascii="Calibri" w:hAnsi="Calibri" w:cs="Calibri"/>
          <w:sz w:val="22"/>
        </w:rPr>
        <w:t>Meinshausen</w:t>
      </w:r>
      <w:proofErr w:type="spellEnd"/>
      <w:r w:rsidRPr="007127F6">
        <w:rPr>
          <w:rFonts w:ascii="Calibri" w:hAnsi="Calibri" w:cs="Calibri"/>
          <w:sz w:val="22"/>
        </w:rPr>
        <w:t xml:space="preserve">, M. &amp; Rogelj, J. Silicone v1.0.0: an open-source Python package for inferring missing emissions data for climate change research. </w:t>
      </w:r>
      <w:proofErr w:type="spellStart"/>
      <w:r w:rsidRPr="007127F6">
        <w:rPr>
          <w:rFonts w:ascii="Calibri" w:hAnsi="Calibri" w:cs="Calibri"/>
          <w:i/>
          <w:iCs/>
          <w:sz w:val="22"/>
        </w:rPr>
        <w:t>Geosci</w:t>
      </w:r>
      <w:proofErr w:type="spellEnd"/>
      <w:r w:rsidRPr="007127F6">
        <w:rPr>
          <w:rFonts w:ascii="Calibri" w:hAnsi="Calibri" w:cs="Calibri"/>
          <w:i/>
          <w:iCs/>
          <w:sz w:val="22"/>
        </w:rPr>
        <w:t>. Model Dev.</w:t>
      </w:r>
      <w:r w:rsidRPr="007127F6">
        <w:rPr>
          <w:rFonts w:ascii="Calibri" w:hAnsi="Calibri" w:cs="Calibri"/>
          <w:sz w:val="22"/>
        </w:rPr>
        <w:t xml:space="preserve"> </w:t>
      </w:r>
      <w:r w:rsidRPr="007127F6">
        <w:rPr>
          <w:rFonts w:ascii="Calibri" w:hAnsi="Calibri" w:cs="Calibri"/>
          <w:b/>
          <w:bCs/>
          <w:sz w:val="22"/>
        </w:rPr>
        <w:t>13</w:t>
      </w:r>
      <w:r w:rsidRPr="007127F6">
        <w:rPr>
          <w:rFonts w:ascii="Calibri" w:hAnsi="Calibri" w:cs="Calibri"/>
          <w:sz w:val="22"/>
        </w:rPr>
        <w:t>, 5259–5275 (2020).</w:t>
      </w:r>
    </w:p>
    <w:p w14:paraId="5915F4A0"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36.</w:t>
      </w:r>
      <w:r w:rsidRPr="007127F6">
        <w:rPr>
          <w:rFonts w:ascii="Calibri" w:hAnsi="Calibri" w:cs="Calibri"/>
          <w:sz w:val="22"/>
        </w:rPr>
        <w:tab/>
      </w:r>
      <w:proofErr w:type="spellStart"/>
      <w:r w:rsidRPr="007127F6">
        <w:rPr>
          <w:rFonts w:ascii="Calibri" w:hAnsi="Calibri" w:cs="Calibri"/>
          <w:sz w:val="22"/>
        </w:rPr>
        <w:t>Grubler</w:t>
      </w:r>
      <w:proofErr w:type="spellEnd"/>
      <w:r w:rsidRPr="007127F6">
        <w:rPr>
          <w:rFonts w:ascii="Calibri" w:hAnsi="Calibri" w:cs="Calibri"/>
          <w:sz w:val="22"/>
        </w:rPr>
        <w:t xml:space="preserve">, A. </w:t>
      </w:r>
      <w:r w:rsidRPr="007127F6">
        <w:rPr>
          <w:rFonts w:ascii="Calibri" w:hAnsi="Calibri" w:cs="Calibri"/>
          <w:i/>
          <w:iCs/>
          <w:sz w:val="22"/>
        </w:rPr>
        <w:t>et al.</w:t>
      </w:r>
      <w:r w:rsidRPr="007127F6">
        <w:rPr>
          <w:rFonts w:ascii="Calibri" w:hAnsi="Calibri" w:cs="Calibri"/>
          <w:sz w:val="22"/>
        </w:rPr>
        <w:t xml:space="preserve"> A low energy demand scenario for meeting the 1.5 °C target and sustainable development goals without negative emission technologies. </w:t>
      </w:r>
      <w:r w:rsidRPr="007127F6">
        <w:rPr>
          <w:rFonts w:ascii="Calibri" w:hAnsi="Calibri" w:cs="Calibri"/>
          <w:i/>
          <w:iCs/>
          <w:sz w:val="22"/>
        </w:rPr>
        <w:t>Nat. Energy</w:t>
      </w:r>
      <w:r w:rsidRPr="007127F6">
        <w:rPr>
          <w:rFonts w:ascii="Calibri" w:hAnsi="Calibri" w:cs="Calibri"/>
          <w:sz w:val="22"/>
        </w:rPr>
        <w:t xml:space="preserve"> </w:t>
      </w:r>
      <w:r w:rsidRPr="007127F6">
        <w:rPr>
          <w:rFonts w:ascii="Calibri" w:hAnsi="Calibri" w:cs="Calibri"/>
          <w:b/>
          <w:bCs/>
          <w:sz w:val="22"/>
        </w:rPr>
        <w:t>3</w:t>
      </w:r>
      <w:r w:rsidRPr="007127F6">
        <w:rPr>
          <w:rFonts w:ascii="Calibri" w:hAnsi="Calibri" w:cs="Calibri"/>
          <w:sz w:val="22"/>
        </w:rPr>
        <w:t>, 515–527 (2018).</w:t>
      </w:r>
    </w:p>
    <w:p w14:paraId="3A569363"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37.</w:t>
      </w:r>
      <w:r w:rsidRPr="007127F6">
        <w:rPr>
          <w:rFonts w:ascii="Calibri" w:hAnsi="Calibri" w:cs="Calibri"/>
          <w:sz w:val="22"/>
        </w:rPr>
        <w:tab/>
        <w:t xml:space="preserve">Millward-Hopkins, J. Inequality can double the energy required to secure universal decent living. </w:t>
      </w:r>
      <w:r w:rsidRPr="007127F6">
        <w:rPr>
          <w:rFonts w:ascii="Calibri" w:hAnsi="Calibri" w:cs="Calibri"/>
          <w:i/>
          <w:iCs/>
          <w:sz w:val="22"/>
        </w:rPr>
        <w:t>Nat. Commun.</w:t>
      </w:r>
      <w:r w:rsidRPr="007127F6">
        <w:rPr>
          <w:rFonts w:ascii="Calibri" w:hAnsi="Calibri" w:cs="Calibri"/>
          <w:sz w:val="22"/>
        </w:rPr>
        <w:t xml:space="preserve"> </w:t>
      </w:r>
      <w:r w:rsidRPr="007127F6">
        <w:rPr>
          <w:rFonts w:ascii="Calibri" w:hAnsi="Calibri" w:cs="Calibri"/>
          <w:b/>
          <w:bCs/>
          <w:sz w:val="22"/>
        </w:rPr>
        <w:t>13</w:t>
      </w:r>
      <w:r w:rsidRPr="007127F6">
        <w:rPr>
          <w:rFonts w:ascii="Calibri" w:hAnsi="Calibri" w:cs="Calibri"/>
          <w:sz w:val="22"/>
        </w:rPr>
        <w:t>, 5028 (2022).</w:t>
      </w:r>
    </w:p>
    <w:p w14:paraId="26612112"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38.</w:t>
      </w:r>
      <w:r w:rsidRPr="007127F6">
        <w:rPr>
          <w:rFonts w:ascii="Calibri" w:hAnsi="Calibri" w:cs="Calibri"/>
          <w:sz w:val="22"/>
        </w:rPr>
        <w:tab/>
        <w:t xml:space="preserve">McCollum, D. L., Gambhir, A., Rogelj, J. &amp; Wilson, C. Energy modellers should explore extremes more systematically in scenarios. </w:t>
      </w:r>
      <w:r w:rsidRPr="007127F6">
        <w:rPr>
          <w:rFonts w:ascii="Calibri" w:hAnsi="Calibri" w:cs="Calibri"/>
          <w:i/>
          <w:iCs/>
          <w:sz w:val="22"/>
        </w:rPr>
        <w:t>Nat. Energy</w:t>
      </w:r>
      <w:r w:rsidRPr="007127F6">
        <w:rPr>
          <w:rFonts w:ascii="Calibri" w:hAnsi="Calibri" w:cs="Calibri"/>
          <w:sz w:val="22"/>
        </w:rPr>
        <w:t xml:space="preserve"> </w:t>
      </w:r>
      <w:r w:rsidRPr="007127F6">
        <w:rPr>
          <w:rFonts w:ascii="Calibri" w:hAnsi="Calibri" w:cs="Calibri"/>
          <w:b/>
          <w:bCs/>
          <w:sz w:val="22"/>
        </w:rPr>
        <w:t>5</w:t>
      </w:r>
      <w:r w:rsidRPr="007127F6">
        <w:rPr>
          <w:rFonts w:ascii="Calibri" w:hAnsi="Calibri" w:cs="Calibri"/>
          <w:sz w:val="22"/>
        </w:rPr>
        <w:t>, 104–107 (2020).</w:t>
      </w:r>
    </w:p>
    <w:p w14:paraId="773E7CC9"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lastRenderedPageBreak/>
        <w:t>39.</w:t>
      </w:r>
      <w:r w:rsidRPr="007127F6">
        <w:rPr>
          <w:rFonts w:ascii="Calibri" w:hAnsi="Calibri" w:cs="Calibri"/>
          <w:sz w:val="22"/>
        </w:rPr>
        <w:tab/>
      </w:r>
      <w:proofErr w:type="spellStart"/>
      <w:r w:rsidRPr="007127F6">
        <w:rPr>
          <w:rFonts w:ascii="Calibri" w:hAnsi="Calibri" w:cs="Calibri"/>
          <w:sz w:val="22"/>
        </w:rPr>
        <w:t>Kikstra</w:t>
      </w:r>
      <w:proofErr w:type="spellEnd"/>
      <w:r w:rsidRPr="007127F6">
        <w:rPr>
          <w:rFonts w:ascii="Calibri" w:hAnsi="Calibri" w:cs="Calibri"/>
          <w:sz w:val="22"/>
        </w:rPr>
        <w:t xml:space="preserve">, J. S. </w:t>
      </w:r>
      <w:r w:rsidRPr="007127F6">
        <w:rPr>
          <w:rFonts w:ascii="Calibri" w:hAnsi="Calibri" w:cs="Calibri"/>
          <w:i/>
          <w:iCs/>
          <w:sz w:val="22"/>
        </w:rPr>
        <w:t>et al.</w:t>
      </w:r>
      <w:r w:rsidRPr="007127F6">
        <w:rPr>
          <w:rFonts w:ascii="Calibri" w:hAnsi="Calibri" w:cs="Calibri"/>
          <w:sz w:val="22"/>
        </w:rPr>
        <w:t xml:space="preserve"> The IPCC Sixth Assessment Report WGIII climate assessment of mitigation pathways: from emissions to global temperatures. </w:t>
      </w:r>
      <w:proofErr w:type="spellStart"/>
      <w:r w:rsidRPr="007127F6">
        <w:rPr>
          <w:rFonts w:ascii="Calibri" w:hAnsi="Calibri" w:cs="Calibri"/>
          <w:i/>
          <w:iCs/>
          <w:sz w:val="22"/>
        </w:rPr>
        <w:t>Geosci</w:t>
      </w:r>
      <w:proofErr w:type="spellEnd"/>
      <w:r w:rsidRPr="007127F6">
        <w:rPr>
          <w:rFonts w:ascii="Calibri" w:hAnsi="Calibri" w:cs="Calibri"/>
          <w:i/>
          <w:iCs/>
          <w:sz w:val="22"/>
        </w:rPr>
        <w:t>. Model Dev.</w:t>
      </w:r>
      <w:r w:rsidRPr="007127F6">
        <w:rPr>
          <w:rFonts w:ascii="Calibri" w:hAnsi="Calibri" w:cs="Calibri"/>
          <w:sz w:val="22"/>
        </w:rPr>
        <w:t xml:space="preserve"> </w:t>
      </w:r>
      <w:r w:rsidRPr="007127F6">
        <w:rPr>
          <w:rFonts w:ascii="Calibri" w:hAnsi="Calibri" w:cs="Calibri"/>
          <w:b/>
          <w:bCs/>
          <w:sz w:val="22"/>
        </w:rPr>
        <w:t>15</w:t>
      </w:r>
      <w:r w:rsidRPr="007127F6">
        <w:rPr>
          <w:rFonts w:ascii="Calibri" w:hAnsi="Calibri" w:cs="Calibri"/>
          <w:sz w:val="22"/>
        </w:rPr>
        <w:t>, 9075–9109 (2022).</w:t>
      </w:r>
    </w:p>
    <w:p w14:paraId="334635A3"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40.</w:t>
      </w:r>
      <w:r w:rsidRPr="007127F6">
        <w:rPr>
          <w:rFonts w:ascii="Calibri" w:hAnsi="Calibri" w:cs="Calibri"/>
          <w:sz w:val="22"/>
        </w:rPr>
        <w:tab/>
        <w:t xml:space="preserve">Nicholls, Z. </w:t>
      </w:r>
      <w:r w:rsidRPr="007127F6">
        <w:rPr>
          <w:rFonts w:ascii="Calibri" w:hAnsi="Calibri" w:cs="Calibri"/>
          <w:i/>
          <w:iCs/>
          <w:sz w:val="22"/>
        </w:rPr>
        <w:t>et al.</w:t>
      </w:r>
      <w:r w:rsidRPr="007127F6">
        <w:rPr>
          <w:rFonts w:ascii="Calibri" w:hAnsi="Calibri" w:cs="Calibri"/>
          <w:sz w:val="22"/>
        </w:rPr>
        <w:t xml:space="preserve"> Cross-Chapter Box 7.1: Physical emulation of Earth System Models for scenario classification and knowledge integration in AR6. in </w:t>
      </w:r>
      <w:r w:rsidRPr="007127F6">
        <w:rPr>
          <w:rFonts w:ascii="Calibri" w:hAnsi="Calibri" w:cs="Calibri"/>
          <w:i/>
          <w:iCs/>
          <w:sz w:val="22"/>
        </w:rPr>
        <w:t>Climate Change 2021: The Physical Science Basis. Contribution of Working Group I to the Sixth Assessment Report of the Intergovernmental Panel on Climate Change</w:t>
      </w:r>
      <w:r w:rsidRPr="007127F6">
        <w:rPr>
          <w:rFonts w:ascii="Calibri" w:hAnsi="Calibri" w:cs="Calibri"/>
          <w:sz w:val="22"/>
        </w:rPr>
        <w:t xml:space="preserve"> (eds Masson-Delmotte, V. et al.) (Cambridge University Press, 2021).</w:t>
      </w:r>
    </w:p>
    <w:p w14:paraId="2784898E"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41.</w:t>
      </w:r>
      <w:r w:rsidRPr="007127F6">
        <w:rPr>
          <w:rFonts w:ascii="Calibri" w:hAnsi="Calibri" w:cs="Calibri"/>
          <w:sz w:val="22"/>
        </w:rPr>
        <w:tab/>
        <w:t xml:space="preserve">Beath, H., Mittal, S., </w:t>
      </w:r>
      <w:proofErr w:type="spellStart"/>
      <w:r w:rsidRPr="007127F6">
        <w:rPr>
          <w:rFonts w:ascii="Calibri" w:hAnsi="Calibri" w:cs="Calibri"/>
          <w:sz w:val="22"/>
        </w:rPr>
        <w:t>Lamboll</w:t>
      </w:r>
      <w:proofErr w:type="spellEnd"/>
      <w:r w:rsidRPr="007127F6">
        <w:rPr>
          <w:rFonts w:ascii="Calibri" w:hAnsi="Calibri" w:cs="Calibri"/>
          <w:sz w:val="22"/>
        </w:rPr>
        <w:t xml:space="preserve">, R. &amp; Rogelj, J. An exploration and evaluation framework for climate change mitigation scenarios with varying feasibility and desirability. </w:t>
      </w:r>
      <w:r w:rsidRPr="007127F6">
        <w:rPr>
          <w:rFonts w:ascii="Calibri" w:hAnsi="Calibri" w:cs="Calibri"/>
          <w:i/>
          <w:iCs/>
          <w:sz w:val="22"/>
        </w:rPr>
        <w:t>Environ. Res. Lett.</w:t>
      </w:r>
      <w:r w:rsidRPr="007127F6">
        <w:rPr>
          <w:rFonts w:ascii="Calibri" w:hAnsi="Calibri" w:cs="Calibri"/>
          <w:sz w:val="22"/>
        </w:rPr>
        <w:t xml:space="preserve"> </w:t>
      </w:r>
      <w:r w:rsidRPr="007127F6">
        <w:rPr>
          <w:rFonts w:ascii="Calibri" w:hAnsi="Calibri" w:cs="Calibri"/>
          <w:b/>
          <w:bCs/>
          <w:sz w:val="22"/>
        </w:rPr>
        <w:t>20</w:t>
      </w:r>
      <w:r w:rsidRPr="007127F6">
        <w:rPr>
          <w:rFonts w:ascii="Calibri" w:hAnsi="Calibri" w:cs="Calibri"/>
          <w:sz w:val="22"/>
        </w:rPr>
        <w:t>, 074020 (2025).</w:t>
      </w:r>
    </w:p>
    <w:p w14:paraId="229DD02C"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42.</w:t>
      </w:r>
      <w:r w:rsidRPr="007127F6">
        <w:rPr>
          <w:rFonts w:ascii="Calibri" w:hAnsi="Calibri" w:cs="Calibri"/>
          <w:sz w:val="22"/>
        </w:rPr>
        <w:tab/>
        <w:t xml:space="preserve">Colson, A. R. &amp; Cooke, R. M. Expert Elicitation: Using the Classical Model to Validate                         Experts’ Judgments. </w:t>
      </w:r>
      <w:r w:rsidRPr="007127F6">
        <w:rPr>
          <w:rFonts w:ascii="Calibri" w:hAnsi="Calibri" w:cs="Calibri"/>
          <w:i/>
          <w:iCs/>
          <w:sz w:val="22"/>
        </w:rPr>
        <w:t>Rev. Environ. Econ. Policy</w:t>
      </w:r>
      <w:r w:rsidRPr="007127F6">
        <w:rPr>
          <w:rFonts w:ascii="Calibri" w:hAnsi="Calibri" w:cs="Calibri"/>
          <w:sz w:val="22"/>
        </w:rPr>
        <w:t xml:space="preserve"> </w:t>
      </w:r>
      <w:r w:rsidRPr="007127F6">
        <w:rPr>
          <w:rFonts w:ascii="Calibri" w:hAnsi="Calibri" w:cs="Calibri"/>
          <w:b/>
          <w:bCs/>
          <w:sz w:val="22"/>
        </w:rPr>
        <w:t>12</w:t>
      </w:r>
      <w:r w:rsidRPr="007127F6">
        <w:rPr>
          <w:rFonts w:ascii="Calibri" w:hAnsi="Calibri" w:cs="Calibri"/>
          <w:sz w:val="22"/>
        </w:rPr>
        <w:t>, 113–132 (2018).</w:t>
      </w:r>
    </w:p>
    <w:p w14:paraId="1B47FBAF"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43.</w:t>
      </w:r>
      <w:r w:rsidRPr="007127F6">
        <w:rPr>
          <w:rFonts w:ascii="Calibri" w:hAnsi="Calibri" w:cs="Calibri"/>
          <w:sz w:val="22"/>
        </w:rPr>
        <w:tab/>
        <w:t xml:space="preserve">Dekker, M. M. </w:t>
      </w:r>
      <w:r w:rsidRPr="007127F6">
        <w:rPr>
          <w:rFonts w:ascii="Calibri" w:hAnsi="Calibri" w:cs="Calibri"/>
          <w:i/>
          <w:iCs/>
          <w:sz w:val="22"/>
        </w:rPr>
        <w:t>et al.</w:t>
      </w:r>
      <w:r w:rsidRPr="007127F6">
        <w:rPr>
          <w:rFonts w:ascii="Calibri" w:hAnsi="Calibri" w:cs="Calibri"/>
          <w:sz w:val="22"/>
        </w:rPr>
        <w:t xml:space="preserve"> Identifying energy model fingerprints in mitigation scenarios. </w:t>
      </w:r>
      <w:r w:rsidRPr="007127F6">
        <w:rPr>
          <w:rFonts w:ascii="Calibri" w:hAnsi="Calibri" w:cs="Calibri"/>
          <w:i/>
          <w:iCs/>
          <w:sz w:val="22"/>
        </w:rPr>
        <w:t>Nat. Energy</w:t>
      </w:r>
      <w:r w:rsidRPr="007127F6">
        <w:rPr>
          <w:rFonts w:ascii="Calibri" w:hAnsi="Calibri" w:cs="Calibri"/>
          <w:sz w:val="22"/>
        </w:rPr>
        <w:t xml:space="preserve"> </w:t>
      </w:r>
      <w:r w:rsidRPr="007127F6">
        <w:rPr>
          <w:rFonts w:ascii="Calibri" w:hAnsi="Calibri" w:cs="Calibri"/>
          <w:b/>
          <w:bCs/>
          <w:sz w:val="22"/>
        </w:rPr>
        <w:t>8</w:t>
      </w:r>
      <w:r w:rsidRPr="007127F6">
        <w:rPr>
          <w:rFonts w:ascii="Calibri" w:hAnsi="Calibri" w:cs="Calibri"/>
          <w:sz w:val="22"/>
        </w:rPr>
        <w:t>, 1395–1404 (2023).</w:t>
      </w:r>
    </w:p>
    <w:p w14:paraId="338F17EE"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44.</w:t>
      </w:r>
      <w:r w:rsidRPr="007127F6">
        <w:rPr>
          <w:rFonts w:ascii="Calibri" w:hAnsi="Calibri" w:cs="Calibri"/>
          <w:sz w:val="22"/>
        </w:rPr>
        <w:tab/>
        <w:t xml:space="preserve">Dekker, M. M. </w:t>
      </w:r>
      <w:r w:rsidRPr="007127F6">
        <w:rPr>
          <w:rFonts w:ascii="Calibri" w:hAnsi="Calibri" w:cs="Calibri"/>
          <w:i/>
          <w:iCs/>
          <w:sz w:val="22"/>
        </w:rPr>
        <w:t>et al.</w:t>
      </w:r>
      <w:r w:rsidRPr="007127F6">
        <w:rPr>
          <w:rFonts w:ascii="Calibri" w:hAnsi="Calibri" w:cs="Calibri"/>
          <w:sz w:val="22"/>
        </w:rPr>
        <w:t xml:space="preserve"> Spread in climate policy scenarios unravelled. </w:t>
      </w:r>
      <w:r w:rsidRPr="007127F6">
        <w:rPr>
          <w:rFonts w:ascii="Calibri" w:hAnsi="Calibri" w:cs="Calibri"/>
          <w:i/>
          <w:iCs/>
          <w:sz w:val="22"/>
        </w:rPr>
        <w:t>Nature</w:t>
      </w:r>
      <w:r w:rsidRPr="007127F6">
        <w:rPr>
          <w:rFonts w:ascii="Calibri" w:hAnsi="Calibri" w:cs="Calibri"/>
          <w:sz w:val="22"/>
        </w:rPr>
        <w:t xml:space="preserve"> </w:t>
      </w:r>
      <w:r w:rsidRPr="007127F6">
        <w:rPr>
          <w:rFonts w:ascii="Calibri" w:hAnsi="Calibri" w:cs="Calibri"/>
          <w:b/>
          <w:bCs/>
          <w:sz w:val="22"/>
        </w:rPr>
        <w:t>624</w:t>
      </w:r>
      <w:r w:rsidRPr="007127F6">
        <w:rPr>
          <w:rFonts w:ascii="Calibri" w:hAnsi="Calibri" w:cs="Calibri"/>
          <w:sz w:val="22"/>
        </w:rPr>
        <w:t>, 309–316 (2023).</w:t>
      </w:r>
    </w:p>
    <w:p w14:paraId="1395D783" w14:textId="77777777" w:rsidR="007127F6" w:rsidRPr="007127F6" w:rsidRDefault="007127F6" w:rsidP="007127F6">
      <w:pPr>
        <w:pStyle w:val="Bibliography"/>
        <w:rPr>
          <w:rFonts w:ascii="Calibri" w:hAnsi="Calibri" w:cs="Calibri"/>
          <w:sz w:val="22"/>
        </w:rPr>
      </w:pPr>
      <w:r w:rsidRPr="007127F6">
        <w:rPr>
          <w:rFonts w:ascii="Calibri" w:hAnsi="Calibri" w:cs="Calibri"/>
          <w:sz w:val="22"/>
        </w:rPr>
        <w:t>45.</w:t>
      </w:r>
      <w:r w:rsidRPr="007127F6">
        <w:rPr>
          <w:rFonts w:ascii="Calibri" w:hAnsi="Calibri" w:cs="Calibri"/>
          <w:sz w:val="22"/>
        </w:rPr>
        <w:tab/>
        <w:t xml:space="preserve">IPCC. Summary for Policymakers. </w:t>
      </w:r>
      <w:r w:rsidRPr="007127F6">
        <w:rPr>
          <w:rFonts w:ascii="Calibri" w:hAnsi="Calibri" w:cs="Calibri"/>
          <w:i/>
          <w:iCs/>
          <w:sz w:val="22"/>
        </w:rPr>
        <w:t>Climate Change 2021: The Physical Science Basis. Contribution of Working Group I to the Sixth Assessment Report of the Intergovernmental Panel on Climate Change</w:t>
      </w:r>
      <w:r w:rsidRPr="007127F6">
        <w:rPr>
          <w:rFonts w:ascii="Calibri" w:hAnsi="Calibri" w:cs="Calibri"/>
          <w:sz w:val="22"/>
        </w:rPr>
        <w:t xml:space="preserve"> 3−32 (2021) doi:10.1017/9781009157896.001.</w:t>
      </w:r>
    </w:p>
    <w:p w14:paraId="0CBA34BA" w14:textId="76796C17" w:rsidR="00CD4E97" w:rsidRDefault="00965654" w:rsidP="007127F6">
      <w:pPr>
        <w:pStyle w:val="Bibliography"/>
      </w:pPr>
      <w:r w:rsidRPr="001851EA">
        <w:fldChar w:fldCharType="end"/>
      </w:r>
    </w:p>
    <w:p w14:paraId="433A41C1" w14:textId="77777777" w:rsidR="00CD4E97" w:rsidRDefault="00CD4E97" w:rsidP="008123C8">
      <w:pPr>
        <w:pStyle w:val="Bibliography"/>
      </w:pPr>
    </w:p>
    <w:p w14:paraId="47B69628" w14:textId="5E858488" w:rsidR="00F572C7" w:rsidRPr="001851EA" w:rsidRDefault="00965654" w:rsidP="008123C8">
      <w:pPr>
        <w:pStyle w:val="Bibliography"/>
      </w:pPr>
      <w:r w:rsidRPr="001851EA">
        <w:br w:type="page"/>
      </w:r>
    </w:p>
    <w:p w14:paraId="47B69629" w14:textId="166E444A" w:rsidR="00540400" w:rsidRPr="001851EA" w:rsidDel="00F7442C" w:rsidRDefault="00965654" w:rsidP="00A54CFC">
      <w:pPr>
        <w:pStyle w:val="Heading1"/>
        <w:rPr>
          <w:del w:id="2421" w:author="Beath, Hamish R" w:date="2025-10-09T16:32:00Z" w16du:dateUtc="2025-10-09T15:32:00Z"/>
        </w:rPr>
      </w:pPr>
      <w:del w:id="2422" w:author="Beath, Hamish R" w:date="2025-10-09T16:32:00Z" w16du:dateUtc="2025-10-09T15:32:00Z">
        <w:r w:rsidRPr="001851EA" w:rsidDel="00F7442C">
          <w:lastRenderedPageBreak/>
          <w:delText>SUPPLEMENTARY INFORMATION</w:delText>
        </w:r>
      </w:del>
    </w:p>
    <w:p w14:paraId="47B6962A" w14:textId="77777777" w:rsidR="0013598D" w:rsidRPr="001851EA" w:rsidRDefault="0013598D" w:rsidP="007866C2">
      <w:pPr>
        <w:rPr>
          <w:b/>
          <w:bCs/>
        </w:rPr>
      </w:pPr>
    </w:p>
    <w:p w14:paraId="47B6962B" w14:textId="25C7AA93" w:rsidR="007866C2" w:rsidRPr="001851EA" w:rsidDel="001D6D2E" w:rsidRDefault="00965654" w:rsidP="007866C2">
      <w:pPr>
        <w:rPr>
          <w:del w:id="2423" w:author="Beath, Hamish R" w:date="2025-10-09T16:31:00Z" w16du:dateUtc="2025-10-09T15:31:00Z"/>
        </w:rPr>
      </w:pPr>
      <w:del w:id="2424" w:author="Beath, Hamish R" w:date="2025-10-09T16:31:00Z" w16du:dateUtc="2025-10-09T15:31:00Z">
        <w:r w:rsidRPr="001851EA" w:rsidDel="001D6D2E">
          <w:rPr>
            <w:b/>
            <w:bCs/>
          </w:rPr>
          <w:delText xml:space="preserve">Supplementary Table S1 | </w:delText>
        </w:r>
        <w:r w:rsidR="00F04632" w:rsidRPr="001851EA" w:rsidDel="001D6D2E">
          <w:rPr>
            <w:b/>
            <w:bCs/>
          </w:rPr>
          <w:delText>Entities used for j</w:delText>
        </w:r>
        <w:r w:rsidRPr="001851EA" w:rsidDel="001D6D2E">
          <w:rPr>
            <w:b/>
            <w:bCs/>
          </w:rPr>
          <w:delText xml:space="preserve">ack-knife resampling </w:delText>
        </w:r>
        <w:r w:rsidR="00F04632" w:rsidRPr="001851EA" w:rsidDel="001D6D2E">
          <w:rPr>
            <w:b/>
            <w:bCs/>
          </w:rPr>
          <w:delText xml:space="preserve">along the model </w:delText>
        </w:r>
        <w:r w:rsidR="00EB35DA" w:rsidRPr="001851EA" w:rsidDel="001D6D2E">
          <w:rPr>
            <w:b/>
            <w:bCs/>
          </w:rPr>
          <w:delText xml:space="preserve">group </w:delText>
        </w:r>
        <w:r w:rsidR="00F04632" w:rsidRPr="001851EA" w:rsidDel="001D6D2E">
          <w:rPr>
            <w:b/>
            <w:bCs/>
          </w:rPr>
          <w:delText>dimension</w:delText>
        </w:r>
        <w:r w:rsidRPr="001851EA" w:rsidDel="001D6D2E">
          <w:rPr>
            <w:b/>
            <w:bCs/>
          </w:rPr>
          <w:delText>.</w:delText>
        </w:r>
        <w:r w:rsidRPr="001851EA" w:rsidDel="001D6D2E">
          <w:delText xml:space="preserve"> </w:delText>
        </w:r>
        <w:r w:rsidR="006A6232" w:rsidRPr="001851EA" w:rsidDel="001D6D2E">
          <w:delText>Models are ide</w:delText>
        </w:r>
        <w:r w:rsidR="00011533" w:rsidRPr="001851EA" w:rsidDel="001D6D2E">
          <w:delText>ntified as in the IPCC AR6 scenario database’s meta data</w:delText>
        </w:r>
        <w:r w:rsidR="00011533" w:rsidRPr="001851EA" w:rsidDel="001D6D2E">
          <w:fldChar w:fldCharType="begin"/>
        </w:r>
        <w:r w:rsidR="008123C8" w:rsidDel="001D6D2E">
          <w:delInstrText xml:space="preserve"> ADDIN ZOTERO_ITEM CSL_CITATION {"citationID":"okFzMaU7","properties":{"formattedCitation":"\\super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delInstrText>
        </w:r>
        <w:r w:rsidR="00011533" w:rsidRPr="001851EA" w:rsidDel="001D6D2E">
          <w:fldChar w:fldCharType="separate"/>
        </w:r>
        <w:r w:rsidR="00120977" w:rsidRPr="00120977" w:rsidDel="001D6D2E">
          <w:rPr>
            <w:rFonts w:ascii="Calibri" w:hAnsi="Calibri" w:cs="Calibri"/>
            <w:szCs w:val="24"/>
            <w:vertAlign w:val="superscript"/>
          </w:rPr>
          <w:delText>10</w:delText>
        </w:r>
        <w:r w:rsidR="00011533" w:rsidRPr="001851EA" w:rsidDel="001D6D2E">
          <w:fldChar w:fldCharType="end"/>
        </w:r>
        <w:r w:rsidR="00705F14" w:rsidRPr="001851EA" w:rsidDel="001D6D2E">
          <w:delText xml:space="preserve"> and model groups as indicated in this table</w:delText>
        </w:r>
        <w:r w:rsidR="00011533" w:rsidRPr="001851EA" w:rsidDel="001D6D2E">
          <w:delText xml:space="preserve">. </w:delText>
        </w:r>
        <w:commentRangeStart w:id="2425"/>
        <w:commentRangeEnd w:id="2425"/>
        <w:r w:rsidR="00DA6820" w:rsidRPr="001851EA" w:rsidDel="001D6D2E">
          <w:rPr>
            <w:rStyle w:val="CommentReference"/>
          </w:rPr>
          <w:commentReference w:id="2425"/>
        </w:r>
      </w:del>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2810"/>
        <w:gridCol w:w="3397"/>
      </w:tblGrid>
      <w:tr w:rsidR="00B72371" w:rsidDel="001D6D2E" w14:paraId="47B6962E" w14:textId="1AE141AC" w:rsidTr="004862FC">
        <w:trPr>
          <w:trHeight w:val="292"/>
          <w:jc w:val="center"/>
          <w:del w:id="2426" w:author="Beath, Hamish R" w:date="2025-10-09T16:31:00Z"/>
        </w:trPr>
        <w:tc>
          <w:tcPr>
            <w:tcW w:w="2810" w:type="dxa"/>
          </w:tcPr>
          <w:p w14:paraId="47B6962C" w14:textId="0C4BD4C0" w:rsidR="007F660E" w:rsidRPr="001851EA" w:rsidDel="001D6D2E" w:rsidRDefault="00965654">
            <w:pPr>
              <w:rPr>
                <w:del w:id="2427" w:author="Beath, Hamish R" w:date="2025-10-09T16:31:00Z" w16du:dateUtc="2025-10-09T15:31:00Z"/>
                <w:b/>
                <w:bCs/>
              </w:rPr>
            </w:pPr>
            <w:del w:id="2428" w:author="Beath, Hamish R" w:date="2025-10-09T16:31:00Z" w16du:dateUtc="2025-10-09T15:31:00Z">
              <w:r w:rsidRPr="001851EA" w:rsidDel="001D6D2E">
                <w:rPr>
                  <w:b/>
                  <w:bCs/>
                </w:rPr>
                <w:delText>Model Group</w:delText>
              </w:r>
            </w:del>
          </w:p>
        </w:tc>
        <w:tc>
          <w:tcPr>
            <w:tcW w:w="3397" w:type="dxa"/>
            <w:noWrap/>
          </w:tcPr>
          <w:p w14:paraId="47B6962D" w14:textId="71C7D91E" w:rsidR="007F660E" w:rsidRPr="001851EA" w:rsidDel="001D6D2E" w:rsidRDefault="00965654">
            <w:pPr>
              <w:rPr>
                <w:del w:id="2429" w:author="Beath, Hamish R" w:date="2025-10-09T16:31:00Z" w16du:dateUtc="2025-10-09T15:31:00Z"/>
                <w:b/>
                <w:bCs/>
              </w:rPr>
            </w:pPr>
            <w:del w:id="2430" w:author="Beath, Hamish R" w:date="2025-10-09T16:31:00Z" w16du:dateUtc="2025-10-09T15:31:00Z">
              <w:r w:rsidRPr="001851EA" w:rsidDel="001D6D2E">
                <w:rPr>
                  <w:b/>
                  <w:bCs/>
                </w:rPr>
                <w:delText xml:space="preserve">Model </w:delText>
              </w:r>
            </w:del>
          </w:p>
        </w:tc>
      </w:tr>
      <w:tr w:rsidR="00B72371" w:rsidDel="001D6D2E" w14:paraId="47B69631" w14:textId="71C27575" w:rsidTr="004862FC">
        <w:trPr>
          <w:trHeight w:val="292"/>
          <w:jc w:val="center"/>
          <w:del w:id="2431" w:author="Beath, Hamish R" w:date="2025-10-09T16:31:00Z"/>
        </w:trPr>
        <w:tc>
          <w:tcPr>
            <w:tcW w:w="2810" w:type="dxa"/>
          </w:tcPr>
          <w:p w14:paraId="47B6962F" w14:textId="1595E60F" w:rsidR="007F660E" w:rsidRPr="001851EA" w:rsidDel="001D6D2E" w:rsidRDefault="00965654">
            <w:pPr>
              <w:rPr>
                <w:del w:id="2432" w:author="Beath, Hamish R" w:date="2025-10-09T16:31:00Z" w16du:dateUtc="2025-10-09T15:31:00Z"/>
              </w:rPr>
            </w:pPr>
            <w:del w:id="2433" w:author="Beath, Hamish R" w:date="2025-10-09T16:31:00Z" w16du:dateUtc="2025-10-09T15:31:00Z">
              <w:r w:rsidRPr="001851EA" w:rsidDel="001D6D2E">
                <w:delText>AIM</w:delText>
              </w:r>
            </w:del>
          </w:p>
        </w:tc>
        <w:tc>
          <w:tcPr>
            <w:tcW w:w="3397" w:type="dxa"/>
            <w:noWrap/>
            <w:hideMark/>
          </w:tcPr>
          <w:p w14:paraId="47B69630" w14:textId="601DC95A" w:rsidR="007F660E" w:rsidRPr="001851EA" w:rsidDel="001D6D2E" w:rsidRDefault="00965654">
            <w:pPr>
              <w:rPr>
                <w:del w:id="2434" w:author="Beath, Hamish R" w:date="2025-10-09T16:31:00Z" w16du:dateUtc="2025-10-09T15:31:00Z"/>
              </w:rPr>
            </w:pPr>
            <w:del w:id="2435" w:author="Beath, Hamish R" w:date="2025-10-09T16:31:00Z" w16du:dateUtc="2025-10-09T15:31:00Z">
              <w:r w:rsidRPr="001851EA" w:rsidDel="001D6D2E">
                <w:delText>AIM/CGE 2.1</w:delText>
              </w:r>
            </w:del>
          </w:p>
        </w:tc>
      </w:tr>
      <w:tr w:rsidR="00B72371" w:rsidDel="001D6D2E" w14:paraId="47B69634" w14:textId="43D7BC77" w:rsidTr="004862FC">
        <w:trPr>
          <w:trHeight w:val="292"/>
          <w:jc w:val="center"/>
          <w:del w:id="2436" w:author="Beath, Hamish R" w:date="2025-10-09T16:31:00Z"/>
        </w:trPr>
        <w:tc>
          <w:tcPr>
            <w:tcW w:w="2810" w:type="dxa"/>
          </w:tcPr>
          <w:p w14:paraId="47B69632" w14:textId="2864AE9D" w:rsidR="007F660E" w:rsidRPr="001851EA" w:rsidDel="001D6D2E" w:rsidRDefault="00965654">
            <w:pPr>
              <w:rPr>
                <w:del w:id="2437" w:author="Beath, Hamish R" w:date="2025-10-09T16:31:00Z" w16du:dateUtc="2025-10-09T15:31:00Z"/>
              </w:rPr>
            </w:pPr>
            <w:del w:id="2438" w:author="Beath, Hamish R" w:date="2025-10-09T16:31:00Z" w16du:dateUtc="2025-10-09T15:31:00Z">
              <w:r w:rsidRPr="001851EA" w:rsidDel="001D6D2E">
                <w:delText>AIM</w:delText>
              </w:r>
            </w:del>
          </w:p>
        </w:tc>
        <w:tc>
          <w:tcPr>
            <w:tcW w:w="3397" w:type="dxa"/>
            <w:noWrap/>
            <w:hideMark/>
          </w:tcPr>
          <w:p w14:paraId="47B69633" w14:textId="35D83E38" w:rsidR="007F660E" w:rsidRPr="001851EA" w:rsidDel="001D6D2E" w:rsidRDefault="00965654">
            <w:pPr>
              <w:rPr>
                <w:del w:id="2439" w:author="Beath, Hamish R" w:date="2025-10-09T16:31:00Z" w16du:dateUtc="2025-10-09T15:31:00Z"/>
              </w:rPr>
            </w:pPr>
            <w:del w:id="2440" w:author="Beath, Hamish R" w:date="2025-10-09T16:31:00Z" w16du:dateUtc="2025-10-09T15:31:00Z">
              <w:r w:rsidRPr="001851EA" w:rsidDel="001D6D2E">
                <w:delText>AIM/CGE 2.2</w:delText>
              </w:r>
            </w:del>
          </w:p>
        </w:tc>
      </w:tr>
      <w:tr w:rsidR="00B72371" w:rsidDel="001D6D2E" w14:paraId="47B69637" w14:textId="45FC2D27" w:rsidTr="004862FC">
        <w:trPr>
          <w:trHeight w:val="292"/>
          <w:jc w:val="center"/>
          <w:del w:id="2441" w:author="Beath, Hamish R" w:date="2025-10-09T16:31:00Z"/>
        </w:trPr>
        <w:tc>
          <w:tcPr>
            <w:tcW w:w="2810" w:type="dxa"/>
          </w:tcPr>
          <w:p w14:paraId="47B69635" w14:textId="51D0AE09" w:rsidR="007F660E" w:rsidRPr="001851EA" w:rsidDel="001D6D2E" w:rsidRDefault="00965654">
            <w:pPr>
              <w:rPr>
                <w:del w:id="2442" w:author="Beath, Hamish R" w:date="2025-10-09T16:31:00Z" w16du:dateUtc="2025-10-09T15:31:00Z"/>
              </w:rPr>
            </w:pPr>
            <w:del w:id="2443" w:author="Beath, Hamish R" w:date="2025-10-09T16:31:00Z" w16du:dateUtc="2025-10-09T15:31:00Z">
              <w:r w:rsidRPr="001851EA" w:rsidDel="001D6D2E">
                <w:delText>AIM</w:delText>
              </w:r>
            </w:del>
          </w:p>
        </w:tc>
        <w:tc>
          <w:tcPr>
            <w:tcW w:w="3397" w:type="dxa"/>
            <w:noWrap/>
            <w:hideMark/>
          </w:tcPr>
          <w:p w14:paraId="47B69636" w14:textId="2E13BB10" w:rsidR="007F660E" w:rsidRPr="001851EA" w:rsidDel="001D6D2E" w:rsidRDefault="00965654">
            <w:pPr>
              <w:rPr>
                <w:del w:id="2444" w:author="Beath, Hamish R" w:date="2025-10-09T16:31:00Z" w16du:dateUtc="2025-10-09T15:31:00Z"/>
              </w:rPr>
            </w:pPr>
            <w:del w:id="2445" w:author="Beath, Hamish R" w:date="2025-10-09T16:31:00Z" w16du:dateUtc="2025-10-09T15:31:00Z">
              <w:r w:rsidRPr="001851EA" w:rsidDel="001D6D2E">
                <w:delText>AIM/Hub-Global 2.0</w:delText>
              </w:r>
            </w:del>
          </w:p>
        </w:tc>
      </w:tr>
      <w:tr w:rsidR="00B72371" w:rsidDel="001D6D2E" w14:paraId="47B6963A" w14:textId="3CE3D93E" w:rsidTr="004862FC">
        <w:trPr>
          <w:trHeight w:val="292"/>
          <w:jc w:val="center"/>
          <w:del w:id="2446" w:author="Beath, Hamish R" w:date="2025-10-09T16:31:00Z"/>
        </w:trPr>
        <w:tc>
          <w:tcPr>
            <w:tcW w:w="2810" w:type="dxa"/>
          </w:tcPr>
          <w:p w14:paraId="47B69638" w14:textId="6B5F332E" w:rsidR="007F660E" w:rsidRPr="001851EA" w:rsidDel="001D6D2E" w:rsidRDefault="00965654">
            <w:pPr>
              <w:rPr>
                <w:del w:id="2447" w:author="Beath, Hamish R" w:date="2025-10-09T16:31:00Z" w16du:dateUtc="2025-10-09T15:31:00Z"/>
              </w:rPr>
            </w:pPr>
            <w:del w:id="2448" w:author="Beath, Hamish R" w:date="2025-10-09T16:31:00Z" w16du:dateUtc="2025-10-09T15:31:00Z">
              <w:r w:rsidRPr="001851EA" w:rsidDel="001D6D2E">
                <w:delText>C-ROADS</w:delText>
              </w:r>
            </w:del>
          </w:p>
        </w:tc>
        <w:tc>
          <w:tcPr>
            <w:tcW w:w="3397" w:type="dxa"/>
            <w:noWrap/>
            <w:hideMark/>
          </w:tcPr>
          <w:p w14:paraId="47B69639" w14:textId="05CDA29B" w:rsidR="007F660E" w:rsidRPr="001851EA" w:rsidDel="001D6D2E" w:rsidRDefault="00965654">
            <w:pPr>
              <w:rPr>
                <w:del w:id="2449" w:author="Beath, Hamish R" w:date="2025-10-09T16:31:00Z" w16du:dateUtc="2025-10-09T15:31:00Z"/>
              </w:rPr>
            </w:pPr>
            <w:del w:id="2450" w:author="Beath, Hamish R" w:date="2025-10-09T16:31:00Z" w16du:dateUtc="2025-10-09T15:31:00Z">
              <w:r w:rsidRPr="001851EA" w:rsidDel="001D6D2E">
                <w:delText>C-ROADS-5.005</w:delText>
              </w:r>
            </w:del>
          </w:p>
        </w:tc>
      </w:tr>
      <w:tr w:rsidR="00B72371" w:rsidDel="001D6D2E" w14:paraId="47B6963D" w14:textId="3BA46B4A" w:rsidTr="004862FC">
        <w:trPr>
          <w:trHeight w:val="292"/>
          <w:jc w:val="center"/>
          <w:del w:id="2451" w:author="Beath, Hamish R" w:date="2025-10-09T16:31:00Z"/>
        </w:trPr>
        <w:tc>
          <w:tcPr>
            <w:tcW w:w="2810" w:type="dxa"/>
          </w:tcPr>
          <w:p w14:paraId="47B6963B" w14:textId="29392F37" w:rsidR="007F660E" w:rsidRPr="001851EA" w:rsidDel="001D6D2E" w:rsidRDefault="00965654">
            <w:pPr>
              <w:rPr>
                <w:del w:id="2452" w:author="Beath, Hamish R" w:date="2025-10-09T16:31:00Z" w16du:dateUtc="2025-10-09T15:31:00Z"/>
              </w:rPr>
            </w:pPr>
            <w:del w:id="2453" w:author="Beath, Hamish R" w:date="2025-10-09T16:31:00Z" w16du:dateUtc="2025-10-09T15:31:00Z">
              <w:r w:rsidRPr="001851EA" w:rsidDel="001D6D2E">
                <w:delText>COFFEE</w:delText>
              </w:r>
            </w:del>
          </w:p>
        </w:tc>
        <w:tc>
          <w:tcPr>
            <w:tcW w:w="3397" w:type="dxa"/>
            <w:noWrap/>
            <w:hideMark/>
          </w:tcPr>
          <w:p w14:paraId="47B6963C" w14:textId="39B04DC6" w:rsidR="007F660E" w:rsidRPr="001851EA" w:rsidDel="001D6D2E" w:rsidRDefault="00965654">
            <w:pPr>
              <w:rPr>
                <w:del w:id="2454" w:author="Beath, Hamish R" w:date="2025-10-09T16:31:00Z" w16du:dateUtc="2025-10-09T15:31:00Z"/>
              </w:rPr>
            </w:pPr>
            <w:del w:id="2455" w:author="Beath, Hamish R" w:date="2025-10-09T16:31:00Z" w16du:dateUtc="2025-10-09T15:31:00Z">
              <w:r w:rsidRPr="001851EA" w:rsidDel="001D6D2E">
                <w:delText>COFFEE 1.1</w:delText>
              </w:r>
            </w:del>
          </w:p>
        </w:tc>
      </w:tr>
      <w:tr w:rsidR="00B72371" w:rsidDel="001D6D2E" w14:paraId="47B69640" w14:textId="08C809B6" w:rsidTr="004862FC">
        <w:trPr>
          <w:trHeight w:val="292"/>
          <w:jc w:val="center"/>
          <w:del w:id="2456" w:author="Beath, Hamish R" w:date="2025-10-09T16:31:00Z"/>
        </w:trPr>
        <w:tc>
          <w:tcPr>
            <w:tcW w:w="2810" w:type="dxa"/>
          </w:tcPr>
          <w:p w14:paraId="47B6963E" w14:textId="0A0AFAFB" w:rsidR="007F660E" w:rsidRPr="001851EA" w:rsidDel="001D6D2E" w:rsidRDefault="00965654">
            <w:pPr>
              <w:rPr>
                <w:del w:id="2457" w:author="Beath, Hamish R" w:date="2025-10-09T16:31:00Z" w16du:dateUtc="2025-10-09T15:31:00Z"/>
              </w:rPr>
            </w:pPr>
            <w:del w:id="2458" w:author="Beath, Hamish R" w:date="2025-10-09T16:31:00Z" w16du:dateUtc="2025-10-09T15:31:00Z">
              <w:r w:rsidRPr="001851EA" w:rsidDel="001D6D2E">
                <w:delText>GCAM</w:delText>
              </w:r>
            </w:del>
          </w:p>
        </w:tc>
        <w:tc>
          <w:tcPr>
            <w:tcW w:w="3397" w:type="dxa"/>
            <w:noWrap/>
            <w:hideMark/>
          </w:tcPr>
          <w:p w14:paraId="47B6963F" w14:textId="78665496" w:rsidR="007F660E" w:rsidRPr="001851EA" w:rsidDel="001D6D2E" w:rsidRDefault="00965654">
            <w:pPr>
              <w:rPr>
                <w:del w:id="2459" w:author="Beath, Hamish R" w:date="2025-10-09T16:31:00Z" w16du:dateUtc="2025-10-09T15:31:00Z"/>
              </w:rPr>
            </w:pPr>
            <w:del w:id="2460" w:author="Beath, Hamish R" w:date="2025-10-09T16:31:00Z" w16du:dateUtc="2025-10-09T15:31:00Z">
              <w:r w:rsidRPr="001851EA" w:rsidDel="001D6D2E">
                <w:delText>GCAM 4.2</w:delText>
              </w:r>
            </w:del>
          </w:p>
        </w:tc>
      </w:tr>
      <w:tr w:rsidR="00B72371" w:rsidDel="001D6D2E" w14:paraId="47B69643" w14:textId="29106590" w:rsidTr="004862FC">
        <w:trPr>
          <w:trHeight w:val="292"/>
          <w:jc w:val="center"/>
          <w:del w:id="2461" w:author="Beath, Hamish R" w:date="2025-10-09T16:31:00Z"/>
        </w:trPr>
        <w:tc>
          <w:tcPr>
            <w:tcW w:w="2810" w:type="dxa"/>
          </w:tcPr>
          <w:p w14:paraId="47B69641" w14:textId="35277E4D" w:rsidR="007F660E" w:rsidRPr="001851EA" w:rsidDel="001D6D2E" w:rsidRDefault="00965654">
            <w:pPr>
              <w:rPr>
                <w:del w:id="2462" w:author="Beath, Hamish R" w:date="2025-10-09T16:31:00Z" w16du:dateUtc="2025-10-09T15:31:00Z"/>
              </w:rPr>
            </w:pPr>
            <w:del w:id="2463" w:author="Beath, Hamish R" w:date="2025-10-09T16:31:00Z" w16du:dateUtc="2025-10-09T15:31:00Z">
              <w:r w:rsidRPr="001851EA" w:rsidDel="001D6D2E">
                <w:delText>GCAM</w:delText>
              </w:r>
            </w:del>
          </w:p>
        </w:tc>
        <w:tc>
          <w:tcPr>
            <w:tcW w:w="3397" w:type="dxa"/>
            <w:noWrap/>
            <w:hideMark/>
          </w:tcPr>
          <w:p w14:paraId="47B69642" w14:textId="774EE768" w:rsidR="007F660E" w:rsidRPr="001851EA" w:rsidDel="001D6D2E" w:rsidRDefault="00965654">
            <w:pPr>
              <w:rPr>
                <w:del w:id="2464" w:author="Beath, Hamish R" w:date="2025-10-09T16:31:00Z" w16du:dateUtc="2025-10-09T15:31:00Z"/>
              </w:rPr>
            </w:pPr>
            <w:del w:id="2465" w:author="Beath, Hamish R" w:date="2025-10-09T16:31:00Z" w16du:dateUtc="2025-10-09T15:31:00Z">
              <w:r w:rsidRPr="001851EA" w:rsidDel="001D6D2E">
                <w:delText>GCAM 5.3</w:delText>
              </w:r>
            </w:del>
          </w:p>
        </w:tc>
      </w:tr>
      <w:tr w:rsidR="00B72371" w:rsidDel="001D6D2E" w14:paraId="47B69646" w14:textId="2C119DEA" w:rsidTr="004862FC">
        <w:trPr>
          <w:trHeight w:val="292"/>
          <w:jc w:val="center"/>
          <w:del w:id="2466" w:author="Beath, Hamish R" w:date="2025-10-09T16:31:00Z"/>
        </w:trPr>
        <w:tc>
          <w:tcPr>
            <w:tcW w:w="2810" w:type="dxa"/>
          </w:tcPr>
          <w:p w14:paraId="47B69644" w14:textId="425F5A9F" w:rsidR="007F660E" w:rsidRPr="001851EA" w:rsidDel="001D6D2E" w:rsidRDefault="00965654">
            <w:pPr>
              <w:rPr>
                <w:del w:id="2467" w:author="Beath, Hamish R" w:date="2025-10-09T16:31:00Z" w16du:dateUtc="2025-10-09T15:31:00Z"/>
              </w:rPr>
            </w:pPr>
            <w:del w:id="2468" w:author="Beath, Hamish R" w:date="2025-10-09T16:31:00Z" w16du:dateUtc="2025-10-09T15:31:00Z">
              <w:r w:rsidRPr="001851EA" w:rsidDel="001D6D2E">
                <w:delText>GEM</w:delText>
              </w:r>
            </w:del>
          </w:p>
        </w:tc>
        <w:tc>
          <w:tcPr>
            <w:tcW w:w="3397" w:type="dxa"/>
            <w:noWrap/>
            <w:hideMark/>
          </w:tcPr>
          <w:p w14:paraId="47B69645" w14:textId="118B6796" w:rsidR="007F660E" w:rsidRPr="001851EA" w:rsidDel="001D6D2E" w:rsidRDefault="00965654">
            <w:pPr>
              <w:rPr>
                <w:del w:id="2469" w:author="Beath, Hamish R" w:date="2025-10-09T16:31:00Z" w16du:dateUtc="2025-10-09T15:31:00Z"/>
              </w:rPr>
            </w:pPr>
            <w:del w:id="2470" w:author="Beath, Hamish R" w:date="2025-10-09T16:31:00Z" w16du:dateUtc="2025-10-09T15:31:00Z">
              <w:r w:rsidRPr="001851EA" w:rsidDel="001D6D2E">
                <w:delText>GEM-E3_V2021</w:delText>
              </w:r>
            </w:del>
          </w:p>
        </w:tc>
      </w:tr>
      <w:tr w:rsidR="00B72371" w:rsidDel="001D6D2E" w14:paraId="47B69649" w14:textId="30E9F26D" w:rsidTr="004862FC">
        <w:trPr>
          <w:trHeight w:val="292"/>
          <w:jc w:val="center"/>
          <w:del w:id="2471" w:author="Beath, Hamish R" w:date="2025-10-09T16:31:00Z"/>
        </w:trPr>
        <w:tc>
          <w:tcPr>
            <w:tcW w:w="2810" w:type="dxa"/>
          </w:tcPr>
          <w:p w14:paraId="47B69647" w14:textId="54C40C60" w:rsidR="007F660E" w:rsidRPr="001851EA" w:rsidDel="001D6D2E" w:rsidRDefault="00965654">
            <w:pPr>
              <w:rPr>
                <w:del w:id="2472" w:author="Beath, Hamish R" w:date="2025-10-09T16:31:00Z" w16du:dateUtc="2025-10-09T15:31:00Z"/>
              </w:rPr>
            </w:pPr>
            <w:del w:id="2473" w:author="Beath, Hamish R" w:date="2025-10-09T16:31:00Z" w16du:dateUtc="2025-10-09T15:31:00Z">
              <w:r w:rsidRPr="001851EA" w:rsidDel="001D6D2E">
                <w:delText>IMAGE</w:delText>
              </w:r>
            </w:del>
          </w:p>
        </w:tc>
        <w:tc>
          <w:tcPr>
            <w:tcW w:w="3397" w:type="dxa"/>
            <w:noWrap/>
            <w:hideMark/>
          </w:tcPr>
          <w:p w14:paraId="47B69648" w14:textId="3FB57F85" w:rsidR="007F660E" w:rsidRPr="001851EA" w:rsidDel="001D6D2E" w:rsidRDefault="00965654">
            <w:pPr>
              <w:rPr>
                <w:del w:id="2474" w:author="Beath, Hamish R" w:date="2025-10-09T16:31:00Z" w16du:dateUtc="2025-10-09T15:31:00Z"/>
              </w:rPr>
            </w:pPr>
            <w:del w:id="2475" w:author="Beath, Hamish R" w:date="2025-10-09T16:31:00Z" w16du:dateUtc="2025-10-09T15:31:00Z">
              <w:r w:rsidRPr="001851EA" w:rsidDel="001D6D2E">
                <w:delText>IMAGE 3.2</w:delText>
              </w:r>
            </w:del>
          </w:p>
        </w:tc>
      </w:tr>
      <w:tr w:rsidR="00B72371" w:rsidDel="001D6D2E" w14:paraId="47B6964C" w14:textId="532FC9AD" w:rsidTr="004862FC">
        <w:trPr>
          <w:trHeight w:val="292"/>
          <w:jc w:val="center"/>
          <w:del w:id="2476" w:author="Beath, Hamish R" w:date="2025-10-09T16:31:00Z"/>
        </w:trPr>
        <w:tc>
          <w:tcPr>
            <w:tcW w:w="2810" w:type="dxa"/>
          </w:tcPr>
          <w:p w14:paraId="47B6964A" w14:textId="75C8BDD7" w:rsidR="007F660E" w:rsidRPr="001851EA" w:rsidDel="001D6D2E" w:rsidRDefault="00965654">
            <w:pPr>
              <w:rPr>
                <w:del w:id="2477" w:author="Beath, Hamish R" w:date="2025-10-09T16:31:00Z" w16du:dateUtc="2025-10-09T15:31:00Z"/>
              </w:rPr>
            </w:pPr>
            <w:del w:id="2478" w:author="Beath, Hamish R" w:date="2025-10-09T16:31:00Z" w16du:dateUtc="2025-10-09T15:31:00Z">
              <w:r w:rsidRPr="001851EA" w:rsidDel="001D6D2E">
                <w:delText>MESSAGE</w:delText>
              </w:r>
            </w:del>
          </w:p>
        </w:tc>
        <w:tc>
          <w:tcPr>
            <w:tcW w:w="3397" w:type="dxa"/>
            <w:noWrap/>
            <w:hideMark/>
          </w:tcPr>
          <w:p w14:paraId="47B6964B" w14:textId="62182427" w:rsidR="007F660E" w:rsidRPr="001851EA" w:rsidDel="001D6D2E" w:rsidRDefault="00965654">
            <w:pPr>
              <w:rPr>
                <w:del w:id="2479" w:author="Beath, Hamish R" w:date="2025-10-09T16:31:00Z" w16du:dateUtc="2025-10-09T15:31:00Z"/>
              </w:rPr>
            </w:pPr>
            <w:del w:id="2480" w:author="Beath, Hamish R" w:date="2025-10-09T16:31:00Z" w16du:dateUtc="2025-10-09T15:31:00Z">
              <w:r w:rsidRPr="001851EA" w:rsidDel="001D6D2E">
                <w:delText>MESSAGE-GLOBIOM 1.0</w:delText>
              </w:r>
            </w:del>
          </w:p>
        </w:tc>
      </w:tr>
      <w:tr w:rsidR="00B72371" w:rsidDel="001D6D2E" w14:paraId="47B6964F" w14:textId="457B5F0E" w:rsidTr="004862FC">
        <w:trPr>
          <w:trHeight w:val="292"/>
          <w:jc w:val="center"/>
          <w:del w:id="2481" w:author="Beath, Hamish R" w:date="2025-10-09T16:31:00Z"/>
        </w:trPr>
        <w:tc>
          <w:tcPr>
            <w:tcW w:w="2810" w:type="dxa"/>
          </w:tcPr>
          <w:p w14:paraId="47B6964D" w14:textId="4C7EC316" w:rsidR="007F660E" w:rsidRPr="001851EA" w:rsidDel="001D6D2E" w:rsidRDefault="00965654">
            <w:pPr>
              <w:rPr>
                <w:del w:id="2482" w:author="Beath, Hamish R" w:date="2025-10-09T16:31:00Z" w16du:dateUtc="2025-10-09T15:31:00Z"/>
              </w:rPr>
            </w:pPr>
            <w:del w:id="2483" w:author="Beath, Hamish R" w:date="2025-10-09T16:31:00Z" w16du:dateUtc="2025-10-09T15:31:00Z">
              <w:r w:rsidRPr="001851EA" w:rsidDel="001D6D2E">
                <w:delText>MESSAGE</w:delText>
              </w:r>
            </w:del>
          </w:p>
        </w:tc>
        <w:tc>
          <w:tcPr>
            <w:tcW w:w="3397" w:type="dxa"/>
            <w:noWrap/>
            <w:hideMark/>
          </w:tcPr>
          <w:p w14:paraId="47B6964E" w14:textId="790EBD26" w:rsidR="007F660E" w:rsidRPr="001851EA" w:rsidDel="001D6D2E" w:rsidRDefault="00965654">
            <w:pPr>
              <w:rPr>
                <w:del w:id="2484" w:author="Beath, Hamish R" w:date="2025-10-09T16:31:00Z" w16du:dateUtc="2025-10-09T15:31:00Z"/>
              </w:rPr>
            </w:pPr>
            <w:del w:id="2485" w:author="Beath, Hamish R" w:date="2025-10-09T16:31:00Z" w16du:dateUtc="2025-10-09T15:31:00Z">
              <w:r w:rsidRPr="001851EA" w:rsidDel="001D6D2E">
                <w:delText>MESSAGEix-GLOBIOM 1.0</w:delText>
              </w:r>
            </w:del>
          </w:p>
        </w:tc>
      </w:tr>
      <w:tr w:rsidR="00B72371" w:rsidDel="001D6D2E" w14:paraId="47B69652" w14:textId="70F3A22C" w:rsidTr="004862FC">
        <w:trPr>
          <w:trHeight w:val="292"/>
          <w:jc w:val="center"/>
          <w:del w:id="2486" w:author="Beath, Hamish R" w:date="2025-10-09T16:31:00Z"/>
        </w:trPr>
        <w:tc>
          <w:tcPr>
            <w:tcW w:w="2810" w:type="dxa"/>
          </w:tcPr>
          <w:p w14:paraId="47B69650" w14:textId="293AB16A" w:rsidR="007F660E" w:rsidRPr="001851EA" w:rsidDel="001D6D2E" w:rsidRDefault="00965654">
            <w:pPr>
              <w:rPr>
                <w:del w:id="2487" w:author="Beath, Hamish R" w:date="2025-10-09T16:31:00Z" w16du:dateUtc="2025-10-09T15:31:00Z"/>
              </w:rPr>
            </w:pPr>
            <w:del w:id="2488" w:author="Beath, Hamish R" w:date="2025-10-09T16:31:00Z" w16du:dateUtc="2025-10-09T15:31:00Z">
              <w:r w:rsidRPr="001851EA" w:rsidDel="001D6D2E">
                <w:delText>MESSAGE</w:delText>
              </w:r>
            </w:del>
          </w:p>
        </w:tc>
        <w:tc>
          <w:tcPr>
            <w:tcW w:w="3397" w:type="dxa"/>
            <w:noWrap/>
            <w:hideMark/>
          </w:tcPr>
          <w:p w14:paraId="47B69651" w14:textId="76212775" w:rsidR="007F660E" w:rsidRPr="001851EA" w:rsidDel="001D6D2E" w:rsidRDefault="00965654">
            <w:pPr>
              <w:rPr>
                <w:del w:id="2489" w:author="Beath, Hamish R" w:date="2025-10-09T16:31:00Z" w16du:dateUtc="2025-10-09T15:31:00Z"/>
              </w:rPr>
            </w:pPr>
            <w:del w:id="2490" w:author="Beath, Hamish R" w:date="2025-10-09T16:31:00Z" w16du:dateUtc="2025-10-09T15:31:00Z">
              <w:r w:rsidRPr="001851EA" w:rsidDel="001D6D2E">
                <w:delText>MESSAGEix-GLOBIOM_1.1</w:delText>
              </w:r>
            </w:del>
          </w:p>
        </w:tc>
      </w:tr>
      <w:tr w:rsidR="00B72371" w:rsidDel="001D6D2E" w14:paraId="47B69655" w14:textId="5D6C3F1C" w:rsidTr="004862FC">
        <w:trPr>
          <w:trHeight w:val="292"/>
          <w:jc w:val="center"/>
          <w:del w:id="2491" w:author="Beath, Hamish R" w:date="2025-10-09T16:31:00Z"/>
        </w:trPr>
        <w:tc>
          <w:tcPr>
            <w:tcW w:w="2810" w:type="dxa"/>
          </w:tcPr>
          <w:p w14:paraId="47B69653" w14:textId="418A5C85" w:rsidR="007F660E" w:rsidRPr="001851EA" w:rsidDel="001D6D2E" w:rsidRDefault="00965654">
            <w:pPr>
              <w:rPr>
                <w:del w:id="2492" w:author="Beath, Hamish R" w:date="2025-10-09T16:31:00Z" w16du:dateUtc="2025-10-09T15:31:00Z"/>
              </w:rPr>
            </w:pPr>
            <w:del w:id="2493" w:author="Beath, Hamish R" w:date="2025-10-09T16:31:00Z" w16du:dateUtc="2025-10-09T15:31:00Z">
              <w:r w:rsidRPr="001851EA" w:rsidDel="001D6D2E">
                <w:delText>MESSAGE</w:delText>
              </w:r>
            </w:del>
          </w:p>
        </w:tc>
        <w:tc>
          <w:tcPr>
            <w:tcW w:w="3397" w:type="dxa"/>
            <w:noWrap/>
            <w:hideMark/>
          </w:tcPr>
          <w:p w14:paraId="47B69654" w14:textId="1045B638" w:rsidR="007F660E" w:rsidRPr="001851EA" w:rsidDel="001D6D2E" w:rsidRDefault="00965654">
            <w:pPr>
              <w:rPr>
                <w:del w:id="2494" w:author="Beath, Hamish R" w:date="2025-10-09T16:31:00Z" w16du:dateUtc="2025-10-09T15:31:00Z"/>
              </w:rPr>
            </w:pPr>
            <w:del w:id="2495" w:author="Beath, Hamish R" w:date="2025-10-09T16:31:00Z" w16du:dateUtc="2025-10-09T15:31:00Z">
              <w:r w:rsidRPr="001851EA" w:rsidDel="001D6D2E">
                <w:delText>MESSAGEix-GLOBIOM_1.2</w:delText>
              </w:r>
            </w:del>
          </w:p>
        </w:tc>
      </w:tr>
      <w:tr w:rsidR="00B72371" w:rsidDel="001D6D2E" w14:paraId="47B69658" w14:textId="4A5468D2" w:rsidTr="004862FC">
        <w:trPr>
          <w:trHeight w:val="292"/>
          <w:jc w:val="center"/>
          <w:del w:id="2496" w:author="Beath, Hamish R" w:date="2025-10-09T16:31:00Z"/>
        </w:trPr>
        <w:tc>
          <w:tcPr>
            <w:tcW w:w="2810" w:type="dxa"/>
          </w:tcPr>
          <w:p w14:paraId="47B69656" w14:textId="3F502333" w:rsidR="007F660E" w:rsidRPr="001851EA" w:rsidDel="001D6D2E" w:rsidRDefault="00965654">
            <w:pPr>
              <w:rPr>
                <w:del w:id="2497" w:author="Beath, Hamish R" w:date="2025-10-09T16:31:00Z" w16du:dateUtc="2025-10-09T15:31:00Z"/>
              </w:rPr>
            </w:pPr>
            <w:del w:id="2498" w:author="Beath, Hamish R" w:date="2025-10-09T16:31:00Z" w16du:dateUtc="2025-10-09T15:31:00Z">
              <w:r w:rsidRPr="001851EA" w:rsidDel="001D6D2E">
                <w:delText>POLES</w:delText>
              </w:r>
            </w:del>
          </w:p>
        </w:tc>
        <w:tc>
          <w:tcPr>
            <w:tcW w:w="3397" w:type="dxa"/>
            <w:noWrap/>
            <w:hideMark/>
          </w:tcPr>
          <w:p w14:paraId="47B69657" w14:textId="787C0EE5" w:rsidR="007F660E" w:rsidRPr="001851EA" w:rsidDel="001D6D2E" w:rsidRDefault="00965654">
            <w:pPr>
              <w:rPr>
                <w:del w:id="2499" w:author="Beath, Hamish R" w:date="2025-10-09T16:31:00Z" w16du:dateUtc="2025-10-09T15:31:00Z"/>
              </w:rPr>
            </w:pPr>
            <w:del w:id="2500" w:author="Beath, Hamish R" w:date="2025-10-09T16:31:00Z" w16du:dateUtc="2025-10-09T15:31:00Z">
              <w:r w:rsidRPr="001851EA" w:rsidDel="001D6D2E">
                <w:delText>POLES ADVANCE</w:delText>
              </w:r>
            </w:del>
          </w:p>
        </w:tc>
      </w:tr>
      <w:tr w:rsidR="00B72371" w:rsidDel="001D6D2E" w14:paraId="47B6965B" w14:textId="6D4C5793" w:rsidTr="004862FC">
        <w:trPr>
          <w:trHeight w:val="292"/>
          <w:jc w:val="center"/>
          <w:del w:id="2501" w:author="Beath, Hamish R" w:date="2025-10-09T16:31:00Z"/>
        </w:trPr>
        <w:tc>
          <w:tcPr>
            <w:tcW w:w="2810" w:type="dxa"/>
          </w:tcPr>
          <w:p w14:paraId="47B69659" w14:textId="512C0F44" w:rsidR="007F660E" w:rsidRPr="001851EA" w:rsidDel="001D6D2E" w:rsidRDefault="00965654">
            <w:pPr>
              <w:rPr>
                <w:del w:id="2502" w:author="Beath, Hamish R" w:date="2025-10-09T16:31:00Z" w16du:dateUtc="2025-10-09T15:31:00Z"/>
              </w:rPr>
            </w:pPr>
            <w:del w:id="2503" w:author="Beath, Hamish R" w:date="2025-10-09T16:31:00Z" w16du:dateUtc="2025-10-09T15:31:00Z">
              <w:r w:rsidRPr="001851EA" w:rsidDel="001D6D2E">
                <w:delText>POLES</w:delText>
              </w:r>
            </w:del>
          </w:p>
        </w:tc>
        <w:tc>
          <w:tcPr>
            <w:tcW w:w="3397" w:type="dxa"/>
            <w:noWrap/>
            <w:hideMark/>
          </w:tcPr>
          <w:p w14:paraId="47B6965A" w14:textId="53227E19" w:rsidR="007F660E" w:rsidRPr="001851EA" w:rsidDel="001D6D2E" w:rsidRDefault="00965654">
            <w:pPr>
              <w:rPr>
                <w:del w:id="2504" w:author="Beath, Hamish R" w:date="2025-10-09T16:31:00Z" w16du:dateUtc="2025-10-09T15:31:00Z"/>
              </w:rPr>
            </w:pPr>
            <w:del w:id="2505" w:author="Beath, Hamish R" w:date="2025-10-09T16:31:00Z" w16du:dateUtc="2025-10-09T15:31:00Z">
              <w:r w:rsidRPr="001851EA" w:rsidDel="001D6D2E">
                <w:delText>POLES EMF33</w:delText>
              </w:r>
            </w:del>
          </w:p>
        </w:tc>
      </w:tr>
      <w:tr w:rsidR="00B72371" w:rsidDel="001D6D2E" w14:paraId="47B6965E" w14:textId="5C0788A8" w:rsidTr="004862FC">
        <w:trPr>
          <w:trHeight w:val="292"/>
          <w:jc w:val="center"/>
          <w:del w:id="2506" w:author="Beath, Hamish R" w:date="2025-10-09T16:31:00Z"/>
        </w:trPr>
        <w:tc>
          <w:tcPr>
            <w:tcW w:w="2810" w:type="dxa"/>
          </w:tcPr>
          <w:p w14:paraId="47B6965C" w14:textId="3FFEC6E3" w:rsidR="007F660E" w:rsidRPr="001851EA" w:rsidDel="001D6D2E" w:rsidRDefault="00965654">
            <w:pPr>
              <w:rPr>
                <w:del w:id="2507" w:author="Beath, Hamish R" w:date="2025-10-09T16:31:00Z" w16du:dateUtc="2025-10-09T15:31:00Z"/>
              </w:rPr>
            </w:pPr>
            <w:del w:id="2508" w:author="Beath, Hamish R" w:date="2025-10-09T16:31:00Z" w16du:dateUtc="2025-10-09T15:31:00Z">
              <w:r w:rsidRPr="001851EA" w:rsidDel="001D6D2E">
                <w:delText>REMIND</w:delText>
              </w:r>
            </w:del>
          </w:p>
        </w:tc>
        <w:tc>
          <w:tcPr>
            <w:tcW w:w="3397" w:type="dxa"/>
            <w:noWrap/>
            <w:hideMark/>
          </w:tcPr>
          <w:p w14:paraId="47B6965D" w14:textId="7FCC4F34" w:rsidR="007F660E" w:rsidRPr="001851EA" w:rsidDel="001D6D2E" w:rsidRDefault="00965654">
            <w:pPr>
              <w:rPr>
                <w:del w:id="2509" w:author="Beath, Hamish R" w:date="2025-10-09T16:31:00Z" w16du:dateUtc="2025-10-09T15:31:00Z"/>
              </w:rPr>
            </w:pPr>
            <w:del w:id="2510" w:author="Beath, Hamish R" w:date="2025-10-09T16:31:00Z" w16du:dateUtc="2025-10-09T15:31:00Z">
              <w:r w:rsidRPr="001851EA" w:rsidDel="001D6D2E">
                <w:delText>REMIND 1.7</w:delText>
              </w:r>
            </w:del>
          </w:p>
        </w:tc>
      </w:tr>
      <w:tr w:rsidR="00B72371" w:rsidDel="001D6D2E" w14:paraId="47B69661" w14:textId="3D882B08" w:rsidTr="004862FC">
        <w:trPr>
          <w:trHeight w:val="292"/>
          <w:jc w:val="center"/>
          <w:del w:id="2511" w:author="Beath, Hamish R" w:date="2025-10-09T16:31:00Z"/>
        </w:trPr>
        <w:tc>
          <w:tcPr>
            <w:tcW w:w="2810" w:type="dxa"/>
          </w:tcPr>
          <w:p w14:paraId="47B6965F" w14:textId="687E984D" w:rsidR="007F660E" w:rsidRPr="001851EA" w:rsidDel="001D6D2E" w:rsidRDefault="00965654">
            <w:pPr>
              <w:rPr>
                <w:del w:id="2512" w:author="Beath, Hamish R" w:date="2025-10-09T16:31:00Z" w16du:dateUtc="2025-10-09T15:31:00Z"/>
              </w:rPr>
            </w:pPr>
            <w:del w:id="2513" w:author="Beath, Hamish R" w:date="2025-10-09T16:31:00Z" w16du:dateUtc="2025-10-09T15:31:00Z">
              <w:r w:rsidRPr="001851EA" w:rsidDel="001D6D2E">
                <w:delText>REMIND</w:delText>
              </w:r>
            </w:del>
          </w:p>
        </w:tc>
        <w:tc>
          <w:tcPr>
            <w:tcW w:w="3397" w:type="dxa"/>
            <w:noWrap/>
            <w:hideMark/>
          </w:tcPr>
          <w:p w14:paraId="47B69660" w14:textId="7BC48751" w:rsidR="007F660E" w:rsidRPr="001851EA" w:rsidDel="001D6D2E" w:rsidRDefault="00965654">
            <w:pPr>
              <w:rPr>
                <w:del w:id="2514" w:author="Beath, Hamish R" w:date="2025-10-09T16:31:00Z" w16du:dateUtc="2025-10-09T15:31:00Z"/>
              </w:rPr>
            </w:pPr>
            <w:del w:id="2515" w:author="Beath, Hamish R" w:date="2025-10-09T16:31:00Z" w16du:dateUtc="2025-10-09T15:31:00Z">
              <w:r w:rsidRPr="001851EA" w:rsidDel="001D6D2E">
                <w:delText>REMIND 2.1</w:delText>
              </w:r>
            </w:del>
          </w:p>
        </w:tc>
      </w:tr>
      <w:tr w:rsidR="00B72371" w:rsidDel="001D6D2E" w14:paraId="47B69664" w14:textId="5C9287C9" w:rsidTr="004862FC">
        <w:trPr>
          <w:trHeight w:val="292"/>
          <w:jc w:val="center"/>
          <w:del w:id="2516" w:author="Beath, Hamish R" w:date="2025-10-09T16:31:00Z"/>
        </w:trPr>
        <w:tc>
          <w:tcPr>
            <w:tcW w:w="2810" w:type="dxa"/>
          </w:tcPr>
          <w:p w14:paraId="47B69662" w14:textId="721C0B66" w:rsidR="007F660E" w:rsidRPr="001851EA" w:rsidDel="001D6D2E" w:rsidRDefault="00965654">
            <w:pPr>
              <w:rPr>
                <w:del w:id="2517" w:author="Beath, Hamish R" w:date="2025-10-09T16:31:00Z" w16du:dateUtc="2025-10-09T15:31:00Z"/>
              </w:rPr>
            </w:pPr>
            <w:del w:id="2518" w:author="Beath, Hamish R" w:date="2025-10-09T16:31:00Z" w16du:dateUtc="2025-10-09T15:31:00Z">
              <w:r w:rsidRPr="001851EA" w:rsidDel="001D6D2E">
                <w:delText>REMIND</w:delText>
              </w:r>
            </w:del>
          </w:p>
        </w:tc>
        <w:tc>
          <w:tcPr>
            <w:tcW w:w="3397" w:type="dxa"/>
            <w:noWrap/>
            <w:hideMark/>
          </w:tcPr>
          <w:p w14:paraId="47B69663" w14:textId="290915B5" w:rsidR="007F660E" w:rsidRPr="001851EA" w:rsidDel="001D6D2E" w:rsidRDefault="00965654">
            <w:pPr>
              <w:rPr>
                <w:del w:id="2519" w:author="Beath, Hamish R" w:date="2025-10-09T16:31:00Z" w16du:dateUtc="2025-10-09T15:31:00Z"/>
              </w:rPr>
            </w:pPr>
            <w:del w:id="2520" w:author="Beath, Hamish R" w:date="2025-10-09T16:31:00Z" w16du:dateUtc="2025-10-09T15:31:00Z">
              <w:r w:rsidRPr="001851EA" w:rsidDel="001D6D2E">
                <w:delText>REMIND-MAgPIE 1.5</w:delText>
              </w:r>
            </w:del>
          </w:p>
        </w:tc>
      </w:tr>
      <w:tr w:rsidR="00B72371" w:rsidDel="001D6D2E" w14:paraId="47B69667" w14:textId="4638CDEF" w:rsidTr="004862FC">
        <w:trPr>
          <w:trHeight w:val="292"/>
          <w:jc w:val="center"/>
          <w:del w:id="2521" w:author="Beath, Hamish R" w:date="2025-10-09T16:31:00Z"/>
        </w:trPr>
        <w:tc>
          <w:tcPr>
            <w:tcW w:w="2810" w:type="dxa"/>
          </w:tcPr>
          <w:p w14:paraId="47B69665" w14:textId="717053A9" w:rsidR="007F660E" w:rsidRPr="001851EA" w:rsidDel="001D6D2E" w:rsidRDefault="00965654">
            <w:pPr>
              <w:rPr>
                <w:del w:id="2522" w:author="Beath, Hamish R" w:date="2025-10-09T16:31:00Z" w16du:dateUtc="2025-10-09T15:31:00Z"/>
              </w:rPr>
            </w:pPr>
            <w:del w:id="2523" w:author="Beath, Hamish R" w:date="2025-10-09T16:31:00Z" w16du:dateUtc="2025-10-09T15:31:00Z">
              <w:r w:rsidRPr="001851EA" w:rsidDel="001D6D2E">
                <w:delText>REMIND</w:delText>
              </w:r>
            </w:del>
          </w:p>
        </w:tc>
        <w:tc>
          <w:tcPr>
            <w:tcW w:w="3397" w:type="dxa"/>
            <w:noWrap/>
            <w:hideMark/>
          </w:tcPr>
          <w:p w14:paraId="47B69666" w14:textId="0F8A42FE" w:rsidR="007F660E" w:rsidRPr="001851EA" w:rsidDel="001D6D2E" w:rsidRDefault="00965654">
            <w:pPr>
              <w:rPr>
                <w:del w:id="2524" w:author="Beath, Hamish R" w:date="2025-10-09T16:31:00Z" w16du:dateUtc="2025-10-09T15:31:00Z"/>
              </w:rPr>
            </w:pPr>
            <w:del w:id="2525" w:author="Beath, Hamish R" w:date="2025-10-09T16:31:00Z" w16du:dateUtc="2025-10-09T15:31:00Z">
              <w:r w:rsidRPr="001851EA" w:rsidDel="001D6D2E">
                <w:delText>REMIND-MAgPIE 1.7-3.0</w:delText>
              </w:r>
            </w:del>
          </w:p>
        </w:tc>
      </w:tr>
      <w:tr w:rsidR="00B72371" w:rsidDel="001D6D2E" w14:paraId="47B6966A" w14:textId="5A05138B" w:rsidTr="004862FC">
        <w:trPr>
          <w:trHeight w:val="292"/>
          <w:jc w:val="center"/>
          <w:del w:id="2526" w:author="Beath, Hamish R" w:date="2025-10-09T16:31:00Z"/>
        </w:trPr>
        <w:tc>
          <w:tcPr>
            <w:tcW w:w="2810" w:type="dxa"/>
          </w:tcPr>
          <w:p w14:paraId="47B69668" w14:textId="3A21A102" w:rsidR="007F660E" w:rsidRPr="001851EA" w:rsidDel="001D6D2E" w:rsidRDefault="00965654">
            <w:pPr>
              <w:rPr>
                <w:del w:id="2527" w:author="Beath, Hamish R" w:date="2025-10-09T16:31:00Z" w16du:dateUtc="2025-10-09T15:31:00Z"/>
              </w:rPr>
            </w:pPr>
            <w:del w:id="2528" w:author="Beath, Hamish R" w:date="2025-10-09T16:31:00Z" w16du:dateUtc="2025-10-09T15:31:00Z">
              <w:r w:rsidRPr="001851EA" w:rsidDel="001D6D2E">
                <w:delText>REMIND</w:delText>
              </w:r>
            </w:del>
          </w:p>
        </w:tc>
        <w:tc>
          <w:tcPr>
            <w:tcW w:w="3397" w:type="dxa"/>
            <w:noWrap/>
            <w:hideMark/>
          </w:tcPr>
          <w:p w14:paraId="47B69669" w14:textId="78B53026" w:rsidR="007F660E" w:rsidRPr="001851EA" w:rsidDel="001D6D2E" w:rsidRDefault="00965654">
            <w:pPr>
              <w:rPr>
                <w:del w:id="2529" w:author="Beath, Hamish R" w:date="2025-10-09T16:31:00Z" w16du:dateUtc="2025-10-09T15:31:00Z"/>
              </w:rPr>
            </w:pPr>
            <w:del w:id="2530" w:author="Beath, Hamish R" w:date="2025-10-09T16:31:00Z" w16du:dateUtc="2025-10-09T15:31:00Z">
              <w:r w:rsidRPr="001851EA" w:rsidDel="001D6D2E">
                <w:delText>REMIND-MAgPIE 2.1-4.2</w:delText>
              </w:r>
            </w:del>
          </w:p>
        </w:tc>
      </w:tr>
      <w:tr w:rsidR="00B72371" w:rsidDel="001D6D2E" w14:paraId="47B6966D" w14:textId="109B26A8" w:rsidTr="004862FC">
        <w:trPr>
          <w:trHeight w:val="292"/>
          <w:jc w:val="center"/>
          <w:del w:id="2531" w:author="Beath, Hamish R" w:date="2025-10-09T16:31:00Z"/>
        </w:trPr>
        <w:tc>
          <w:tcPr>
            <w:tcW w:w="2810" w:type="dxa"/>
          </w:tcPr>
          <w:p w14:paraId="47B6966B" w14:textId="1465A54A" w:rsidR="007F660E" w:rsidRPr="001851EA" w:rsidDel="001D6D2E" w:rsidRDefault="00965654">
            <w:pPr>
              <w:rPr>
                <w:del w:id="2532" w:author="Beath, Hamish R" w:date="2025-10-09T16:31:00Z" w16du:dateUtc="2025-10-09T15:31:00Z"/>
              </w:rPr>
            </w:pPr>
            <w:del w:id="2533" w:author="Beath, Hamish R" w:date="2025-10-09T16:31:00Z" w16du:dateUtc="2025-10-09T15:31:00Z">
              <w:r w:rsidRPr="001851EA" w:rsidDel="001D6D2E">
                <w:delText>REMIND</w:delText>
              </w:r>
            </w:del>
          </w:p>
        </w:tc>
        <w:tc>
          <w:tcPr>
            <w:tcW w:w="3397" w:type="dxa"/>
            <w:noWrap/>
            <w:hideMark/>
          </w:tcPr>
          <w:p w14:paraId="47B6966C" w14:textId="27CA2286" w:rsidR="007F660E" w:rsidRPr="001851EA" w:rsidDel="001D6D2E" w:rsidRDefault="00965654">
            <w:pPr>
              <w:rPr>
                <w:del w:id="2534" w:author="Beath, Hamish R" w:date="2025-10-09T16:31:00Z" w16du:dateUtc="2025-10-09T15:31:00Z"/>
              </w:rPr>
            </w:pPr>
            <w:del w:id="2535" w:author="Beath, Hamish R" w:date="2025-10-09T16:31:00Z" w16du:dateUtc="2025-10-09T15:31:00Z">
              <w:r w:rsidRPr="001851EA" w:rsidDel="001D6D2E">
                <w:delText>REMIND-MAgPIE 2.1-4.3</w:delText>
              </w:r>
            </w:del>
          </w:p>
        </w:tc>
      </w:tr>
      <w:tr w:rsidR="00B72371" w:rsidDel="001D6D2E" w14:paraId="47B69670" w14:textId="0137A26D" w:rsidTr="004862FC">
        <w:trPr>
          <w:trHeight w:val="292"/>
          <w:jc w:val="center"/>
          <w:del w:id="2536" w:author="Beath, Hamish R" w:date="2025-10-09T16:31:00Z"/>
        </w:trPr>
        <w:tc>
          <w:tcPr>
            <w:tcW w:w="2810" w:type="dxa"/>
          </w:tcPr>
          <w:p w14:paraId="47B6966E" w14:textId="0432B7B9" w:rsidR="007F660E" w:rsidRPr="001851EA" w:rsidDel="001D6D2E" w:rsidRDefault="00965654">
            <w:pPr>
              <w:rPr>
                <w:del w:id="2537" w:author="Beath, Hamish R" w:date="2025-10-09T16:31:00Z" w16du:dateUtc="2025-10-09T15:31:00Z"/>
              </w:rPr>
            </w:pPr>
            <w:del w:id="2538" w:author="Beath, Hamish R" w:date="2025-10-09T16:31:00Z" w16du:dateUtc="2025-10-09T15:31:00Z">
              <w:r w:rsidRPr="001851EA" w:rsidDel="001D6D2E">
                <w:delText>WITCH</w:delText>
              </w:r>
            </w:del>
          </w:p>
        </w:tc>
        <w:tc>
          <w:tcPr>
            <w:tcW w:w="3397" w:type="dxa"/>
            <w:noWrap/>
            <w:hideMark/>
          </w:tcPr>
          <w:p w14:paraId="47B6966F" w14:textId="406BC37E" w:rsidR="007F660E" w:rsidRPr="001851EA" w:rsidDel="001D6D2E" w:rsidRDefault="00965654">
            <w:pPr>
              <w:rPr>
                <w:del w:id="2539" w:author="Beath, Hamish R" w:date="2025-10-09T16:31:00Z" w16du:dateUtc="2025-10-09T15:31:00Z"/>
              </w:rPr>
            </w:pPr>
            <w:del w:id="2540" w:author="Beath, Hamish R" w:date="2025-10-09T16:31:00Z" w16du:dateUtc="2025-10-09T15:31:00Z">
              <w:r w:rsidRPr="001851EA" w:rsidDel="001D6D2E">
                <w:delText>WITCH 5.0</w:delText>
              </w:r>
            </w:del>
          </w:p>
        </w:tc>
      </w:tr>
      <w:tr w:rsidR="00B72371" w:rsidDel="001D6D2E" w14:paraId="47B69673" w14:textId="658E6AE1" w:rsidTr="004862FC">
        <w:trPr>
          <w:trHeight w:val="292"/>
          <w:jc w:val="center"/>
          <w:del w:id="2541" w:author="Beath, Hamish R" w:date="2025-10-09T16:31:00Z"/>
        </w:trPr>
        <w:tc>
          <w:tcPr>
            <w:tcW w:w="2810" w:type="dxa"/>
          </w:tcPr>
          <w:p w14:paraId="47B69671" w14:textId="29E0DA13" w:rsidR="007F660E" w:rsidRPr="001851EA" w:rsidDel="001D6D2E" w:rsidRDefault="00965654">
            <w:pPr>
              <w:rPr>
                <w:del w:id="2542" w:author="Beath, Hamish R" w:date="2025-10-09T16:31:00Z" w16du:dateUtc="2025-10-09T15:31:00Z"/>
              </w:rPr>
            </w:pPr>
            <w:del w:id="2543" w:author="Beath, Hamish R" w:date="2025-10-09T16:31:00Z" w16du:dateUtc="2025-10-09T15:31:00Z">
              <w:r w:rsidRPr="001851EA" w:rsidDel="001D6D2E">
                <w:delText>WITCH</w:delText>
              </w:r>
            </w:del>
          </w:p>
        </w:tc>
        <w:tc>
          <w:tcPr>
            <w:tcW w:w="3397" w:type="dxa"/>
            <w:noWrap/>
            <w:hideMark/>
          </w:tcPr>
          <w:p w14:paraId="47B69672" w14:textId="4D197AF2" w:rsidR="007F660E" w:rsidRPr="001851EA" w:rsidDel="001D6D2E" w:rsidRDefault="00965654">
            <w:pPr>
              <w:rPr>
                <w:del w:id="2544" w:author="Beath, Hamish R" w:date="2025-10-09T16:31:00Z" w16du:dateUtc="2025-10-09T15:31:00Z"/>
              </w:rPr>
            </w:pPr>
            <w:del w:id="2545" w:author="Beath, Hamish R" w:date="2025-10-09T16:31:00Z" w16du:dateUtc="2025-10-09T15:31:00Z">
              <w:r w:rsidRPr="001851EA" w:rsidDel="001D6D2E">
                <w:delText>WITCH-GLOBIOM 3.1</w:delText>
              </w:r>
            </w:del>
          </w:p>
        </w:tc>
      </w:tr>
      <w:tr w:rsidR="00B72371" w:rsidDel="001D6D2E" w14:paraId="47B69676" w14:textId="108229EA" w:rsidTr="004862FC">
        <w:trPr>
          <w:trHeight w:val="292"/>
          <w:jc w:val="center"/>
          <w:del w:id="2546" w:author="Beath, Hamish R" w:date="2025-10-09T16:31:00Z"/>
        </w:trPr>
        <w:tc>
          <w:tcPr>
            <w:tcW w:w="2810" w:type="dxa"/>
          </w:tcPr>
          <w:p w14:paraId="47B69674" w14:textId="6149E584" w:rsidR="007F660E" w:rsidRPr="001851EA" w:rsidDel="001D6D2E" w:rsidRDefault="00965654">
            <w:pPr>
              <w:rPr>
                <w:del w:id="2547" w:author="Beath, Hamish R" w:date="2025-10-09T16:31:00Z" w16du:dateUtc="2025-10-09T15:31:00Z"/>
              </w:rPr>
            </w:pPr>
            <w:del w:id="2548" w:author="Beath, Hamish R" w:date="2025-10-09T16:31:00Z" w16du:dateUtc="2025-10-09T15:31:00Z">
              <w:r w:rsidRPr="001851EA" w:rsidDel="001D6D2E">
                <w:delText>WITCH</w:delText>
              </w:r>
            </w:del>
          </w:p>
        </w:tc>
        <w:tc>
          <w:tcPr>
            <w:tcW w:w="3397" w:type="dxa"/>
            <w:noWrap/>
            <w:hideMark/>
          </w:tcPr>
          <w:p w14:paraId="47B69675" w14:textId="1A5D8348" w:rsidR="007F660E" w:rsidRPr="001851EA" w:rsidDel="001D6D2E" w:rsidRDefault="00965654">
            <w:pPr>
              <w:rPr>
                <w:del w:id="2549" w:author="Beath, Hamish R" w:date="2025-10-09T16:31:00Z" w16du:dateUtc="2025-10-09T15:31:00Z"/>
              </w:rPr>
            </w:pPr>
            <w:del w:id="2550" w:author="Beath, Hamish R" w:date="2025-10-09T16:31:00Z" w16du:dateUtc="2025-10-09T15:31:00Z">
              <w:r w:rsidRPr="001851EA" w:rsidDel="001D6D2E">
                <w:delText>WITCH-GLOBIOM 4.4</w:delText>
              </w:r>
            </w:del>
          </w:p>
        </w:tc>
      </w:tr>
    </w:tbl>
    <w:p w14:paraId="47B69677" w14:textId="6C8EB7CB" w:rsidR="007866C2" w:rsidRPr="001851EA" w:rsidDel="001D6D2E" w:rsidRDefault="007866C2" w:rsidP="00A54CFC">
      <w:pPr>
        <w:rPr>
          <w:del w:id="2551" w:author="Beath, Hamish R" w:date="2025-10-09T16:31:00Z" w16du:dateUtc="2025-10-09T15:31:00Z"/>
          <w:b/>
          <w:bCs/>
        </w:rPr>
      </w:pPr>
    </w:p>
    <w:p w14:paraId="47B69678" w14:textId="0B052C6E" w:rsidR="00D521E5" w:rsidRPr="001851EA" w:rsidDel="001D6D2E" w:rsidRDefault="00965654">
      <w:pPr>
        <w:rPr>
          <w:del w:id="2552" w:author="Beath, Hamish R" w:date="2025-10-09T16:31:00Z" w16du:dateUtc="2025-10-09T15:31:00Z"/>
          <w:b/>
          <w:bCs/>
        </w:rPr>
      </w:pPr>
      <w:del w:id="2553" w:author="Beath, Hamish R" w:date="2025-10-09T16:31:00Z" w16du:dateUtc="2025-10-09T15:31:00Z">
        <w:r w:rsidRPr="001851EA" w:rsidDel="001D6D2E">
          <w:rPr>
            <w:b/>
            <w:bCs/>
          </w:rPr>
          <w:br w:type="page"/>
        </w:r>
      </w:del>
    </w:p>
    <w:p w14:paraId="47B69679" w14:textId="5F7242E7" w:rsidR="00011533" w:rsidRPr="001851EA" w:rsidDel="001D6D2E" w:rsidRDefault="00965654" w:rsidP="00011533">
      <w:pPr>
        <w:rPr>
          <w:del w:id="2554" w:author="Beath, Hamish R" w:date="2025-10-09T16:31:00Z" w16du:dateUtc="2025-10-09T15:31:00Z"/>
        </w:rPr>
      </w:pPr>
      <w:del w:id="2555" w:author="Beath, Hamish R" w:date="2025-10-09T16:31:00Z" w16du:dateUtc="2025-10-09T15:31:00Z">
        <w:r w:rsidRPr="001851EA" w:rsidDel="001D6D2E">
          <w:rPr>
            <w:b/>
            <w:bCs/>
          </w:rPr>
          <w:delText>Supplementary Table S2 | Entities used for jack-knife resampling along the project dimension.</w:delText>
        </w:r>
        <w:r w:rsidRPr="001851EA" w:rsidDel="001D6D2E">
          <w:delText xml:space="preserve"> Projects and studies are identified as in the IPCC AR6 scenario database’s meta data</w:delText>
        </w:r>
        <w:r w:rsidRPr="001851EA" w:rsidDel="001D6D2E">
          <w:fldChar w:fldCharType="begin"/>
        </w:r>
        <w:r w:rsidR="008123C8" w:rsidDel="001D6D2E">
          <w:delInstrText xml:space="preserve"> ADDIN ZOTERO_ITEM CSL_CITATION {"citationID":"ysaDyA0M","properties":{"formattedCitation":"\\super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delInstrText>
        </w:r>
        <w:r w:rsidRPr="001851EA" w:rsidDel="001D6D2E">
          <w:fldChar w:fldCharType="separate"/>
        </w:r>
        <w:r w:rsidR="00120977" w:rsidRPr="00120977" w:rsidDel="001D6D2E">
          <w:rPr>
            <w:rFonts w:ascii="Calibri" w:hAnsi="Calibri" w:cs="Calibri"/>
            <w:szCs w:val="24"/>
            <w:vertAlign w:val="superscript"/>
          </w:rPr>
          <w:delText>10</w:delText>
        </w:r>
        <w:r w:rsidRPr="001851EA" w:rsidDel="001D6D2E">
          <w:fldChar w:fldCharType="end"/>
        </w:r>
        <w:r w:rsidRPr="001851EA" w:rsidDel="001D6D2E">
          <w:delText xml:space="preserve">. </w:delText>
        </w:r>
      </w:del>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397"/>
      </w:tblGrid>
      <w:tr w:rsidR="00B72371" w:rsidDel="001D6D2E" w14:paraId="47B6967B" w14:textId="2A57DF19" w:rsidTr="00484A71">
        <w:trPr>
          <w:trHeight w:val="292"/>
          <w:jc w:val="center"/>
          <w:del w:id="2556" w:author="Beath, Hamish R" w:date="2025-10-09T16:31:00Z"/>
        </w:trPr>
        <w:tc>
          <w:tcPr>
            <w:tcW w:w="3397" w:type="dxa"/>
            <w:noWrap/>
          </w:tcPr>
          <w:p w14:paraId="47B6967A" w14:textId="141CA7A3" w:rsidR="00011533" w:rsidRPr="001851EA" w:rsidDel="001D6D2E" w:rsidRDefault="00965654" w:rsidP="00484A71">
            <w:pPr>
              <w:rPr>
                <w:del w:id="2557" w:author="Beath, Hamish R" w:date="2025-10-09T16:31:00Z" w16du:dateUtc="2025-10-09T15:31:00Z"/>
                <w:b/>
                <w:bCs/>
              </w:rPr>
            </w:pPr>
            <w:del w:id="2558" w:author="Beath, Hamish R" w:date="2025-10-09T16:31:00Z" w16du:dateUtc="2025-10-09T15:31:00Z">
              <w:r w:rsidRPr="001851EA" w:rsidDel="001D6D2E">
                <w:rPr>
                  <w:b/>
                  <w:bCs/>
                </w:rPr>
                <w:delText xml:space="preserve">Project </w:delText>
              </w:r>
            </w:del>
          </w:p>
        </w:tc>
      </w:tr>
      <w:tr w:rsidR="00B72371" w:rsidDel="001D6D2E" w14:paraId="47B6967D" w14:textId="08D9248A" w:rsidTr="00484A71">
        <w:trPr>
          <w:trHeight w:val="292"/>
          <w:jc w:val="center"/>
          <w:del w:id="2559" w:author="Beath, Hamish R" w:date="2025-10-09T16:31:00Z"/>
        </w:trPr>
        <w:tc>
          <w:tcPr>
            <w:tcW w:w="3397" w:type="dxa"/>
            <w:noWrap/>
            <w:hideMark/>
          </w:tcPr>
          <w:p w14:paraId="47B6967C" w14:textId="2CFD34A3" w:rsidR="00D521E5" w:rsidRPr="001851EA" w:rsidDel="001D6D2E" w:rsidRDefault="00965654" w:rsidP="00D521E5">
            <w:pPr>
              <w:rPr>
                <w:del w:id="2560" w:author="Beath, Hamish R" w:date="2025-10-09T16:31:00Z" w16du:dateUtc="2025-10-09T15:31:00Z"/>
              </w:rPr>
            </w:pPr>
            <w:bookmarkStart w:id="2561" w:name="_Hlk206531325"/>
            <w:del w:id="2562" w:author="Beath, Hamish R" w:date="2025-10-09T16:31:00Z" w16du:dateUtc="2025-10-09T15:31:00Z">
              <w:r w:rsidRPr="001851EA" w:rsidDel="001D6D2E">
                <w:delText>CD-LINKS</w:delText>
              </w:r>
            </w:del>
          </w:p>
        </w:tc>
      </w:tr>
      <w:tr w:rsidR="00B72371" w:rsidDel="001D6D2E" w14:paraId="47B6967F" w14:textId="31A8C13C" w:rsidTr="00484A71">
        <w:trPr>
          <w:trHeight w:val="292"/>
          <w:jc w:val="center"/>
          <w:del w:id="2563" w:author="Beath, Hamish R" w:date="2025-10-09T16:31:00Z"/>
        </w:trPr>
        <w:tc>
          <w:tcPr>
            <w:tcW w:w="3397" w:type="dxa"/>
            <w:noWrap/>
            <w:hideMark/>
          </w:tcPr>
          <w:p w14:paraId="47B6967E" w14:textId="08A4B462" w:rsidR="00D521E5" w:rsidRPr="001851EA" w:rsidDel="001D6D2E" w:rsidRDefault="00965654" w:rsidP="00D521E5">
            <w:pPr>
              <w:rPr>
                <w:del w:id="2564" w:author="Beath, Hamish R" w:date="2025-10-09T16:31:00Z" w16du:dateUtc="2025-10-09T15:31:00Z"/>
              </w:rPr>
            </w:pPr>
            <w:del w:id="2565" w:author="Beath, Hamish R" w:date="2025-10-09T16:31:00Z" w16du:dateUtc="2025-10-09T15:31:00Z">
              <w:r w:rsidRPr="001851EA" w:rsidDel="001D6D2E">
                <w:delText>ENGAGE</w:delText>
              </w:r>
            </w:del>
          </w:p>
        </w:tc>
      </w:tr>
      <w:tr w:rsidR="00B72371" w:rsidDel="001D6D2E" w14:paraId="47B69681" w14:textId="2E3C4F2D" w:rsidTr="00484A71">
        <w:trPr>
          <w:trHeight w:val="292"/>
          <w:jc w:val="center"/>
          <w:del w:id="2566" w:author="Beath, Hamish R" w:date="2025-10-09T16:31:00Z"/>
        </w:trPr>
        <w:tc>
          <w:tcPr>
            <w:tcW w:w="3397" w:type="dxa"/>
            <w:noWrap/>
            <w:hideMark/>
          </w:tcPr>
          <w:p w14:paraId="47B69680" w14:textId="40CA5C1B" w:rsidR="00D521E5" w:rsidRPr="001851EA" w:rsidDel="001D6D2E" w:rsidRDefault="00965654" w:rsidP="00D521E5">
            <w:pPr>
              <w:rPr>
                <w:del w:id="2567" w:author="Beath, Hamish R" w:date="2025-10-09T16:31:00Z" w16du:dateUtc="2025-10-09T15:31:00Z"/>
              </w:rPr>
            </w:pPr>
            <w:del w:id="2568" w:author="Beath, Hamish R" w:date="2025-10-09T16:31:00Z" w16du:dateUtc="2025-10-09T15:31:00Z">
              <w:r w:rsidRPr="001851EA" w:rsidDel="001D6D2E">
                <w:delText>Fujimori 2020</w:delText>
              </w:r>
            </w:del>
          </w:p>
        </w:tc>
      </w:tr>
      <w:tr w:rsidR="00B72371" w:rsidDel="001D6D2E" w14:paraId="47B69683" w14:textId="04202D28" w:rsidTr="00484A71">
        <w:trPr>
          <w:trHeight w:val="292"/>
          <w:jc w:val="center"/>
          <w:del w:id="2569" w:author="Beath, Hamish R" w:date="2025-10-09T16:31:00Z"/>
        </w:trPr>
        <w:tc>
          <w:tcPr>
            <w:tcW w:w="3397" w:type="dxa"/>
            <w:noWrap/>
            <w:hideMark/>
          </w:tcPr>
          <w:p w14:paraId="47B69682" w14:textId="1D3E8FD2" w:rsidR="00D521E5" w:rsidRPr="001851EA" w:rsidDel="001D6D2E" w:rsidRDefault="00965654" w:rsidP="00D521E5">
            <w:pPr>
              <w:rPr>
                <w:del w:id="2570" w:author="Beath, Hamish R" w:date="2025-10-09T16:31:00Z" w16du:dateUtc="2025-10-09T15:31:00Z"/>
              </w:rPr>
            </w:pPr>
            <w:del w:id="2571" w:author="Beath, Hamish R" w:date="2025-10-09T16:31:00Z" w16du:dateUtc="2025-10-09T15:31:00Z">
              <w:r w:rsidRPr="001851EA" w:rsidDel="001D6D2E">
                <w:delText>Holz 2018</w:delText>
              </w:r>
            </w:del>
          </w:p>
        </w:tc>
      </w:tr>
      <w:tr w:rsidR="00B72371" w:rsidDel="001D6D2E" w14:paraId="47B69685" w14:textId="079F1C5D" w:rsidTr="00484A71">
        <w:trPr>
          <w:trHeight w:val="292"/>
          <w:jc w:val="center"/>
          <w:del w:id="2572" w:author="Beath, Hamish R" w:date="2025-10-09T16:31:00Z"/>
        </w:trPr>
        <w:tc>
          <w:tcPr>
            <w:tcW w:w="3397" w:type="dxa"/>
            <w:noWrap/>
            <w:hideMark/>
          </w:tcPr>
          <w:p w14:paraId="47B69684" w14:textId="46CED3C6" w:rsidR="00D521E5" w:rsidRPr="001851EA" w:rsidDel="001D6D2E" w:rsidRDefault="00965654" w:rsidP="00D521E5">
            <w:pPr>
              <w:rPr>
                <w:del w:id="2573" w:author="Beath, Hamish R" w:date="2025-10-09T16:31:00Z" w16du:dateUtc="2025-10-09T15:31:00Z"/>
              </w:rPr>
            </w:pPr>
            <w:del w:id="2574" w:author="Beath, Hamish R" w:date="2025-10-09T16:31:00Z" w16du:dateUtc="2025-10-09T15:31:00Z">
              <w:r w:rsidRPr="001851EA" w:rsidDel="001D6D2E">
                <w:delText>SSP</w:delText>
              </w:r>
            </w:del>
          </w:p>
        </w:tc>
      </w:tr>
      <w:tr w:rsidR="00B72371" w:rsidDel="001D6D2E" w14:paraId="47B69687" w14:textId="27596732" w:rsidTr="00484A71">
        <w:trPr>
          <w:trHeight w:val="292"/>
          <w:jc w:val="center"/>
          <w:del w:id="2575" w:author="Beath, Hamish R" w:date="2025-10-09T16:31:00Z"/>
        </w:trPr>
        <w:tc>
          <w:tcPr>
            <w:tcW w:w="3397" w:type="dxa"/>
            <w:noWrap/>
            <w:hideMark/>
          </w:tcPr>
          <w:p w14:paraId="47B69686" w14:textId="3F9A8E7F" w:rsidR="00D521E5" w:rsidRPr="001851EA" w:rsidDel="001D6D2E" w:rsidRDefault="00965654" w:rsidP="00D521E5">
            <w:pPr>
              <w:rPr>
                <w:del w:id="2576" w:author="Beath, Hamish R" w:date="2025-10-09T16:31:00Z" w16du:dateUtc="2025-10-09T15:31:00Z"/>
              </w:rPr>
            </w:pPr>
            <w:del w:id="2577" w:author="Beath, Hamish R" w:date="2025-10-09T16:31:00Z" w16du:dateUtc="2025-10-09T15:31:00Z">
              <w:r w:rsidRPr="001851EA" w:rsidDel="001D6D2E">
                <w:delText>Ou 2021</w:delText>
              </w:r>
            </w:del>
          </w:p>
        </w:tc>
      </w:tr>
      <w:tr w:rsidR="00B72371" w:rsidDel="001D6D2E" w14:paraId="47B69689" w14:textId="38EFB610" w:rsidTr="00484A71">
        <w:trPr>
          <w:trHeight w:val="292"/>
          <w:jc w:val="center"/>
          <w:del w:id="2578" w:author="Beath, Hamish R" w:date="2025-10-09T16:31:00Z"/>
        </w:trPr>
        <w:tc>
          <w:tcPr>
            <w:tcW w:w="3397" w:type="dxa"/>
            <w:noWrap/>
            <w:hideMark/>
          </w:tcPr>
          <w:p w14:paraId="47B69688" w14:textId="3090AAA8" w:rsidR="00D521E5" w:rsidRPr="001851EA" w:rsidDel="001D6D2E" w:rsidRDefault="00965654" w:rsidP="00D521E5">
            <w:pPr>
              <w:rPr>
                <w:del w:id="2579" w:author="Beath, Hamish R" w:date="2025-10-09T16:31:00Z" w16du:dateUtc="2025-10-09T15:31:00Z"/>
              </w:rPr>
            </w:pPr>
            <w:del w:id="2580" w:author="Beath, Hamish R" w:date="2025-10-09T16:31:00Z" w16du:dateUtc="2025-10-09T15:31:00Z">
              <w:r w:rsidRPr="001851EA" w:rsidDel="001D6D2E">
                <w:delText>van Vuuren 2021</w:delText>
              </w:r>
            </w:del>
          </w:p>
        </w:tc>
      </w:tr>
      <w:tr w:rsidR="00B72371" w:rsidDel="001D6D2E" w14:paraId="47B6968B" w14:textId="0FC4BD11" w:rsidTr="00484A71">
        <w:trPr>
          <w:trHeight w:val="292"/>
          <w:jc w:val="center"/>
          <w:del w:id="2581" w:author="Beath, Hamish R" w:date="2025-10-09T16:31:00Z"/>
        </w:trPr>
        <w:tc>
          <w:tcPr>
            <w:tcW w:w="3397" w:type="dxa"/>
            <w:noWrap/>
            <w:hideMark/>
          </w:tcPr>
          <w:p w14:paraId="47B6968A" w14:textId="2BBD1469" w:rsidR="00D521E5" w:rsidRPr="001851EA" w:rsidDel="001D6D2E" w:rsidRDefault="00965654" w:rsidP="00D521E5">
            <w:pPr>
              <w:rPr>
                <w:del w:id="2582" w:author="Beath, Hamish R" w:date="2025-10-09T16:31:00Z" w16du:dateUtc="2025-10-09T15:31:00Z"/>
              </w:rPr>
            </w:pPr>
            <w:del w:id="2583" w:author="Beath, Hamish R" w:date="2025-10-09T16:31:00Z" w16du:dateUtc="2025-10-09T15:31:00Z">
              <w:r w:rsidRPr="001851EA" w:rsidDel="001D6D2E">
                <w:delText>ADVANCE</w:delText>
              </w:r>
            </w:del>
          </w:p>
        </w:tc>
      </w:tr>
      <w:tr w:rsidR="00B72371" w:rsidDel="001D6D2E" w14:paraId="47B6968D" w14:textId="21CE361B" w:rsidTr="00484A71">
        <w:trPr>
          <w:trHeight w:val="292"/>
          <w:jc w:val="center"/>
          <w:del w:id="2584" w:author="Beath, Hamish R" w:date="2025-10-09T16:31:00Z"/>
        </w:trPr>
        <w:tc>
          <w:tcPr>
            <w:tcW w:w="3397" w:type="dxa"/>
            <w:noWrap/>
            <w:hideMark/>
          </w:tcPr>
          <w:p w14:paraId="47B6968C" w14:textId="01C5F17F" w:rsidR="00D521E5" w:rsidRPr="001851EA" w:rsidDel="001D6D2E" w:rsidRDefault="00965654" w:rsidP="00D521E5">
            <w:pPr>
              <w:rPr>
                <w:del w:id="2585" w:author="Beath, Hamish R" w:date="2025-10-09T16:31:00Z" w16du:dateUtc="2025-10-09T15:31:00Z"/>
              </w:rPr>
            </w:pPr>
            <w:del w:id="2586" w:author="Beath, Hamish R" w:date="2025-10-09T16:31:00Z" w16du:dateUtc="2025-10-09T15:31:00Z">
              <w:r w:rsidRPr="001851EA" w:rsidDel="001D6D2E">
                <w:delText>EMF33</w:delText>
              </w:r>
            </w:del>
          </w:p>
        </w:tc>
      </w:tr>
      <w:tr w:rsidR="00B72371" w:rsidDel="001D6D2E" w14:paraId="47B6968F" w14:textId="322764F5" w:rsidTr="00484A71">
        <w:trPr>
          <w:trHeight w:val="292"/>
          <w:jc w:val="center"/>
          <w:del w:id="2587" w:author="Beath, Hamish R" w:date="2025-10-09T16:31:00Z"/>
        </w:trPr>
        <w:tc>
          <w:tcPr>
            <w:tcW w:w="3397" w:type="dxa"/>
            <w:noWrap/>
            <w:hideMark/>
          </w:tcPr>
          <w:p w14:paraId="47B6968E" w14:textId="049A6528" w:rsidR="00D521E5" w:rsidRPr="001851EA" w:rsidDel="001D6D2E" w:rsidRDefault="00965654" w:rsidP="00D521E5">
            <w:pPr>
              <w:rPr>
                <w:del w:id="2588" w:author="Beath, Hamish R" w:date="2025-10-09T16:31:00Z" w16du:dateUtc="2025-10-09T15:31:00Z"/>
              </w:rPr>
            </w:pPr>
            <w:del w:id="2589" w:author="Beath, Hamish R" w:date="2025-10-09T16:31:00Z" w16du:dateUtc="2025-10-09T15:31:00Z">
              <w:r w:rsidRPr="001851EA" w:rsidDel="001D6D2E">
                <w:delText>Grubler 2018</w:delText>
              </w:r>
            </w:del>
          </w:p>
        </w:tc>
      </w:tr>
      <w:tr w:rsidR="00B72371" w:rsidDel="001D6D2E" w14:paraId="47B69691" w14:textId="1EB1DFEA" w:rsidTr="00484A71">
        <w:trPr>
          <w:trHeight w:val="292"/>
          <w:jc w:val="center"/>
          <w:del w:id="2590" w:author="Beath, Hamish R" w:date="2025-10-09T16:31:00Z"/>
        </w:trPr>
        <w:tc>
          <w:tcPr>
            <w:tcW w:w="3397" w:type="dxa"/>
            <w:noWrap/>
            <w:hideMark/>
          </w:tcPr>
          <w:p w14:paraId="47B69690" w14:textId="667E8499" w:rsidR="00D521E5" w:rsidRPr="001851EA" w:rsidDel="001D6D2E" w:rsidRDefault="00965654" w:rsidP="00D521E5">
            <w:pPr>
              <w:rPr>
                <w:del w:id="2591" w:author="Beath, Hamish R" w:date="2025-10-09T16:31:00Z" w16du:dateUtc="2025-10-09T15:31:00Z"/>
              </w:rPr>
            </w:pPr>
            <w:del w:id="2592" w:author="Beath, Hamish R" w:date="2025-10-09T16:31:00Z" w16du:dateUtc="2025-10-09T15:31:00Z">
              <w:r w:rsidRPr="001851EA" w:rsidDel="001D6D2E">
                <w:delText>NGFS2</w:delText>
              </w:r>
            </w:del>
          </w:p>
        </w:tc>
      </w:tr>
      <w:tr w:rsidR="00B72371" w:rsidDel="001D6D2E" w14:paraId="47B69693" w14:textId="1A42D776" w:rsidTr="00484A71">
        <w:trPr>
          <w:trHeight w:val="292"/>
          <w:jc w:val="center"/>
          <w:del w:id="2593" w:author="Beath, Hamish R" w:date="2025-10-09T16:31:00Z"/>
        </w:trPr>
        <w:tc>
          <w:tcPr>
            <w:tcW w:w="3397" w:type="dxa"/>
            <w:noWrap/>
            <w:hideMark/>
          </w:tcPr>
          <w:p w14:paraId="47B69692" w14:textId="6046E16C" w:rsidR="00D521E5" w:rsidRPr="001851EA" w:rsidDel="001D6D2E" w:rsidRDefault="00965654" w:rsidP="00D521E5">
            <w:pPr>
              <w:rPr>
                <w:del w:id="2594" w:author="Beath, Hamish R" w:date="2025-10-09T16:31:00Z" w16du:dateUtc="2025-10-09T15:31:00Z"/>
              </w:rPr>
            </w:pPr>
            <w:del w:id="2595" w:author="Beath, Hamish R" w:date="2025-10-09T16:31:00Z" w16du:dateUtc="2025-10-09T15:31:00Z">
              <w:r w:rsidRPr="001851EA" w:rsidDel="001D6D2E">
                <w:delText>Kikstra 2021</w:delText>
              </w:r>
            </w:del>
          </w:p>
        </w:tc>
      </w:tr>
      <w:tr w:rsidR="00B72371" w:rsidDel="001D6D2E" w14:paraId="47B69695" w14:textId="270BA104" w:rsidTr="00484A71">
        <w:trPr>
          <w:trHeight w:val="292"/>
          <w:jc w:val="center"/>
          <w:del w:id="2596" w:author="Beath, Hamish R" w:date="2025-10-09T16:31:00Z"/>
        </w:trPr>
        <w:tc>
          <w:tcPr>
            <w:tcW w:w="3397" w:type="dxa"/>
            <w:noWrap/>
            <w:hideMark/>
          </w:tcPr>
          <w:p w14:paraId="47B69694" w14:textId="577B0F6D" w:rsidR="00D521E5" w:rsidRPr="001851EA" w:rsidDel="001D6D2E" w:rsidRDefault="00965654" w:rsidP="00D521E5">
            <w:pPr>
              <w:rPr>
                <w:del w:id="2597" w:author="Beath, Hamish R" w:date="2025-10-09T16:31:00Z" w16du:dateUtc="2025-10-09T15:31:00Z"/>
              </w:rPr>
            </w:pPr>
            <w:del w:id="2598" w:author="Beath, Hamish R" w:date="2025-10-09T16:31:00Z" w16du:dateUtc="2025-10-09T15:31:00Z">
              <w:r w:rsidRPr="001851EA" w:rsidDel="001D6D2E">
                <w:delText>Strefler 2018</w:delText>
              </w:r>
            </w:del>
          </w:p>
        </w:tc>
      </w:tr>
      <w:tr w:rsidR="00B72371" w:rsidDel="001D6D2E" w14:paraId="47B69697" w14:textId="13F4F3F0" w:rsidTr="00484A71">
        <w:trPr>
          <w:trHeight w:val="292"/>
          <w:jc w:val="center"/>
          <w:del w:id="2599" w:author="Beath, Hamish R" w:date="2025-10-09T16:31:00Z"/>
        </w:trPr>
        <w:tc>
          <w:tcPr>
            <w:tcW w:w="3397" w:type="dxa"/>
            <w:noWrap/>
            <w:hideMark/>
          </w:tcPr>
          <w:p w14:paraId="47B69696" w14:textId="4739EAE3" w:rsidR="00D521E5" w:rsidRPr="001851EA" w:rsidDel="001D6D2E" w:rsidRDefault="00965654" w:rsidP="00D521E5">
            <w:pPr>
              <w:rPr>
                <w:del w:id="2600" w:author="Beath, Hamish R" w:date="2025-10-09T16:31:00Z" w16du:dateUtc="2025-10-09T15:31:00Z"/>
              </w:rPr>
            </w:pPr>
            <w:del w:id="2601" w:author="Beath, Hamish R" w:date="2025-10-09T16:31:00Z" w16du:dateUtc="2025-10-09T15:31:00Z">
              <w:r w:rsidRPr="001851EA" w:rsidDel="001D6D2E">
                <w:delText>Strefler 2021a</w:delText>
              </w:r>
            </w:del>
          </w:p>
        </w:tc>
      </w:tr>
      <w:tr w:rsidR="00B72371" w:rsidDel="001D6D2E" w14:paraId="47B69699" w14:textId="7196A23F" w:rsidTr="00484A71">
        <w:trPr>
          <w:trHeight w:val="292"/>
          <w:jc w:val="center"/>
          <w:del w:id="2602" w:author="Beath, Hamish R" w:date="2025-10-09T16:31:00Z"/>
        </w:trPr>
        <w:tc>
          <w:tcPr>
            <w:tcW w:w="3397" w:type="dxa"/>
            <w:noWrap/>
            <w:hideMark/>
          </w:tcPr>
          <w:p w14:paraId="47B69698" w14:textId="06F49F79" w:rsidR="00D521E5" w:rsidRPr="001851EA" w:rsidDel="001D6D2E" w:rsidRDefault="00965654" w:rsidP="00D521E5">
            <w:pPr>
              <w:rPr>
                <w:del w:id="2603" w:author="Beath, Hamish R" w:date="2025-10-09T16:31:00Z" w16du:dateUtc="2025-10-09T15:31:00Z"/>
              </w:rPr>
            </w:pPr>
            <w:del w:id="2604" w:author="Beath, Hamish R" w:date="2025-10-09T16:31:00Z" w16du:dateUtc="2025-10-09T15:31:00Z">
              <w:r w:rsidRPr="001851EA" w:rsidDel="001D6D2E">
                <w:delText>Schultes 2021</w:delText>
              </w:r>
            </w:del>
          </w:p>
        </w:tc>
      </w:tr>
      <w:tr w:rsidR="00B72371" w:rsidDel="001D6D2E" w14:paraId="47B6969B" w14:textId="3CC1D834" w:rsidTr="00484A71">
        <w:trPr>
          <w:trHeight w:val="292"/>
          <w:jc w:val="center"/>
          <w:del w:id="2605" w:author="Beath, Hamish R" w:date="2025-10-09T16:31:00Z"/>
        </w:trPr>
        <w:tc>
          <w:tcPr>
            <w:tcW w:w="3397" w:type="dxa"/>
            <w:noWrap/>
            <w:hideMark/>
          </w:tcPr>
          <w:p w14:paraId="47B6969A" w14:textId="07755EC8" w:rsidR="00D521E5" w:rsidRPr="001851EA" w:rsidDel="001D6D2E" w:rsidRDefault="00965654" w:rsidP="00D521E5">
            <w:pPr>
              <w:rPr>
                <w:del w:id="2606" w:author="Beath, Hamish R" w:date="2025-10-09T16:31:00Z" w16du:dateUtc="2025-10-09T15:31:00Z"/>
              </w:rPr>
            </w:pPr>
            <w:del w:id="2607" w:author="Beath, Hamish R" w:date="2025-10-09T16:31:00Z" w16du:dateUtc="2025-10-09T15:31:00Z">
              <w:r w:rsidRPr="001851EA" w:rsidDel="001D6D2E">
                <w:delText>Baumstark 2021</w:delText>
              </w:r>
            </w:del>
          </w:p>
        </w:tc>
      </w:tr>
      <w:tr w:rsidR="00B72371" w:rsidDel="001D6D2E" w14:paraId="47B6969D" w14:textId="474C46D7" w:rsidTr="00484A71">
        <w:trPr>
          <w:trHeight w:val="292"/>
          <w:jc w:val="center"/>
          <w:del w:id="2608" w:author="Beath, Hamish R" w:date="2025-10-09T16:31:00Z"/>
        </w:trPr>
        <w:tc>
          <w:tcPr>
            <w:tcW w:w="3397" w:type="dxa"/>
            <w:noWrap/>
            <w:hideMark/>
          </w:tcPr>
          <w:p w14:paraId="47B6969C" w14:textId="77CB24B6" w:rsidR="00D521E5" w:rsidRPr="001851EA" w:rsidDel="001D6D2E" w:rsidRDefault="00965654" w:rsidP="00D521E5">
            <w:pPr>
              <w:rPr>
                <w:del w:id="2609" w:author="Beath, Hamish R" w:date="2025-10-09T16:31:00Z" w16du:dateUtc="2025-10-09T15:31:00Z"/>
              </w:rPr>
            </w:pPr>
            <w:del w:id="2610" w:author="Beath, Hamish R" w:date="2025-10-09T16:31:00Z" w16du:dateUtc="2025-10-09T15:31:00Z">
              <w:r w:rsidRPr="001851EA" w:rsidDel="001D6D2E">
                <w:delText>Kriegler 2018</w:delText>
              </w:r>
            </w:del>
          </w:p>
        </w:tc>
      </w:tr>
      <w:tr w:rsidR="00B72371" w:rsidDel="001D6D2E" w14:paraId="47B6969F" w14:textId="3F960460" w:rsidTr="00484A71">
        <w:trPr>
          <w:trHeight w:val="292"/>
          <w:jc w:val="center"/>
          <w:del w:id="2611" w:author="Beath, Hamish R" w:date="2025-10-09T16:31:00Z"/>
        </w:trPr>
        <w:tc>
          <w:tcPr>
            <w:tcW w:w="3397" w:type="dxa"/>
            <w:noWrap/>
            <w:hideMark/>
          </w:tcPr>
          <w:p w14:paraId="47B6969E" w14:textId="2D23558E" w:rsidR="00D521E5" w:rsidRPr="001851EA" w:rsidDel="001D6D2E" w:rsidRDefault="00965654" w:rsidP="00D521E5">
            <w:pPr>
              <w:rPr>
                <w:del w:id="2612" w:author="Beath, Hamish R" w:date="2025-10-09T16:31:00Z" w16du:dateUtc="2025-10-09T15:31:00Z"/>
              </w:rPr>
            </w:pPr>
            <w:del w:id="2613" w:author="Beath, Hamish R" w:date="2025-10-09T16:31:00Z" w16du:dateUtc="2025-10-09T15:31:00Z">
              <w:r w:rsidRPr="001851EA" w:rsidDel="001D6D2E">
                <w:delText>Bertram 2018</w:delText>
              </w:r>
            </w:del>
          </w:p>
        </w:tc>
      </w:tr>
      <w:tr w:rsidR="00B72371" w:rsidDel="001D6D2E" w14:paraId="47B696A1" w14:textId="37979514" w:rsidTr="00484A71">
        <w:trPr>
          <w:trHeight w:val="292"/>
          <w:jc w:val="center"/>
          <w:del w:id="2614" w:author="Beath, Hamish R" w:date="2025-10-09T16:31:00Z"/>
        </w:trPr>
        <w:tc>
          <w:tcPr>
            <w:tcW w:w="3397" w:type="dxa"/>
            <w:noWrap/>
            <w:hideMark/>
          </w:tcPr>
          <w:p w14:paraId="47B696A0" w14:textId="25E0AE9D" w:rsidR="00D521E5" w:rsidRPr="001851EA" w:rsidDel="001D6D2E" w:rsidRDefault="00965654" w:rsidP="00D521E5">
            <w:pPr>
              <w:rPr>
                <w:del w:id="2615" w:author="Beath, Hamish R" w:date="2025-10-09T16:31:00Z" w16du:dateUtc="2025-10-09T15:31:00Z"/>
              </w:rPr>
            </w:pPr>
            <w:del w:id="2616" w:author="Beath, Hamish R" w:date="2025-10-09T16:31:00Z" w16du:dateUtc="2025-10-09T15:31:00Z">
              <w:r w:rsidRPr="001851EA" w:rsidDel="001D6D2E">
                <w:delText>Strefler 2021b</w:delText>
              </w:r>
            </w:del>
          </w:p>
        </w:tc>
      </w:tr>
      <w:tr w:rsidR="00B72371" w:rsidDel="001D6D2E" w14:paraId="47B696A3" w14:textId="657AA91B" w:rsidTr="00484A71">
        <w:trPr>
          <w:trHeight w:val="292"/>
          <w:jc w:val="center"/>
          <w:del w:id="2617" w:author="Beath, Hamish R" w:date="2025-10-09T16:31:00Z"/>
        </w:trPr>
        <w:tc>
          <w:tcPr>
            <w:tcW w:w="3397" w:type="dxa"/>
            <w:noWrap/>
            <w:hideMark/>
          </w:tcPr>
          <w:p w14:paraId="47B696A2" w14:textId="00C37561" w:rsidR="00D521E5" w:rsidRPr="001851EA" w:rsidDel="001D6D2E" w:rsidRDefault="00965654" w:rsidP="00D521E5">
            <w:pPr>
              <w:rPr>
                <w:del w:id="2618" w:author="Beath, Hamish R" w:date="2025-10-09T16:31:00Z" w16du:dateUtc="2025-10-09T15:31:00Z"/>
              </w:rPr>
            </w:pPr>
            <w:del w:id="2619" w:author="Beath, Hamish R" w:date="2025-10-09T16:31:00Z" w16du:dateUtc="2025-10-09T15:31:00Z">
              <w:r w:rsidRPr="001851EA" w:rsidDel="001D6D2E">
                <w:delText>Soergel 2021</w:delText>
              </w:r>
            </w:del>
          </w:p>
        </w:tc>
      </w:tr>
      <w:tr w:rsidR="00B72371" w:rsidDel="001D6D2E" w14:paraId="47B696A5" w14:textId="068063D1" w:rsidTr="00484A71">
        <w:trPr>
          <w:trHeight w:val="292"/>
          <w:jc w:val="center"/>
          <w:del w:id="2620" w:author="Beath, Hamish R" w:date="2025-10-09T16:31:00Z"/>
        </w:trPr>
        <w:tc>
          <w:tcPr>
            <w:tcW w:w="3397" w:type="dxa"/>
            <w:noWrap/>
            <w:hideMark/>
          </w:tcPr>
          <w:p w14:paraId="47B696A4" w14:textId="20A21EB2" w:rsidR="00A5357B" w:rsidRPr="001851EA" w:rsidDel="001D6D2E" w:rsidRDefault="00965654" w:rsidP="00D521E5">
            <w:pPr>
              <w:rPr>
                <w:del w:id="2621" w:author="Beath, Hamish R" w:date="2025-10-09T16:31:00Z" w16du:dateUtc="2025-10-09T15:31:00Z"/>
              </w:rPr>
            </w:pPr>
            <w:del w:id="2622" w:author="Beath, Hamish R" w:date="2025-10-09T16:31:00Z" w16du:dateUtc="2025-10-09T15:31:00Z">
              <w:r w:rsidRPr="001851EA" w:rsidDel="001D6D2E">
                <w:delText>Luderer 2021</w:delText>
              </w:r>
            </w:del>
          </w:p>
        </w:tc>
      </w:tr>
      <w:bookmarkEnd w:id="2561"/>
    </w:tbl>
    <w:p w14:paraId="47B696A6" w14:textId="318F314E" w:rsidR="00011533" w:rsidRPr="001851EA" w:rsidDel="001D6D2E" w:rsidRDefault="00011533" w:rsidP="00011533">
      <w:pPr>
        <w:rPr>
          <w:del w:id="2623" w:author="Beath, Hamish R" w:date="2025-10-09T16:31:00Z" w16du:dateUtc="2025-10-09T15:31:00Z"/>
          <w:b/>
          <w:bCs/>
        </w:rPr>
      </w:pPr>
    </w:p>
    <w:p w14:paraId="47B696A7" w14:textId="5D633CF3" w:rsidR="007866C2" w:rsidRPr="001851EA" w:rsidDel="001D6D2E" w:rsidRDefault="007866C2" w:rsidP="00A54CFC">
      <w:pPr>
        <w:rPr>
          <w:del w:id="2624" w:author="Beath, Hamish R" w:date="2025-10-09T16:31:00Z" w16du:dateUtc="2025-10-09T15:31:00Z"/>
          <w:b/>
          <w:bCs/>
        </w:rPr>
      </w:pPr>
    </w:p>
    <w:p w14:paraId="47B696A8" w14:textId="43261849" w:rsidR="007866C2" w:rsidRPr="001851EA" w:rsidDel="001D6D2E" w:rsidRDefault="007866C2" w:rsidP="00A54CFC">
      <w:pPr>
        <w:rPr>
          <w:del w:id="2625" w:author="Beath, Hamish R" w:date="2025-10-09T16:31:00Z" w16du:dateUtc="2025-10-09T15:31:00Z"/>
          <w:b/>
          <w:bCs/>
        </w:rPr>
      </w:pPr>
    </w:p>
    <w:p w14:paraId="47B696A9" w14:textId="38FA7083" w:rsidR="00D521E5" w:rsidRPr="001851EA" w:rsidDel="001D6D2E" w:rsidRDefault="00965654">
      <w:pPr>
        <w:rPr>
          <w:del w:id="2626" w:author="Beath, Hamish R" w:date="2025-10-09T16:31:00Z" w16du:dateUtc="2025-10-09T15:31:00Z"/>
          <w:b/>
          <w:bCs/>
        </w:rPr>
      </w:pPr>
      <w:del w:id="2627" w:author="Beath, Hamish R" w:date="2025-10-09T16:31:00Z" w16du:dateUtc="2025-10-09T15:31:00Z">
        <w:r w:rsidRPr="001851EA" w:rsidDel="001D6D2E">
          <w:rPr>
            <w:b/>
            <w:bCs/>
          </w:rPr>
          <w:br w:type="page"/>
        </w:r>
      </w:del>
    </w:p>
    <w:p w14:paraId="47B696AA" w14:textId="3943BB88" w:rsidR="00A54CFC" w:rsidRPr="001851EA" w:rsidDel="001D6D2E" w:rsidRDefault="00965654" w:rsidP="00A54CFC">
      <w:pPr>
        <w:rPr>
          <w:del w:id="2628" w:author="Beath, Hamish R" w:date="2025-10-09T16:31:00Z" w16du:dateUtc="2025-10-09T15:31:00Z"/>
        </w:rPr>
      </w:pPr>
      <w:del w:id="2629" w:author="Beath, Hamish R" w:date="2025-10-09T16:31:00Z" w16du:dateUtc="2025-10-09T15:31:00Z">
        <w:r w:rsidRPr="001851EA" w:rsidDel="001D6D2E">
          <w:rPr>
            <w:b/>
            <w:bCs/>
          </w:rPr>
          <w:delText>Supplementary Table S</w:delText>
        </w:r>
        <w:r w:rsidR="007866C2" w:rsidRPr="001851EA" w:rsidDel="001D6D2E">
          <w:rPr>
            <w:b/>
            <w:bCs/>
          </w:rPr>
          <w:delText>3</w:delText>
        </w:r>
        <w:r w:rsidRPr="001851EA" w:rsidDel="001D6D2E">
          <w:rPr>
            <w:b/>
            <w:bCs/>
          </w:rPr>
          <w:delText xml:space="preserve"> | </w:delText>
        </w:r>
        <w:r w:rsidR="00617670" w:rsidRPr="001851EA" w:rsidDel="001D6D2E">
          <w:rPr>
            <w:b/>
            <w:bCs/>
          </w:rPr>
          <w:delText>Summary of vetting criteria applied in IPCC AR6 and in this study.</w:delText>
        </w:r>
        <w:r w:rsidR="00617670" w:rsidRPr="001851EA" w:rsidDel="001D6D2E">
          <w:delText xml:space="preserve"> </w:delText>
        </w:r>
        <w:r w:rsidR="000671EC" w:rsidRPr="001851EA" w:rsidDel="001D6D2E">
          <w:delText>Adapted</w:delText>
        </w:r>
        <w:r w:rsidR="00617670" w:rsidRPr="001851EA" w:rsidDel="001D6D2E">
          <w:delText xml:space="preserve"> from </w:delText>
        </w:r>
        <w:r w:rsidRPr="001851EA" w:rsidDel="001D6D2E">
          <w:delText>Table 11 in ref.</w:delText>
        </w:r>
        <w:r w:rsidR="00AF409C" w:rsidRPr="001851EA" w:rsidDel="001D6D2E">
          <w:delText> </w:delText>
        </w:r>
        <w:r w:rsidRPr="001851EA" w:rsidDel="001D6D2E">
          <w:fldChar w:fldCharType="begin"/>
        </w:r>
        <w:r w:rsidR="00CD4E97" w:rsidDel="001D6D2E">
          <w:delInstrText xml:space="preserve"> ADDIN ZOTERO_ITEM CSL_CITATION {"citationID":"DMCM3LPd","properties":{"formattedCitation":"\\super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delInstrText>
        </w:r>
        <w:r w:rsidRPr="001851EA" w:rsidDel="001D6D2E">
          <w:fldChar w:fldCharType="separate"/>
        </w:r>
        <w:r w:rsidR="00CD4E97" w:rsidRPr="00CD4E97" w:rsidDel="001D6D2E">
          <w:rPr>
            <w:rFonts w:ascii="Calibri" w:hAnsi="Calibri" w:cs="Calibri"/>
            <w:szCs w:val="24"/>
            <w:vertAlign w:val="superscript"/>
          </w:rPr>
          <w:delText>29</w:delText>
        </w:r>
        <w:r w:rsidRPr="001851EA" w:rsidDel="001D6D2E">
          <w:fldChar w:fldCharType="end"/>
        </w:r>
        <w:r w:rsidR="00617670" w:rsidRPr="001851EA" w:rsidDel="001D6D2E">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5"/>
        <w:gridCol w:w="2216"/>
        <w:gridCol w:w="2480"/>
      </w:tblGrid>
      <w:tr w:rsidR="00B72371" w:rsidDel="001D6D2E" w14:paraId="47B696AE" w14:textId="5774C41F" w:rsidTr="00544705">
        <w:trPr>
          <w:trHeight w:val="323"/>
          <w:del w:id="2630" w:author="Beath, Hamish R" w:date="2025-10-09T16:31:00Z"/>
        </w:trPr>
        <w:tc>
          <w:tcPr>
            <w:tcW w:w="3975" w:type="dxa"/>
            <w:tcBorders>
              <w:bottom w:val="single" w:sz="4" w:space="0" w:color="auto"/>
              <w:right w:val="single" w:sz="4" w:space="0" w:color="auto"/>
            </w:tcBorders>
          </w:tcPr>
          <w:p w14:paraId="47B696AB" w14:textId="767E2333" w:rsidR="00CD59D6" w:rsidRPr="001851EA" w:rsidDel="001D6D2E" w:rsidRDefault="00CD59D6" w:rsidP="00187A3B">
            <w:pPr>
              <w:jc w:val="left"/>
              <w:rPr>
                <w:del w:id="2631" w:author="Beath, Hamish R" w:date="2025-10-09T16:31:00Z" w16du:dateUtc="2025-10-09T15:31:00Z"/>
                <w:b/>
                <w:bCs/>
                <w:sz w:val="16"/>
                <w:szCs w:val="16"/>
              </w:rPr>
            </w:pPr>
          </w:p>
        </w:tc>
        <w:tc>
          <w:tcPr>
            <w:tcW w:w="2216" w:type="dxa"/>
            <w:tcBorders>
              <w:left w:val="single" w:sz="4" w:space="0" w:color="auto"/>
              <w:bottom w:val="single" w:sz="4" w:space="0" w:color="auto"/>
              <w:right w:val="single" w:sz="4" w:space="0" w:color="auto"/>
            </w:tcBorders>
          </w:tcPr>
          <w:p w14:paraId="47B696AC" w14:textId="463A599E" w:rsidR="00CD59D6" w:rsidRPr="001851EA" w:rsidDel="001D6D2E" w:rsidRDefault="00965654" w:rsidP="00187A3B">
            <w:pPr>
              <w:jc w:val="left"/>
              <w:rPr>
                <w:del w:id="2632" w:author="Beath, Hamish R" w:date="2025-10-09T16:31:00Z" w16du:dateUtc="2025-10-09T15:31:00Z"/>
                <w:b/>
                <w:bCs/>
                <w:sz w:val="16"/>
                <w:szCs w:val="16"/>
              </w:rPr>
            </w:pPr>
            <w:del w:id="2633" w:author="Beath, Hamish R" w:date="2025-10-09T16:31:00Z" w16du:dateUtc="2025-10-09T15:31:00Z">
              <w:r w:rsidRPr="001851EA" w:rsidDel="001D6D2E">
                <w:rPr>
                  <w:b/>
                  <w:bCs/>
                  <w:sz w:val="16"/>
                  <w:szCs w:val="16"/>
                </w:rPr>
                <w:delText>Reference Value</w:delText>
              </w:r>
            </w:del>
          </w:p>
        </w:tc>
        <w:tc>
          <w:tcPr>
            <w:tcW w:w="2480" w:type="dxa"/>
            <w:tcBorders>
              <w:left w:val="single" w:sz="4" w:space="0" w:color="auto"/>
              <w:bottom w:val="single" w:sz="4" w:space="0" w:color="auto"/>
            </w:tcBorders>
          </w:tcPr>
          <w:p w14:paraId="47B696AD" w14:textId="00A51073" w:rsidR="00CD59D6" w:rsidRPr="001851EA" w:rsidDel="001D6D2E" w:rsidRDefault="00965654" w:rsidP="00187A3B">
            <w:pPr>
              <w:jc w:val="left"/>
              <w:rPr>
                <w:del w:id="2634" w:author="Beath, Hamish R" w:date="2025-10-09T16:31:00Z" w16du:dateUtc="2025-10-09T15:31:00Z"/>
                <w:b/>
                <w:bCs/>
                <w:sz w:val="16"/>
                <w:szCs w:val="16"/>
              </w:rPr>
            </w:pPr>
            <w:del w:id="2635" w:author="Beath, Hamish R" w:date="2025-10-09T16:31:00Z" w16du:dateUtc="2025-10-09T15:31:00Z">
              <w:r w:rsidRPr="001851EA" w:rsidDel="001D6D2E">
                <w:rPr>
                  <w:b/>
                  <w:bCs/>
                  <w:sz w:val="16"/>
                  <w:szCs w:val="16"/>
                </w:rPr>
                <w:delText>Range (IP range)</w:delText>
              </w:r>
            </w:del>
          </w:p>
        </w:tc>
      </w:tr>
      <w:tr w:rsidR="00B72371" w:rsidDel="001D6D2E" w14:paraId="47B696B0" w14:textId="478AE943" w:rsidTr="00544705">
        <w:trPr>
          <w:trHeight w:val="277"/>
          <w:del w:id="2636" w:author="Beath, Hamish R" w:date="2025-10-09T16:31:00Z"/>
        </w:trPr>
        <w:tc>
          <w:tcPr>
            <w:tcW w:w="8671" w:type="dxa"/>
            <w:gridSpan w:val="3"/>
            <w:tcBorders>
              <w:top w:val="single" w:sz="4" w:space="0" w:color="auto"/>
              <w:bottom w:val="single" w:sz="4" w:space="0" w:color="auto"/>
            </w:tcBorders>
          </w:tcPr>
          <w:p w14:paraId="47B696AF" w14:textId="2811A245" w:rsidR="00CD59D6" w:rsidRPr="001851EA" w:rsidDel="001D6D2E" w:rsidRDefault="00965654" w:rsidP="00CD59D6">
            <w:pPr>
              <w:jc w:val="center"/>
              <w:rPr>
                <w:del w:id="2637" w:author="Beath, Hamish R" w:date="2025-10-09T16:31:00Z" w16du:dateUtc="2025-10-09T15:31:00Z"/>
                <w:sz w:val="16"/>
                <w:szCs w:val="16"/>
              </w:rPr>
            </w:pPr>
            <w:del w:id="2638" w:author="Beath, Hamish R" w:date="2025-10-09T16:31:00Z" w16du:dateUtc="2025-10-09T15:31:00Z">
              <w:r w:rsidRPr="001851EA" w:rsidDel="001D6D2E">
                <w:rPr>
                  <w:sz w:val="16"/>
                  <w:szCs w:val="16"/>
                </w:rPr>
                <w:delText>Historical emissions (2019 values)</w:delText>
              </w:r>
            </w:del>
          </w:p>
        </w:tc>
      </w:tr>
      <w:tr w:rsidR="00B72371" w:rsidDel="001D6D2E" w14:paraId="47B696B4" w14:textId="6C5DECA8" w:rsidTr="00544705">
        <w:trPr>
          <w:trHeight w:val="241"/>
          <w:del w:id="2639" w:author="Beath, Hamish R" w:date="2025-10-09T16:31:00Z"/>
        </w:trPr>
        <w:tc>
          <w:tcPr>
            <w:tcW w:w="3975" w:type="dxa"/>
            <w:tcBorders>
              <w:top w:val="single" w:sz="4" w:space="0" w:color="auto"/>
              <w:right w:val="single" w:sz="4" w:space="0" w:color="auto"/>
            </w:tcBorders>
          </w:tcPr>
          <w:p w14:paraId="47B696B1" w14:textId="6B21D16C" w:rsidR="00CD59D6" w:rsidRPr="001851EA" w:rsidDel="001D6D2E" w:rsidRDefault="00965654" w:rsidP="00187A3B">
            <w:pPr>
              <w:jc w:val="left"/>
              <w:rPr>
                <w:del w:id="2640" w:author="Beath, Hamish R" w:date="2025-10-09T16:31:00Z" w16du:dateUtc="2025-10-09T15:31:00Z"/>
                <w:sz w:val="16"/>
                <w:szCs w:val="16"/>
              </w:rPr>
            </w:pPr>
            <w:del w:id="2641" w:author="Beath, Hamish R" w:date="2025-10-09T16:31:00Z" w16du:dateUtc="2025-10-09T15:31:00Z">
              <w:r w:rsidRPr="001851EA" w:rsidDel="001D6D2E">
                <w:rPr>
                  <w:sz w:val="16"/>
                  <w:szCs w:val="16"/>
                </w:rPr>
                <w:delText>CO</w:delText>
              </w:r>
              <w:r w:rsidRPr="001851EA" w:rsidDel="001D6D2E">
                <w:rPr>
                  <w:sz w:val="16"/>
                  <w:szCs w:val="16"/>
                  <w:vertAlign w:val="subscript"/>
                </w:rPr>
                <w:delText>2</w:delText>
              </w:r>
              <w:r w:rsidRPr="001851EA" w:rsidDel="001D6D2E">
                <w:rPr>
                  <w:sz w:val="16"/>
                  <w:szCs w:val="16"/>
                </w:rPr>
                <w:delText xml:space="preserve"> total (EIP + AFOLU) Emissions</w:delText>
              </w:r>
            </w:del>
          </w:p>
        </w:tc>
        <w:tc>
          <w:tcPr>
            <w:tcW w:w="2216" w:type="dxa"/>
            <w:tcBorders>
              <w:top w:val="single" w:sz="4" w:space="0" w:color="auto"/>
              <w:left w:val="single" w:sz="4" w:space="0" w:color="auto"/>
              <w:right w:val="single" w:sz="4" w:space="0" w:color="auto"/>
            </w:tcBorders>
          </w:tcPr>
          <w:p w14:paraId="47B696B2" w14:textId="2580C584" w:rsidR="00CD59D6" w:rsidRPr="001851EA" w:rsidDel="001D6D2E" w:rsidRDefault="00965654" w:rsidP="00187A3B">
            <w:pPr>
              <w:jc w:val="left"/>
              <w:rPr>
                <w:del w:id="2642" w:author="Beath, Hamish R" w:date="2025-10-09T16:31:00Z" w16du:dateUtc="2025-10-09T15:31:00Z"/>
                <w:sz w:val="16"/>
                <w:szCs w:val="16"/>
                <w:vertAlign w:val="superscript"/>
              </w:rPr>
            </w:pPr>
            <w:del w:id="2643" w:author="Beath, Hamish R" w:date="2025-10-09T16:31:00Z" w16du:dateUtc="2025-10-09T15:31:00Z">
              <w:r w:rsidRPr="001851EA" w:rsidDel="001D6D2E">
                <w:rPr>
                  <w:sz w:val="16"/>
                  <w:szCs w:val="16"/>
                </w:rPr>
                <w:delText>44251 MtCO</w:delText>
              </w:r>
              <w:r w:rsidRPr="001851EA" w:rsidDel="001D6D2E">
                <w:rPr>
                  <w:sz w:val="16"/>
                  <w:szCs w:val="16"/>
                  <w:vertAlign w:val="subscript"/>
                </w:rPr>
                <w:delText>2</w:delText>
              </w:r>
              <w:r w:rsidRPr="001851EA" w:rsidDel="001D6D2E">
                <w:rPr>
                  <w:sz w:val="16"/>
                  <w:szCs w:val="16"/>
                </w:rPr>
                <w:delText>yr</w:delText>
              </w:r>
              <w:r w:rsidRPr="001851EA" w:rsidDel="001D6D2E">
                <w:rPr>
                  <w:sz w:val="16"/>
                  <w:szCs w:val="16"/>
                  <w:vertAlign w:val="superscript"/>
                </w:rPr>
                <w:delText>-1</w:delText>
              </w:r>
            </w:del>
          </w:p>
        </w:tc>
        <w:tc>
          <w:tcPr>
            <w:tcW w:w="2480" w:type="dxa"/>
            <w:tcBorders>
              <w:top w:val="single" w:sz="4" w:space="0" w:color="auto"/>
              <w:left w:val="single" w:sz="4" w:space="0" w:color="auto"/>
            </w:tcBorders>
          </w:tcPr>
          <w:p w14:paraId="47B696B3" w14:textId="4E82009A" w:rsidR="00CD59D6" w:rsidRPr="001851EA" w:rsidDel="001D6D2E" w:rsidRDefault="00965654" w:rsidP="00187A3B">
            <w:pPr>
              <w:jc w:val="left"/>
              <w:rPr>
                <w:del w:id="2644" w:author="Beath, Hamish R" w:date="2025-10-09T16:31:00Z" w16du:dateUtc="2025-10-09T15:31:00Z"/>
                <w:sz w:val="16"/>
                <w:szCs w:val="16"/>
              </w:rPr>
            </w:pPr>
            <w:del w:id="2645" w:author="Beath, Hamish R" w:date="2025-10-09T16:31:00Z" w16du:dateUtc="2025-10-09T15:31:00Z">
              <w:r w:rsidRPr="001851EA" w:rsidDel="001D6D2E">
                <w:rPr>
                  <w:rFonts w:ascii="Symbol" w:hAnsi="Symbol"/>
                  <w:sz w:val="16"/>
                  <w:szCs w:val="16"/>
                </w:rPr>
                <w:sym w:font="Symbol" w:char="F0B1"/>
              </w:r>
              <w:r w:rsidRPr="001851EA" w:rsidDel="001D6D2E">
                <w:rPr>
                  <w:sz w:val="16"/>
                  <w:szCs w:val="16"/>
                </w:rPr>
                <w:delText>40% (</w:delText>
              </w:r>
              <w:r w:rsidRPr="001851EA" w:rsidDel="001D6D2E">
                <w:rPr>
                  <w:rFonts w:ascii="Symbol" w:hAnsi="Symbol"/>
                  <w:sz w:val="16"/>
                  <w:szCs w:val="16"/>
                </w:rPr>
                <w:sym w:font="Symbol" w:char="F0B1"/>
              </w:r>
              <w:r w:rsidRPr="001851EA" w:rsidDel="001D6D2E">
                <w:rPr>
                  <w:sz w:val="16"/>
                  <w:szCs w:val="16"/>
                </w:rPr>
                <w:delText>20%)</w:delText>
              </w:r>
            </w:del>
          </w:p>
        </w:tc>
      </w:tr>
      <w:tr w:rsidR="00B72371" w:rsidDel="001D6D2E" w14:paraId="47B696B8" w14:textId="3F6B75BB" w:rsidTr="00544705">
        <w:trPr>
          <w:trHeight w:val="227"/>
          <w:del w:id="2646" w:author="Beath, Hamish R" w:date="2025-10-09T16:31:00Z"/>
        </w:trPr>
        <w:tc>
          <w:tcPr>
            <w:tcW w:w="3975" w:type="dxa"/>
            <w:tcBorders>
              <w:right w:val="single" w:sz="4" w:space="0" w:color="auto"/>
            </w:tcBorders>
          </w:tcPr>
          <w:p w14:paraId="47B696B5" w14:textId="64291A26" w:rsidR="00830BAC" w:rsidRPr="001851EA" w:rsidDel="001D6D2E" w:rsidRDefault="00965654" w:rsidP="00830BAC">
            <w:pPr>
              <w:jc w:val="left"/>
              <w:rPr>
                <w:del w:id="2647" w:author="Beath, Hamish R" w:date="2025-10-09T16:31:00Z" w16du:dateUtc="2025-10-09T15:31:00Z"/>
                <w:sz w:val="16"/>
                <w:szCs w:val="16"/>
              </w:rPr>
            </w:pPr>
            <w:del w:id="2648" w:author="Beath, Hamish R" w:date="2025-10-09T16:31:00Z" w16du:dateUtc="2025-10-09T15:31:00Z">
              <w:r w:rsidRPr="001851EA" w:rsidDel="001D6D2E">
                <w:rPr>
                  <w:sz w:val="16"/>
                  <w:szCs w:val="16"/>
                </w:rPr>
                <w:delText>CO</w:delText>
              </w:r>
              <w:r w:rsidRPr="001851EA" w:rsidDel="001D6D2E">
                <w:rPr>
                  <w:sz w:val="16"/>
                  <w:szCs w:val="16"/>
                  <w:vertAlign w:val="subscript"/>
                </w:rPr>
                <w:delText>2</w:delText>
              </w:r>
              <w:r w:rsidRPr="001851EA" w:rsidDel="001D6D2E">
                <w:rPr>
                  <w:sz w:val="16"/>
                  <w:szCs w:val="16"/>
                </w:rPr>
                <w:delText xml:space="preserve"> EIP emissions</w:delText>
              </w:r>
            </w:del>
          </w:p>
        </w:tc>
        <w:tc>
          <w:tcPr>
            <w:tcW w:w="2216" w:type="dxa"/>
            <w:tcBorders>
              <w:left w:val="single" w:sz="4" w:space="0" w:color="auto"/>
              <w:right w:val="single" w:sz="4" w:space="0" w:color="auto"/>
            </w:tcBorders>
          </w:tcPr>
          <w:p w14:paraId="47B696B6" w14:textId="5DBC799C" w:rsidR="00830BAC" w:rsidRPr="001851EA" w:rsidDel="001D6D2E" w:rsidRDefault="00965654" w:rsidP="00830BAC">
            <w:pPr>
              <w:jc w:val="left"/>
              <w:rPr>
                <w:del w:id="2649" w:author="Beath, Hamish R" w:date="2025-10-09T16:31:00Z" w16du:dateUtc="2025-10-09T15:31:00Z"/>
                <w:sz w:val="16"/>
                <w:szCs w:val="16"/>
              </w:rPr>
            </w:pPr>
            <w:del w:id="2650" w:author="Beath, Hamish R" w:date="2025-10-09T16:31:00Z" w16du:dateUtc="2025-10-09T15:31:00Z">
              <w:r w:rsidRPr="001851EA" w:rsidDel="001D6D2E">
                <w:rPr>
                  <w:sz w:val="16"/>
                  <w:szCs w:val="16"/>
                </w:rPr>
                <w:delText>37646 MtCO</w:delText>
              </w:r>
              <w:r w:rsidRPr="001851EA" w:rsidDel="001D6D2E">
                <w:rPr>
                  <w:sz w:val="16"/>
                  <w:szCs w:val="16"/>
                  <w:vertAlign w:val="subscript"/>
                </w:rPr>
                <w:delText>2</w:delText>
              </w:r>
              <w:r w:rsidRPr="001851EA" w:rsidDel="001D6D2E">
                <w:rPr>
                  <w:sz w:val="16"/>
                  <w:szCs w:val="16"/>
                </w:rPr>
                <w:delText>yr</w:delText>
              </w:r>
              <w:r w:rsidRPr="001851EA" w:rsidDel="001D6D2E">
                <w:rPr>
                  <w:sz w:val="16"/>
                  <w:szCs w:val="16"/>
                  <w:vertAlign w:val="superscript"/>
                </w:rPr>
                <w:delText>-1</w:delText>
              </w:r>
            </w:del>
          </w:p>
        </w:tc>
        <w:tc>
          <w:tcPr>
            <w:tcW w:w="2480" w:type="dxa"/>
            <w:tcBorders>
              <w:left w:val="single" w:sz="4" w:space="0" w:color="auto"/>
            </w:tcBorders>
          </w:tcPr>
          <w:p w14:paraId="47B696B7" w14:textId="7B6A7DDD" w:rsidR="00830BAC" w:rsidRPr="001851EA" w:rsidDel="001D6D2E" w:rsidRDefault="00965654" w:rsidP="00830BAC">
            <w:pPr>
              <w:jc w:val="left"/>
              <w:rPr>
                <w:del w:id="2651" w:author="Beath, Hamish R" w:date="2025-10-09T16:31:00Z" w16du:dateUtc="2025-10-09T15:31:00Z"/>
                <w:sz w:val="16"/>
                <w:szCs w:val="16"/>
              </w:rPr>
            </w:pPr>
            <w:del w:id="2652" w:author="Beath, Hamish R" w:date="2025-10-09T16:31:00Z" w16du:dateUtc="2025-10-09T15:31:00Z">
              <w:r w:rsidRPr="001851EA" w:rsidDel="001D6D2E">
                <w:rPr>
                  <w:rFonts w:ascii="Symbol" w:hAnsi="Symbol"/>
                  <w:sz w:val="16"/>
                  <w:szCs w:val="16"/>
                </w:rPr>
                <w:sym w:font="Symbol" w:char="F0B1"/>
              </w:r>
              <w:r w:rsidRPr="001851EA" w:rsidDel="001D6D2E">
                <w:rPr>
                  <w:sz w:val="16"/>
                  <w:szCs w:val="16"/>
                </w:rPr>
                <w:delText>20% (</w:delText>
              </w:r>
              <w:r w:rsidRPr="001851EA" w:rsidDel="001D6D2E">
                <w:rPr>
                  <w:rFonts w:ascii="Symbol" w:hAnsi="Symbol"/>
                  <w:sz w:val="16"/>
                  <w:szCs w:val="16"/>
                </w:rPr>
                <w:sym w:font="Symbol" w:char="F0B1"/>
              </w:r>
              <w:r w:rsidRPr="001851EA" w:rsidDel="001D6D2E">
                <w:rPr>
                  <w:sz w:val="16"/>
                  <w:szCs w:val="16"/>
                </w:rPr>
                <w:delText>10%)</w:delText>
              </w:r>
            </w:del>
          </w:p>
        </w:tc>
      </w:tr>
      <w:tr w:rsidR="00B72371" w:rsidDel="001D6D2E" w14:paraId="47B696BC" w14:textId="6CF91AD0" w:rsidTr="00544705">
        <w:trPr>
          <w:trHeight w:val="227"/>
          <w:del w:id="2653" w:author="Beath, Hamish R" w:date="2025-10-09T16:31:00Z"/>
        </w:trPr>
        <w:tc>
          <w:tcPr>
            <w:tcW w:w="3975" w:type="dxa"/>
            <w:tcBorders>
              <w:right w:val="single" w:sz="4" w:space="0" w:color="auto"/>
            </w:tcBorders>
          </w:tcPr>
          <w:p w14:paraId="47B696B9" w14:textId="747274C6" w:rsidR="00830BAC" w:rsidRPr="001851EA" w:rsidDel="001D6D2E" w:rsidRDefault="00965654" w:rsidP="00830BAC">
            <w:pPr>
              <w:jc w:val="left"/>
              <w:rPr>
                <w:del w:id="2654" w:author="Beath, Hamish R" w:date="2025-10-09T16:31:00Z" w16du:dateUtc="2025-10-09T15:31:00Z"/>
                <w:sz w:val="16"/>
                <w:szCs w:val="16"/>
              </w:rPr>
            </w:pPr>
            <w:del w:id="2655" w:author="Beath, Hamish R" w:date="2025-10-09T16:31:00Z" w16du:dateUtc="2025-10-09T15:31:00Z">
              <w:r w:rsidRPr="001851EA" w:rsidDel="001D6D2E">
                <w:rPr>
                  <w:sz w:val="16"/>
                  <w:szCs w:val="16"/>
                </w:rPr>
                <w:delText>CH</w:delText>
              </w:r>
              <w:r w:rsidRPr="001851EA" w:rsidDel="001D6D2E">
                <w:rPr>
                  <w:sz w:val="16"/>
                  <w:szCs w:val="16"/>
                  <w:vertAlign w:val="subscript"/>
                </w:rPr>
                <w:delText>4</w:delText>
              </w:r>
              <w:r w:rsidRPr="001851EA" w:rsidDel="001D6D2E">
                <w:rPr>
                  <w:sz w:val="16"/>
                  <w:szCs w:val="16"/>
                </w:rPr>
                <w:delText xml:space="preserve"> emissions</w:delText>
              </w:r>
            </w:del>
          </w:p>
        </w:tc>
        <w:tc>
          <w:tcPr>
            <w:tcW w:w="2216" w:type="dxa"/>
            <w:tcBorders>
              <w:left w:val="single" w:sz="4" w:space="0" w:color="auto"/>
              <w:right w:val="single" w:sz="4" w:space="0" w:color="auto"/>
            </w:tcBorders>
          </w:tcPr>
          <w:p w14:paraId="47B696BA" w14:textId="05DB9109" w:rsidR="00830BAC" w:rsidRPr="001851EA" w:rsidDel="001D6D2E" w:rsidRDefault="00965654" w:rsidP="00830BAC">
            <w:pPr>
              <w:jc w:val="left"/>
              <w:rPr>
                <w:del w:id="2656" w:author="Beath, Hamish R" w:date="2025-10-09T16:31:00Z" w16du:dateUtc="2025-10-09T15:31:00Z"/>
                <w:sz w:val="16"/>
                <w:szCs w:val="16"/>
              </w:rPr>
            </w:pPr>
            <w:del w:id="2657" w:author="Beath, Hamish R" w:date="2025-10-09T16:31:00Z" w16du:dateUtc="2025-10-09T15:31:00Z">
              <w:r w:rsidRPr="001851EA" w:rsidDel="001D6D2E">
                <w:rPr>
                  <w:sz w:val="16"/>
                  <w:szCs w:val="16"/>
                </w:rPr>
                <w:delText>379 Mt</w:delText>
              </w:r>
              <w:r w:rsidR="00D702A5" w:rsidRPr="001851EA" w:rsidDel="001D6D2E">
                <w:rPr>
                  <w:sz w:val="16"/>
                  <w:szCs w:val="16"/>
                </w:rPr>
                <w:delText>CH</w:delText>
              </w:r>
              <w:r w:rsidR="00D702A5" w:rsidRPr="001851EA" w:rsidDel="001D6D2E">
                <w:rPr>
                  <w:sz w:val="16"/>
                  <w:szCs w:val="16"/>
                  <w:vertAlign w:val="subscript"/>
                </w:rPr>
                <w:delText>4</w:delText>
              </w:r>
              <w:r w:rsidRPr="001851EA" w:rsidDel="001D6D2E">
                <w:rPr>
                  <w:sz w:val="16"/>
                  <w:szCs w:val="16"/>
                </w:rPr>
                <w:delText>yr</w:delText>
              </w:r>
              <w:r w:rsidRPr="001851EA" w:rsidDel="001D6D2E">
                <w:rPr>
                  <w:sz w:val="16"/>
                  <w:szCs w:val="16"/>
                  <w:vertAlign w:val="superscript"/>
                </w:rPr>
                <w:delText>-1</w:delText>
              </w:r>
            </w:del>
          </w:p>
        </w:tc>
        <w:tc>
          <w:tcPr>
            <w:tcW w:w="2480" w:type="dxa"/>
            <w:tcBorders>
              <w:left w:val="single" w:sz="4" w:space="0" w:color="auto"/>
            </w:tcBorders>
          </w:tcPr>
          <w:p w14:paraId="47B696BB" w14:textId="36015A7C" w:rsidR="00830BAC" w:rsidRPr="001851EA" w:rsidDel="001D6D2E" w:rsidRDefault="00965654" w:rsidP="00830BAC">
            <w:pPr>
              <w:jc w:val="left"/>
              <w:rPr>
                <w:del w:id="2658" w:author="Beath, Hamish R" w:date="2025-10-09T16:31:00Z" w16du:dateUtc="2025-10-09T15:31:00Z"/>
                <w:sz w:val="16"/>
                <w:szCs w:val="16"/>
              </w:rPr>
            </w:pPr>
            <w:del w:id="2659" w:author="Beath, Hamish R" w:date="2025-10-09T16:31:00Z" w16du:dateUtc="2025-10-09T15:31:00Z">
              <w:r w:rsidRPr="001851EA" w:rsidDel="001D6D2E">
                <w:rPr>
                  <w:rFonts w:ascii="Symbol" w:hAnsi="Symbol"/>
                  <w:sz w:val="16"/>
                  <w:szCs w:val="16"/>
                </w:rPr>
                <w:sym w:font="Symbol" w:char="F0B1"/>
              </w:r>
              <w:r w:rsidRPr="001851EA" w:rsidDel="001D6D2E">
                <w:rPr>
                  <w:sz w:val="16"/>
                  <w:szCs w:val="16"/>
                </w:rPr>
                <w:delText>20% (</w:delText>
              </w:r>
              <w:r w:rsidRPr="001851EA" w:rsidDel="001D6D2E">
                <w:rPr>
                  <w:rFonts w:ascii="Symbol" w:hAnsi="Symbol"/>
                  <w:sz w:val="16"/>
                  <w:szCs w:val="16"/>
                </w:rPr>
                <w:sym w:font="Symbol" w:char="F0B1"/>
              </w:r>
              <w:r w:rsidR="00D702A5" w:rsidRPr="001851EA" w:rsidDel="001D6D2E">
                <w:rPr>
                  <w:sz w:val="16"/>
                  <w:szCs w:val="16"/>
                </w:rPr>
                <w:delText>2</w:delText>
              </w:r>
              <w:r w:rsidRPr="001851EA" w:rsidDel="001D6D2E">
                <w:rPr>
                  <w:sz w:val="16"/>
                  <w:szCs w:val="16"/>
                </w:rPr>
                <w:delText>0%)</w:delText>
              </w:r>
            </w:del>
          </w:p>
        </w:tc>
      </w:tr>
      <w:tr w:rsidR="00B72371" w:rsidDel="001D6D2E" w14:paraId="47B696C0" w14:textId="6767C656" w:rsidTr="00544705">
        <w:trPr>
          <w:trHeight w:val="227"/>
          <w:del w:id="2660" w:author="Beath, Hamish R" w:date="2025-10-09T16:31:00Z"/>
        </w:trPr>
        <w:tc>
          <w:tcPr>
            <w:tcW w:w="3975" w:type="dxa"/>
            <w:tcBorders>
              <w:right w:val="single" w:sz="4" w:space="0" w:color="auto"/>
            </w:tcBorders>
          </w:tcPr>
          <w:p w14:paraId="47B696BD" w14:textId="7F35C205" w:rsidR="00830BAC" w:rsidRPr="001851EA" w:rsidDel="001D6D2E" w:rsidRDefault="00965654" w:rsidP="00830BAC">
            <w:pPr>
              <w:jc w:val="left"/>
              <w:rPr>
                <w:del w:id="2661" w:author="Beath, Hamish R" w:date="2025-10-09T16:31:00Z" w16du:dateUtc="2025-10-09T15:31:00Z"/>
                <w:sz w:val="16"/>
                <w:szCs w:val="16"/>
              </w:rPr>
            </w:pPr>
            <w:del w:id="2662" w:author="Beath, Hamish R" w:date="2025-10-09T16:31:00Z" w16du:dateUtc="2025-10-09T15:31:00Z">
              <w:r w:rsidRPr="001851EA" w:rsidDel="001D6D2E">
                <w:rPr>
                  <w:sz w:val="16"/>
                  <w:szCs w:val="16"/>
                </w:rPr>
                <w:delText>CO</w:delText>
              </w:r>
              <w:r w:rsidRPr="001851EA" w:rsidDel="001D6D2E">
                <w:rPr>
                  <w:sz w:val="16"/>
                  <w:szCs w:val="16"/>
                  <w:vertAlign w:val="subscript"/>
                </w:rPr>
                <w:delText>2</w:delText>
              </w:r>
              <w:r w:rsidRPr="001851EA" w:rsidDel="001D6D2E">
                <w:rPr>
                  <w:sz w:val="16"/>
                  <w:szCs w:val="16"/>
                </w:rPr>
                <w:delText xml:space="preserve"> emissions EIP 2010-2020 % change</w:delText>
              </w:r>
            </w:del>
          </w:p>
        </w:tc>
        <w:tc>
          <w:tcPr>
            <w:tcW w:w="2216" w:type="dxa"/>
            <w:tcBorders>
              <w:left w:val="single" w:sz="4" w:space="0" w:color="auto"/>
              <w:right w:val="single" w:sz="4" w:space="0" w:color="auto"/>
            </w:tcBorders>
          </w:tcPr>
          <w:p w14:paraId="47B696BE" w14:textId="49DEB96C" w:rsidR="00830BAC" w:rsidRPr="001851EA" w:rsidDel="001D6D2E" w:rsidRDefault="00965654" w:rsidP="00830BAC">
            <w:pPr>
              <w:jc w:val="left"/>
              <w:rPr>
                <w:del w:id="2663" w:author="Beath, Hamish R" w:date="2025-10-09T16:31:00Z" w16du:dateUtc="2025-10-09T15:31:00Z"/>
                <w:sz w:val="16"/>
                <w:szCs w:val="16"/>
              </w:rPr>
            </w:pPr>
            <w:del w:id="2664" w:author="Beath, Hamish R" w:date="2025-10-09T16:31:00Z" w16du:dateUtc="2025-10-09T15:31:00Z">
              <w:r w:rsidRPr="001851EA" w:rsidDel="001D6D2E">
                <w:rPr>
                  <w:sz w:val="16"/>
                  <w:szCs w:val="16"/>
                </w:rPr>
                <w:delText>-</w:delText>
              </w:r>
            </w:del>
          </w:p>
        </w:tc>
        <w:tc>
          <w:tcPr>
            <w:tcW w:w="2480" w:type="dxa"/>
            <w:tcBorders>
              <w:left w:val="single" w:sz="4" w:space="0" w:color="auto"/>
            </w:tcBorders>
          </w:tcPr>
          <w:p w14:paraId="47B696BF" w14:textId="389FD980" w:rsidR="00830BAC" w:rsidRPr="001851EA" w:rsidDel="001D6D2E" w:rsidRDefault="00965654" w:rsidP="00830BAC">
            <w:pPr>
              <w:jc w:val="left"/>
              <w:rPr>
                <w:del w:id="2665" w:author="Beath, Hamish R" w:date="2025-10-09T16:31:00Z" w16du:dateUtc="2025-10-09T15:31:00Z"/>
                <w:sz w:val="16"/>
                <w:szCs w:val="16"/>
              </w:rPr>
            </w:pPr>
            <w:del w:id="2666" w:author="Beath, Hamish R" w:date="2025-10-09T16:31:00Z" w16du:dateUtc="2025-10-09T15:31:00Z">
              <w:r w:rsidRPr="001851EA" w:rsidDel="001D6D2E">
                <w:rPr>
                  <w:sz w:val="16"/>
                  <w:szCs w:val="16"/>
                </w:rPr>
                <w:delText>+0% to +50%</w:delText>
              </w:r>
            </w:del>
          </w:p>
        </w:tc>
      </w:tr>
      <w:tr w:rsidR="00B72371" w:rsidDel="001D6D2E" w14:paraId="47B696C4" w14:textId="2E342306" w:rsidTr="00544705">
        <w:trPr>
          <w:trHeight w:val="227"/>
          <w:del w:id="2667" w:author="Beath, Hamish R" w:date="2025-10-09T16:31:00Z"/>
        </w:trPr>
        <w:tc>
          <w:tcPr>
            <w:tcW w:w="3975" w:type="dxa"/>
            <w:tcBorders>
              <w:bottom w:val="single" w:sz="4" w:space="0" w:color="auto"/>
              <w:right w:val="single" w:sz="4" w:space="0" w:color="auto"/>
            </w:tcBorders>
          </w:tcPr>
          <w:p w14:paraId="47B696C1" w14:textId="4EFA60F6" w:rsidR="008C5738" w:rsidRPr="001851EA" w:rsidDel="001D6D2E" w:rsidRDefault="00965654" w:rsidP="00830BAC">
            <w:pPr>
              <w:jc w:val="left"/>
              <w:rPr>
                <w:del w:id="2668" w:author="Beath, Hamish R" w:date="2025-10-09T16:31:00Z" w16du:dateUtc="2025-10-09T15:31:00Z"/>
                <w:sz w:val="16"/>
                <w:szCs w:val="16"/>
              </w:rPr>
            </w:pPr>
            <w:del w:id="2669" w:author="Beath, Hamish R" w:date="2025-10-09T16:31:00Z" w16du:dateUtc="2025-10-09T15:31:00Z">
              <w:r w:rsidRPr="001851EA" w:rsidDel="001D6D2E">
                <w:rPr>
                  <w:sz w:val="16"/>
                  <w:szCs w:val="16"/>
                </w:rPr>
                <w:delText>CCS from energy 2020</w:delText>
              </w:r>
            </w:del>
          </w:p>
        </w:tc>
        <w:tc>
          <w:tcPr>
            <w:tcW w:w="2216" w:type="dxa"/>
            <w:tcBorders>
              <w:left w:val="single" w:sz="4" w:space="0" w:color="auto"/>
              <w:bottom w:val="single" w:sz="4" w:space="0" w:color="auto"/>
              <w:right w:val="single" w:sz="4" w:space="0" w:color="auto"/>
            </w:tcBorders>
          </w:tcPr>
          <w:p w14:paraId="47B696C2" w14:textId="5A47AC77" w:rsidR="008C5738" w:rsidRPr="001851EA" w:rsidDel="001D6D2E" w:rsidRDefault="00965654" w:rsidP="00830BAC">
            <w:pPr>
              <w:jc w:val="left"/>
              <w:rPr>
                <w:del w:id="2670" w:author="Beath, Hamish R" w:date="2025-10-09T16:31:00Z" w16du:dateUtc="2025-10-09T15:31:00Z"/>
                <w:sz w:val="16"/>
                <w:szCs w:val="16"/>
              </w:rPr>
            </w:pPr>
            <w:del w:id="2671" w:author="Beath, Hamish R" w:date="2025-10-09T16:31:00Z" w16du:dateUtc="2025-10-09T15:31:00Z">
              <w:r w:rsidRPr="001851EA" w:rsidDel="001D6D2E">
                <w:rPr>
                  <w:sz w:val="16"/>
                  <w:szCs w:val="16"/>
                </w:rPr>
                <w:delText>-</w:delText>
              </w:r>
            </w:del>
          </w:p>
        </w:tc>
        <w:tc>
          <w:tcPr>
            <w:tcW w:w="2480" w:type="dxa"/>
            <w:tcBorders>
              <w:left w:val="single" w:sz="4" w:space="0" w:color="auto"/>
              <w:bottom w:val="single" w:sz="4" w:space="0" w:color="auto"/>
            </w:tcBorders>
          </w:tcPr>
          <w:p w14:paraId="47B696C3" w14:textId="4FCE08CB" w:rsidR="008C5738" w:rsidRPr="001851EA" w:rsidDel="001D6D2E" w:rsidRDefault="00965654" w:rsidP="00830BAC">
            <w:pPr>
              <w:jc w:val="left"/>
              <w:rPr>
                <w:del w:id="2672" w:author="Beath, Hamish R" w:date="2025-10-09T16:31:00Z" w16du:dateUtc="2025-10-09T15:31:00Z"/>
                <w:sz w:val="16"/>
                <w:szCs w:val="16"/>
              </w:rPr>
            </w:pPr>
            <w:del w:id="2673" w:author="Beath, Hamish R" w:date="2025-10-09T16:31:00Z" w16du:dateUtc="2025-10-09T15:31:00Z">
              <w:r w:rsidRPr="001851EA" w:rsidDel="001D6D2E">
                <w:rPr>
                  <w:sz w:val="16"/>
                  <w:szCs w:val="16"/>
                </w:rPr>
                <w:delText>0-250 (100) MtCO</w:delText>
              </w:r>
              <w:r w:rsidRPr="001851EA" w:rsidDel="001D6D2E">
                <w:rPr>
                  <w:sz w:val="16"/>
                  <w:szCs w:val="16"/>
                  <w:vertAlign w:val="subscript"/>
                </w:rPr>
                <w:delText>2</w:delText>
              </w:r>
              <w:r w:rsidRPr="001851EA" w:rsidDel="001D6D2E">
                <w:rPr>
                  <w:sz w:val="16"/>
                  <w:szCs w:val="16"/>
                </w:rPr>
                <w:delText>yr</w:delText>
              </w:r>
              <w:r w:rsidRPr="001851EA" w:rsidDel="001D6D2E">
                <w:rPr>
                  <w:sz w:val="16"/>
                  <w:szCs w:val="16"/>
                  <w:vertAlign w:val="superscript"/>
                </w:rPr>
                <w:delText>-1</w:delText>
              </w:r>
            </w:del>
          </w:p>
        </w:tc>
      </w:tr>
      <w:tr w:rsidR="00B72371" w:rsidDel="001D6D2E" w14:paraId="47B696C6" w14:textId="0075861F" w:rsidTr="00544705">
        <w:trPr>
          <w:trHeight w:val="227"/>
          <w:del w:id="2674" w:author="Beath, Hamish R" w:date="2025-10-09T16:31:00Z"/>
        </w:trPr>
        <w:tc>
          <w:tcPr>
            <w:tcW w:w="8671" w:type="dxa"/>
            <w:gridSpan w:val="3"/>
            <w:tcBorders>
              <w:top w:val="single" w:sz="4" w:space="0" w:color="auto"/>
              <w:bottom w:val="single" w:sz="4" w:space="0" w:color="auto"/>
            </w:tcBorders>
          </w:tcPr>
          <w:p w14:paraId="47B696C5" w14:textId="26C57711" w:rsidR="008C5738" w:rsidRPr="001851EA" w:rsidDel="001D6D2E" w:rsidRDefault="00965654" w:rsidP="008C5738">
            <w:pPr>
              <w:jc w:val="center"/>
              <w:rPr>
                <w:del w:id="2675" w:author="Beath, Hamish R" w:date="2025-10-09T16:31:00Z" w16du:dateUtc="2025-10-09T15:31:00Z"/>
                <w:sz w:val="16"/>
                <w:szCs w:val="16"/>
              </w:rPr>
            </w:pPr>
            <w:del w:id="2676" w:author="Beath, Hamish R" w:date="2025-10-09T16:31:00Z" w16du:dateUtc="2025-10-09T15:31:00Z">
              <w:r w:rsidRPr="001851EA" w:rsidDel="001D6D2E">
                <w:rPr>
                  <w:sz w:val="16"/>
                  <w:szCs w:val="16"/>
                </w:rPr>
                <w:delText>Historical energy production (</w:delText>
              </w:r>
              <w:r w:rsidR="00AD6BCF" w:rsidRPr="001851EA" w:rsidDel="001D6D2E">
                <w:rPr>
                  <w:sz w:val="16"/>
                  <w:szCs w:val="16"/>
                </w:rPr>
                <w:delText>2020</w:delText>
              </w:r>
              <w:r w:rsidR="00F20D0C" w:rsidRPr="001851EA" w:rsidDel="001D6D2E">
                <w:rPr>
                  <w:sz w:val="16"/>
                  <w:szCs w:val="16"/>
                </w:rPr>
                <w:delText xml:space="preserve"> values</w:delText>
              </w:r>
              <w:r w:rsidR="00AD6BCF" w:rsidRPr="001851EA" w:rsidDel="001D6D2E">
                <w:rPr>
                  <w:sz w:val="16"/>
                  <w:szCs w:val="16"/>
                </w:rPr>
                <w:delText>)</w:delText>
              </w:r>
            </w:del>
          </w:p>
        </w:tc>
      </w:tr>
      <w:tr w:rsidR="00B72371" w:rsidDel="001D6D2E" w14:paraId="47B696CA" w14:textId="3B2D0FD5" w:rsidTr="00544705">
        <w:trPr>
          <w:trHeight w:val="227"/>
          <w:del w:id="2677" w:author="Beath, Hamish R" w:date="2025-10-09T16:31:00Z"/>
        </w:trPr>
        <w:tc>
          <w:tcPr>
            <w:tcW w:w="3975" w:type="dxa"/>
            <w:tcBorders>
              <w:top w:val="single" w:sz="4" w:space="0" w:color="auto"/>
              <w:right w:val="single" w:sz="4" w:space="0" w:color="auto"/>
            </w:tcBorders>
          </w:tcPr>
          <w:p w14:paraId="47B696C7" w14:textId="1B4D6E45" w:rsidR="008C5738" w:rsidRPr="001851EA" w:rsidDel="001D6D2E" w:rsidRDefault="00965654" w:rsidP="00830BAC">
            <w:pPr>
              <w:jc w:val="left"/>
              <w:rPr>
                <w:del w:id="2678" w:author="Beath, Hamish R" w:date="2025-10-09T16:31:00Z" w16du:dateUtc="2025-10-09T15:31:00Z"/>
                <w:sz w:val="16"/>
                <w:szCs w:val="16"/>
              </w:rPr>
            </w:pPr>
            <w:del w:id="2679" w:author="Beath, Hamish R" w:date="2025-10-09T16:31:00Z" w16du:dateUtc="2025-10-09T15:31:00Z">
              <w:r w:rsidRPr="001851EA" w:rsidDel="001D6D2E">
                <w:rPr>
                  <w:sz w:val="16"/>
                  <w:szCs w:val="16"/>
                </w:rPr>
                <w:delText xml:space="preserve">Primary Energy </w:delText>
              </w:r>
            </w:del>
          </w:p>
        </w:tc>
        <w:tc>
          <w:tcPr>
            <w:tcW w:w="2216" w:type="dxa"/>
            <w:tcBorders>
              <w:top w:val="single" w:sz="4" w:space="0" w:color="auto"/>
              <w:left w:val="single" w:sz="4" w:space="0" w:color="auto"/>
              <w:right w:val="single" w:sz="4" w:space="0" w:color="auto"/>
            </w:tcBorders>
          </w:tcPr>
          <w:p w14:paraId="47B696C8" w14:textId="0CCF25B6" w:rsidR="008C5738" w:rsidRPr="001851EA" w:rsidDel="001D6D2E" w:rsidRDefault="00965654" w:rsidP="00830BAC">
            <w:pPr>
              <w:jc w:val="left"/>
              <w:rPr>
                <w:del w:id="2680" w:author="Beath, Hamish R" w:date="2025-10-09T16:31:00Z" w16du:dateUtc="2025-10-09T15:31:00Z"/>
                <w:sz w:val="16"/>
                <w:szCs w:val="16"/>
              </w:rPr>
            </w:pPr>
            <w:del w:id="2681" w:author="Beath, Hamish R" w:date="2025-10-09T16:31:00Z" w16du:dateUtc="2025-10-09T15:31:00Z">
              <w:r w:rsidRPr="001851EA" w:rsidDel="001D6D2E">
                <w:rPr>
                  <w:sz w:val="16"/>
                  <w:szCs w:val="16"/>
                </w:rPr>
                <w:delText>578 EJ</w:delText>
              </w:r>
            </w:del>
          </w:p>
        </w:tc>
        <w:tc>
          <w:tcPr>
            <w:tcW w:w="2480" w:type="dxa"/>
            <w:tcBorders>
              <w:top w:val="single" w:sz="4" w:space="0" w:color="auto"/>
              <w:left w:val="single" w:sz="4" w:space="0" w:color="auto"/>
            </w:tcBorders>
          </w:tcPr>
          <w:p w14:paraId="47B696C9" w14:textId="1AF4C4C2" w:rsidR="008C5738" w:rsidRPr="001851EA" w:rsidDel="001D6D2E" w:rsidRDefault="00965654" w:rsidP="00830BAC">
            <w:pPr>
              <w:jc w:val="left"/>
              <w:rPr>
                <w:del w:id="2682" w:author="Beath, Hamish R" w:date="2025-10-09T16:31:00Z" w16du:dateUtc="2025-10-09T15:31:00Z"/>
                <w:sz w:val="16"/>
                <w:szCs w:val="16"/>
              </w:rPr>
            </w:pPr>
            <w:del w:id="2683" w:author="Beath, Hamish R" w:date="2025-10-09T16:31:00Z" w16du:dateUtc="2025-10-09T15:31:00Z">
              <w:r w:rsidRPr="001851EA" w:rsidDel="001D6D2E">
                <w:rPr>
                  <w:rFonts w:ascii="Symbol" w:hAnsi="Symbol"/>
                  <w:sz w:val="16"/>
                  <w:szCs w:val="16"/>
                </w:rPr>
                <w:sym w:font="Symbol" w:char="F0B1"/>
              </w:r>
              <w:r w:rsidRPr="001851EA" w:rsidDel="001D6D2E">
                <w:rPr>
                  <w:sz w:val="16"/>
                  <w:szCs w:val="16"/>
                </w:rPr>
                <w:delText>20% (</w:delText>
              </w:r>
              <w:r w:rsidRPr="001851EA" w:rsidDel="001D6D2E">
                <w:rPr>
                  <w:rFonts w:ascii="Symbol" w:hAnsi="Symbol"/>
                  <w:sz w:val="16"/>
                  <w:szCs w:val="16"/>
                </w:rPr>
                <w:sym w:font="Symbol" w:char="F0B1"/>
              </w:r>
              <w:r w:rsidRPr="001851EA" w:rsidDel="001D6D2E">
                <w:rPr>
                  <w:sz w:val="16"/>
                  <w:szCs w:val="16"/>
                </w:rPr>
                <w:delText>10%)</w:delText>
              </w:r>
            </w:del>
          </w:p>
        </w:tc>
      </w:tr>
      <w:tr w:rsidR="00B72371" w:rsidDel="001D6D2E" w14:paraId="47B696CE" w14:textId="5EC9F1B5" w:rsidTr="00544705">
        <w:trPr>
          <w:trHeight w:val="227"/>
          <w:del w:id="2684" w:author="Beath, Hamish R" w:date="2025-10-09T16:31:00Z"/>
        </w:trPr>
        <w:tc>
          <w:tcPr>
            <w:tcW w:w="3975" w:type="dxa"/>
            <w:tcBorders>
              <w:right w:val="single" w:sz="4" w:space="0" w:color="auto"/>
            </w:tcBorders>
          </w:tcPr>
          <w:p w14:paraId="47B696CB" w14:textId="0A0AB987" w:rsidR="008C5738" w:rsidRPr="001851EA" w:rsidDel="001D6D2E" w:rsidRDefault="00965654" w:rsidP="00830BAC">
            <w:pPr>
              <w:jc w:val="left"/>
              <w:rPr>
                <w:del w:id="2685" w:author="Beath, Hamish R" w:date="2025-10-09T16:31:00Z" w16du:dateUtc="2025-10-09T15:31:00Z"/>
                <w:sz w:val="16"/>
                <w:szCs w:val="16"/>
              </w:rPr>
            </w:pPr>
            <w:del w:id="2686" w:author="Beath, Hamish R" w:date="2025-10-09T16:31:00Z" w16du:dateUtc="2025-10-09T15:31:00Z">
              <w:r w:rsidRPr="001851EA" w:rsidDel="001D6D2E">
                <w:rPr>
                  <w:sz w:val="16"/>
                  <w:szCs w:val="16"/>
                </w:rPr>
                <w:delText xml:space="preserve">Electricity: nuclear </w:delText>
              </w:r>
            </w:del>
          </w:p>
        </w:tc>
        <w:tc>
          <w:tcPr>
            <w:tcW w:w="2216" w:type="dxa"/>
            <w:tcBorders>
              <w:left w:val="single" w:sz="4" w:space="0" w:color="auto"/>
              <w:right w:val="single" w:sz="4" w:space="0" w:color="auto"/>
            </w:tcBorders>
          </w:tcPr>
          <w:p w14:paraId="47B696CC" w14:textId="309332A6" w:rsidR="008C5738" w:rsidRPr="001851EA" w:rsidDel="001D6D2E" w:rsidRDefault="00965654" w:rsidP="00830BAC">
            <w:pPr>
              <w:jc w:val="left"/>
              <w:rPr>
                <w:del w:id="2687" w:author="Beath, Hamish R" w:date="2025-10-09T16:31:00Z" w16du:dateUtc="2025-10-09T15:31:00Z"/>
                <w:sz w:val="16"/>
                <w:szCs w:val="16"/>
              </w:rPr>
            </w:pPr>
            <w:del w:id="2688" w:author="Beath, Hamish R" w:date="2025-10-09T16:31:00Z" w16du:dateUtc="2025-10-09T15:31:00Z">
              <w:r w:rsidRPr="001851EA" w:rsidDel="001D6D2E">
                <w:rPr>
                  <w:sz w:val="16"/>
                  <w:szCs w:val="16"/>
                </w:rPr>
                <w:delText>9,77 EJ</w:delText>
              </w:r>
            </w:del>
          </w:p>
        </w:tc>
        <w:tc>
          <w:tcPr>
            <w:tcW w:w="2480" w:type="dxa"/>
            <w:tcBorders>
              <w:left w:val="single" w:sz="4" w:space="0" w:color="auto"/>
            </w:tcBorders>
          </w:tcPr>
          <w:p w14:paraId="47B696CD" w14:textId="36AE7BA3" w:rsidR="008C5738" w:rsidRPr="001851EA" w:rsidDel="001D6D2E" w:rsidRDefault="00965654" w:rsidP="00830BAC">
            <w:pPr>
              <w:jc w:val="left"/>
              <w:rPr>
                <w:del w:id="2689" w:author="Beath, Hamish R" w:date="2025-10-09T16:31:00Z" w16du:dateUtc="2025-10-09T15:31:00Z"/>
                <w:sz w:val="16"/>
                <w:szCs w:val="16"/>
              </w:rPr>
            </w:pPr>
            <w:del w:id="2690" w:author="Beath, Hamish R" w:date="2025-10-09T16:31:00Z" w16du:dateUtc="2025-10-09T15:31:00Z">
              <w:r w:rsidRPr="001851EA" w:rsidDel="001D6D2E">
                <w:rPr>
                  <w:rFonts w:ascii="Symbol" w:hAnsi="Symbol"/>
                  <w:sz w:val="16"/>
                  <w:szCs w:val="16"/>
                </w:rPr>
                <w:sym w:font="Symbol" w:char="F0B1"/>
              </w:r>
              <w:r w:rsidRPr="001851EA" w:rsidDel="001D6D2E">
                <w:rPr>
                  <w:sz w:val="16"/>
                  <w:szCs w:val="16"/>
                </w:rPr>
                <w:delText>30% (</w:delText>
              </w:r>
              <w:r w:rsidRPr="001851EA" w:rsidDel="001D6D2E">
                <w:rPr>
                  <w:rFonts w:ascii="Symbol" w:hAnsi="Symbol"/>
                  <w:sz w:val="16"/>
                  <w:szCs w:val="16"/>
                </w:rPr>
                <w:sym w:font="Symbol" w:char="F0B1"/>
              </w:r>
              <w:r w:rsidRPr="001851EA" w:rsidDel="001D6D2E">
                <w:rPr>
                  <w:sz w:val="16"/>
                  <w:szCs w:val="16"/>
                </w:rPr>
                <w:delText>20%)</w:delText>
              </w:r>
            </w:del>
          </w:p>
        </w:tc>
      </w:tr>
      <w:tr w:rsidR="00B72371" w:rsidDel="001D6D2E" w14:paraId="47B696D2" w14:textId="2AB65639" w:rsidTr="00544705">
        <w:trPr>
          <w:trHeight w:val="227"/>
          <w:del w:id="2691" w:author="Beath, Hamish R" w:date="2025-10-09T16:31:00Z"/>
        </w:trPr>
        <w:tc>
          <w:tcPr>
            <w:tcW w:w="3975" w:type="dxa"/>
            <w:tcBorders>
              <w:right w:val="single" w:sz="4" w:space="0" w:color="auto"/>
            </w:tcBorders>
          </w:tcPr>
          <w:p w14:paraId="47B696CF" w14:textId="3B8D1635" w:rsidR="00D43352" w:rsidRPr="001851EA" w:rsidDel="001D6D2E" w:rsidRDefault="00965654" w:rsidP="00830BAC">
            <w:pPr>
              <w:jc w:val="left"/>
              <w:rPr>
                <w:del w:id="2692" w:author="Beath, Hamish R" w:date="2025-10-09T16:31:00Z" w16du:dateUtc="2025-10-09T15:31:00Z"/>
                <w:sz w:val="16"/>
                <w:szCs w:val="16"/>
              </w:rPr>
            </w:pPr>
            <w:del w:id="2693" w:author="Beath, Hamish R" w:date="2025-10-09T16:31:00Z" w16du:dateUtc="2025-10-09T15:31:00Z">
              <w:r w:rsidRPr="001851EA" w:rsidDel="001D6D2E">
                <w:rPr>
                  <w:sz w:val="16"/>
                  <w:szCs w:val="16"/>
                </w:rPr>
                <w:delText>Electricity: solar and wind</w:delText>
              </w:r>
            </w:del>
          </w:p>
        </w:tc>
        <w:tc>
          <w:tcPr>
            <w:tcW w:w="2216" w:type="dxa"/>
            <w:tcBorders>
              <w:left w:val="single" w:sz="4" w:space="0" w:color="auto"/>
              <w:right w:val="single" w:sz="4" w:space="0" w:color="auto"/>
            </w:tcBorders>
          </w:tcPr>
          <w:p w14:paraId="47B696D0" w14:textId="5D8506B9" w:rsidR="00D43352" w:rsidRPr="001851EA" w:rsidDel="001D6D2E" w:rsidRDefault="00965654" w:rsidP="00830BAC">
            <w:pPr>
              <w:jc w:val="left"/>
              <w:rPr>
                <w:del w:id="2694" w:author="Beath, Hamish R" w:date="2025-10-09T16:31:00Z" w16du:dateUtc="2025-10-09T15:31:00Z"/>
                <w:sz w:val="16"/>
                <w:szCs w:val="16"/>
              </w:rPr>
            </w:pPr>
            <w:del w:id="2695" w:author="Beath, Hamish R" w:date="2025-10-09T16:31:00Z" w16du:dateUtc="2025-10-09T15:31:00Z">
              <w:r w:rsidRPr="001851EA" w:rsidDel="001D6D2E">
                <w:rPr>
                  <w:sz w:val="16"/>
                  <w:szCs w:val="16"/>
                </w:rPr>
                <w:delText>8.51 EJ</w:delText>
              </w:r>
            </w:del>
          </w:p>
        </w:tc>
        <w:tc>
          <w:tcPr>
            <w:tcW w:w="2480" w:type="dxa"/>
            <w:tcBorders>
              <w:left w:val="single" w:sz="4" w:space="0" w:color="auto"/>
            </w:tcBorders>
          </w:tcPr>
          <w:p w14:paraId="47B696D1" w14:textId="7C2175EF" w:rsidR="00D43352" w:rsidRPr="001851EA" w:rsidDel="001D6D2E" w:rsidRDefault="00965654" w:rsidP="00830BAC">
            <w:pPr>
              <w:jc w:val="left"/>
              <w:rPr>
                <w:del w:id="2696" w:author="Beath, Hamish R" w:date="2025-10-09T16:31:00Z" w16du:dateUtc="2025-10-09T15:31:00Z"/>
                <w:sz w:val="16"/>
                <w:szCs w:val="16"/>
              </w:rPr>
            </w:pPr>
            <w:del w:id="2697" w:author="Beath, Hamish R" w:date="2025-10-09T16:31:00Z" w16du:dateUtc="2025-10-09T15:31:00Z">
              <w:r w:rsidRPr="001851EA" w:rsidDel="001D6D2E">
                <w:rPr>
                  <w:rFonts w:ascii="Symbol" w:hAnsi="Symbol"/>
                  <w:sz w:val="16"/>
                  <w:szCs w:val="16"/>
                </w:rPr>
                <w:sym w:font="Symbol" w:char="F0B1"/>
              </w:r>
              <w:r w:rsidRPr="001851EA" w:rsidDel="001D6D2E">
                <w:rPr>
                  <w:sz w:val="16"/>
                  <w:szCs w:val="16"/>
                </w:rPr>
                <w:delText>50% (</w:delText>
              </w:r>
              <w:r w:rsidRPr="001851EA" w:rsidDel="001D6D2E">
                <w:rPr>
                  <w:rFonts w:ascii="Symbol" w:hAnsi="Symbol"/>
                  <w:sz w:val="16"/>
                  <w:szCs w:val="16"/>
                </w:rPr>
                <w:sym w:font="Symbol" w:char="F0B1"/>
              </w:r>
              <w:r w:rsidRPr="001851EA" w:rsidDel="001D6D2E">
                <w:rPr>
                  <w:sz w:val="16"/>
                  <w:szCs w:val="16"/>
                </w:rPr>
                <w:delText>25%)</w:delText>
              </w:r>
            </w:del>
          </w:p>
        </w:tc>
      </w:tr>
      <w:tr w:rsidR="00B72371" w:rsidDel="001D6D2E" w14:paraId="47B696D6" w14:textId="3D09845B" w:rsidTr="00544705">
        <w:trPr>
          <w:trHeight w:val="227"/>
          <w:del w:id="2698" w:author="Beath, Hamish R" w:date="2025-10-09T16:31:00Z"/>
        </w:trPr>
        <w:tc>
          <w:tcPr>
            <w:tcW w:w="3975" w:type="dxa"/>
          </w:tcPr>
          <w:p w14:paraId="47B696D3" w14:textId="3016A10C" w:rsidR="00D43352" w:rsidRPr="001851EA" w:rsidDel="001D6D2E" w:rsidRDefault="00D43352" w:rsidP="00830BAC">
            <w:pPr>
              <w:jc w:val="left"/>
              <w:rPr>
                <w:del w:id="2699" w:author="Beath, Hamish R" w:date="2025-10-09T16:31:00Z" w16du:dateUtc="2025-10-09T15:31:00Z"/>
                <w:sz w:val="16"/>
                <w:szCs w:val="16"/>
              </w:rPr>
            </w:pPr>
          </w:p>
        </w:tc>
        <w:tc>
          <w:tcPr>
            <w:tcW w:w="2216" w:type="dxa"/>
          </w:tcPr>
          <w:p w14:paraId="47B696D4" w14:textId="6F2D291D" w:rsidR="00D43352" w:rsidRPr="001851EA" w:rsidDel="001D6D2E" w:rsidRDefault="00D43352" w:rsidP="00830BAC">
            <w:pPr>
              <w:jc w:val="left"/>
              <w:rPr>
                <w:del w:id="2700" w:author="Beath, Hamish R" w:date="2025-10-09T16:31:00Z" w16du:dateUtc="2025-10-09T15:31:00Z"/>
                <w:sz w:val="16"/>
                <w:szCs w:val="16"/>
              </w:rPr>
            </w:pPr>
          </w:p>
        </w:tc>
        <w:tc>
          <w:tcPr>
            <w:tcW w:w="2480" w:type="dxa"/>
          </w:tcPr>
          <w:p w14:paraId="47B696D5" w14:textId="328F42FC" w:rsidR="00D43352" w:rsidRPr="001851EA" w:rsidDel="001D6D2E" w:rsidRDefault="00D43352" w:rsidP="00830BAC">
            <w:pPr>
              <w:jc w:val="left"/>
              <w:rPr>
                <w:del w:id="2701" w:author="Beath, Hamish R" w:date="2025-10-09T16:31:00Z" w16du:dateUtc="2025-10-09T15:31:00Z"/>
                <w:sz w:val="16"/>
                <w:szCs w:val="16"/>
              </w:rPr>
            </w:pPr>
          </w:p>
        </w:tc>
      </w:tr>
    </w:tbl>
    <w:p w14:paraId="47B696D7" w14:textId="3127637D" w:rsidR="007866C2" w:rsidRPr="001851EA" w:rsidDel="001D6D2E" w:rsidRDefault="007866C2" w:rsidP="00A54CFC">
      <w:pPr>
        <w:rPr>
          <w:del w:id="2702" w:author="Beath, Hamish R" w:date="2025-10-09T16:31:00Z" w16du:dateUtc="2025-10-09T15:31:00Z"/>
        </w:rPr>
      </w:pPr>
    </w:p>
    <w:p w14:paraId="342089EB" w14:textId="6B88F197" w:rsidR="00D210C0" w:rsidRPr="00D210C0" w:rsidRDefault="00A502FF" w:rsidP="00D210C0">
      <m:oMath>
        <m:r>
          <w:del w:id="2703" w:author="Beath, Hamish R" w:date="2025-10-09T16:31:00Z" w16du:dateUtc="2025-10-09T15:31:00Z">
            <m:rPr>
              <m:sty m:val="p"/>
            </m:rPr>
            <w:rPr>
              <w:rFonts w:ascii="Cambria Math" w:hAnsi="Cambria Math"/>
            </w:rPr>
            <m:t>⋅⋅</m:t>
          </w:del>
        </m:r>
      </m:oMath>
      <w:ins w:id="2704" w:author="Rogelj, Joeri" w:date="2025-09-16T23:50:00Z" w16du:dateUtc="2025-09-16T22:50:00Z">
        <w:del w:id="2705" w:author="Beath, Hamish R" w:date="2025-10-09T16:31:00Z" w16du:dateUtc="2025-10-09T15:31:00Z">
          <w:r w:rsidR="007E07A9" w:rsidDel="001D6D2E">
            <w:delText>sigma’s </w:delText>
          </w:r>
        </w:del>
      </w:ins>
      <w:ins w:id="2706" w:author="Rogelj, Joeri" w:date="2025-09-16T23:53:00Z" w16du:dateUtc="2025-09-16T22:53:00Z">
        <w:del w:id="2707" w:author="Beath, Hamish R" w:date="2025-10-09T16:31:00Z" w16du:dateUtc="2025-10-09T15:31:00Z">
          <w:r w:rsidR="00EF53C6" w:rsidDel="001D6D2E">
            <w:delText xml:space="preserve"> </w:delText>
          </w:r>
          <w:r w:rsidR="00B00835" w:rsidDel="001D6D2E">
            <w:delText> </w:delText>
          </w:r>
        </w:del>
      </w:ins>
    </w:p>
    <w:sectPr w:rsidR="00D210C0" w:rsidRPr="00D210C0">
      <w:footerReference w:type="default" r:id="rId2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ogelj, Joeri" w:date="2024-07-22T12:07:00Z" w:initials="RJ">
    <w:p w14:paraId="47B696E1" w14:textId="77777777" w:rsidR="0054446F" w:rsidRPr="001851EA" w:rsidRDefault="00965654" w:rsidP="0054446F">
      <w:pPr>
        <w:pStyle w:val="CommentText"/>
      </w:pPr>
      <w:r w:rsidRPr="001851EA">
        <w:rPr>
          <w:rStyle w:val="CommentReference"/>
        </w:rPr>
        <w:annotationRef/>
      </w:r>
      <w:r w:rsidRPr="001851EA">
        <w:rPr>
          <w:b/>
          <w:bCs/>
          <w:color w:val="222222"/>
          <w:highlight w:val="white"/>
        </w:rPr>
        <w:t>Article</w:t>
      </w:r>
    </w:p>
    <w:p w14:paraId="47B696E2" w14:textId="77777777" w:rsidR="0054446F" w:rsidRPr="001851EA" w:rsidRDefault="00965654" w:rsidP="0054446F">
      <w:pPr>
        <w:pStyle w:val="CommentText"/>
      </w:pPr>
      <w:r w:rsidRPr="001851EA">
        <w:rPr>
          <w:color w:val="222222"/>
          <w:highlight w:val="white"/>
        </w:rPr>
        <w:t>An Article is a substantial novel research study, with a complex story often involving several techniques or approaches. </w:t>
      </w:r>
    </w:p>
    <w:p w14:paraId="47B696E3" w14:textId="77777777" w:rsidR="0054446F" w:rsidRPr="001851EA" w:rsidRDefault="00965654" w:rsidP="0054446F">
      <w:pPr>
        <w:pStyle w:val="CommentText"/>
      </w:pPr>
      <w:r w:rsidRPr="001851EA">
        <w:rPr>
          <w:b/>
          <w:bCs/>
          <w:color w:val="222222"/>
          <w:highlight w:val="white"/>
        </w:rPr>
        <w:t>Format</w:t>
      </w:r>
    </w:p>
    <w:p w14:paraId="47B696E4" w14:textId="77777777" w:rsidR="0054446F" w:rsidRPr="001851EA" w:rsidRDefault="00965654" w:rsidP="0054446F">
      <w:pPr>
        <w:pStyle w:val="CommentText"/>
        <w:numPr>
          <w:ilvl w:val="0"/>
          <w:numId w:val="1"/>
        </w:numPr>
      </w:pPr>
      <w:r w:rsidRPr="001851EA">
        <w:rPr>
          <w:color w:val="222222"/>
          <w:highlight w:val="white"/>
        </w:rPr>
        <w:t>Main text – up to 3,000 words, excluding abstract, online Methods, references and figure legends.</w:t>
      </w:r>
    </w:p>
    <w:p w14:paraId="47B696E5" w14:textId="77777777" w:rsidR="0054446F" w:rsidRPr="001851EA" w:rsidRDefault="00965654" w:rsidP="0054446F">
      <w:pPr>
        <w:pStyle w:val="CommentText"/>
        <w:numPr>
          <w:ilvl w:val="0"/>
          <w:numId w:val="1"/>
        </w:numPr>
      </w:pPr>
      <w:r w:rsidRPr="001851EA">
        <w:rPr>
          <w:color w:val="222222"/>
          <w:highlight w:val="white"/>
        </w:rPr>
        <w:t>Abstract – up to 150 words, unreferenced. </w:t>
      </w:r>
    </w:p>
    <w:p w14:paraId="47B696E6" w14:textId="77777777" w:rsidR="0054446F" w:rsidRPr="001851EA" w:rsidRDefault="00965654" w:rsidP="0054446F">
      <w:pPr>
        <w:pStyle w:val="CommentText"/>
        <w:numPr>
          <w:ilvl w:val="0"/>
          <w:numId w:val="1"/>
        </w:numPr>
      </w:pPr>
      <w:r w:rsidRPr="001851EA">
        <w:rPr>
          <w:color w:val="222222"/>
          <w:highlight w:val="white"/>
        </w:rPr>
        <w:t>Display items – up to 6 items (figures and/or tables). </w:t>
      </w:r>
    </w:p>
    <w:p w14:paraId="47B696E7" w14:textId="77777777" w:rsidR="0054446F" w:rsidRPr="001851EA" w:rsidRDefault="00965654" w:rsidP="0054446F">
      <w:pPr>
        <w:pStyle w:val="CommentText"/>
        <w:numPr>
          <w:ilvl w:val="0"/>
          <w:numId w:val="1"/>
        </w:numPr>
      </w:pPr>
      <w:r w:rsidRPr="001851EA">
        <w:rPr>
          <w:color w:val="222222"/>
          <w:highlight w:val="white"/>
        </w:rPr>
        <w:t>Article should be divided as follows: </w:t>
      </w:r>
    </w:p>
    <w:p w14:paraId="47B696E8" w14:textId="77777777" w:rsidR="0054446F" w:rsidRPr="001851EA" w:rsidRDefault="00965654" w:rsidP="0054446F">
      <w:pPr>
        <w:pStyle w:val="CommentText"/>
        <w:numPr>
          <w:ilvl w:val="1"/>
          <w:numId w:val="1"/>
        </w:numPr>
      </w:pPr>
      <w:r w:rsidRPr="001851EA">
        <w:rPr>
          <w:color w:val="222222"/>
          <w:highlight w:val="white"/>
        </w:rPr>
        <w:t>Introduction (without heading) </w:t>
      </w:r>
    </w:p>
    <w:p w14:paraId="47B696E9" w14:textId="77777777" w:rsidR="0054446F" w:rsidRPr="001851EA" w:rsidRDefault="00965654" w:rsidP="0054446F">
      <w:pPr>
        <w:pStyle w:val="CommentText"/>
        <w:numPr>
          <w:ilvl w:val="1"/>
          <w:numId w:val="1"/>
        </w:numPr>
      </w:pPr>
      <w:r w:rsidRPr="001851EA">
        <w:rPr>
          <w:color w:val="222222"/>
          <w:highlight w:val="white"/>
        </w:rPr>
        <w:t>Results</w:t>
      </w:r>
    </w:p>
    <w:p w14:paraId="47B696EA" w14:textId="77777777" w:rsidR="0054446F" w:rsidRPr="001851EA" w:rsidRDefault="00965654" w:rsidP="0054446F">
      <w:pPr>
        <w:pStyle w:val="CommentText"/>
        <w:numPr>
          <w:ilvl w:val="1"/>
          <w:numId w:val="1"/>
        </w:numPr>
      </w:pPr>
      <w:r w:rsidRPr="001851EA">
        <w:rPr>
          <w:color w:val="222222"/>
          <w:highlight w:val="white"/>
        </w:rPr>
        <w:t>Discussion</w:t>
      </w:r>
    </w:p>
    <w:p w14:paraId="47B696EB" w14:textId="77777777" w:rsidR="0054446F" w:rsidRPr="001851EA" w:rsidRDefault="00965654" w:rsidP="0054446F">
      <w:pPr>
        <w:pStyle w:val="CommentText"/>
        <w:numPr>
          <w:ilvl w:val="1"/>
          <w:numId w:val="1"/>
        </w:numPr>
      </w:pPr>
      <w:r w:rsidRPr="001851EA">
        <w:rPr>
          <w:color w:val="222222"/>
          <w:highlight w:val="white"/>
        </w:rPr>
        <w:t>Online Methods. ​</w:t>
      </w:r>
    </w:p>
    <w:p w14:paraId="47B696EC" w14:textId="77777777" w:rsidR="0054446F" w:rsidRPr="001851EA" w:rsidRDefault="00965654" w:rsidP="0054446F">
      <w:pPr>
        <w:pStyle w:val="CommentText"/>
        <w:numPr>
          <w:ilvl w:val="0"/>
          <w:numId w:val="1"/>
        </w:numPr>
      </w:pPr>
      <w:r w:rsidRPr="001851EA">
        <w:rPr>
          <w:color w:val="222222"/>
          <w:highlight w:val="white"/>
        </w:rPr>
        <w:t>Results and online Methods should be divided by topical subheadings; the Discussion does not contain subheadings.</w:t>
      </w:r>
    </w:p>
    <w:p w14:paraId="47B696ED" w14:textId="77777777" w:rsidR="0054446F" w:rsidRPr="001851EA" w:rsidRDefault="00965654" w:rsidP="0054446F">
      <w:pPr>
        <w:pStyle w:val="CommentText"/>
        <w:numPr>
          <w:ilvl w:val="0"/>
          <w:numId w:val="1"/>
        </w:numPr>
      </w:pPr>
      <w:r w:rsidRPr="001851EA">
        <w:rPr>
          <w:color w:val="222222"/>
          <w:highlight w:val="white"/>
        </w:rPr>
        <w:t>References – as a guideline, we typically recommend up to 50.</w:t>
      </w:r>
    </w:p>
    <w:p w14:paraId="47B696EE" w14:textId="77777777" w:rsidR="0054446F" w:rsidRPr="001851EA" w:rsidRDefault="00965654" w:rsidP="0054446F">
      <w:pPr>
        <w:pStyle w:val="CommentText"/>
        <w:numPr>
          <w:ilvl w:val="0"/>
          <w:numId w:val="1"/>
        </w:numPr>
      </w:pPr>
      <w:r w:rsidRPr="001851EA">
        <w:rPr>
          <w:color w:val="222222"/>
          <w:highlight w:val="white"/>
        </w:rPr>
        <w:t>Articles include received/accepted dates. </w:t>
      </w:r>
    </w:p>
    <w:p w14:paraId="47B696EF" w14:textId="77777777" w:rsidR="0054446F" w:rsidRPr="001851EA" w:rsidRDefault="00965654" w:rsidP="0054446F">
      <w:pPr>
        <w:pStyle w:val="CommentText"/>
        <w:numPr>
          <w:ilvl w:val="0"/>
          <w:numId w:val="1"/>
        </w:numPr>
      </w:pPr>
      <w:r w:rsidRPr="001851EA">
        <w:rPr>
          <w:color w:val="222222"/>
          <w:highlight w:val="white"/>
        </w:rPr>
        <w:t>Articles may be accompanied by supplementary information. </w:t>
      </w:r>
    </w:p>
    <w:p w14:paraId="47B696F0" w14:textId="77777777" w:rsidR="0054446F" w:rsidRPr="001851EA" w:rsidRDefault="00965654" w:rsidP="0054446F">
      <w:pPr>
        <w:pStyle w:val="CommentText"/>
        <w:numPr>
          <w:ilvl w:val="0"/>
          <w:numId w:val="1"/>
        </w:numPr>
        <w:jc w:val="left"/>
      </w:pPr>
      <w:r w:rsidRPr="001851EA">
        <w:rPr>
          <w:color w:val="222222"/>
          <w:highlight w:val="white"/>
        </w:rPr>
        <w:t>Articles are peer reviewed.</w:t>
      </w:r>
    </w:p>
  </w:comment>
  <w:comment w:id="27" w:author="Christopher Smith" w:date="2024-10-25T15:35:00Z" w:initials="CS">
    <w:p w14:paraId="47B696F2" w14:textId="77777777" w:rsidR="003D1E97" w:rsidRPr="001851EA" w:rsidRDefault="00965654" w:rsidP="003D1E97">
      <w:pPr>
        <w:pStyle w:val="CommentText"/>
        <w:jc w:val="left"/>
      </w:pPr>
      <w:r w:rsidRPr="001851EA">
        <w:rPr>
          <w:rStyle w:val="CommentReference"/>
        </w:rPr>
        <w:annotationRef/>
      </w:r>
      <w:r w:rsidRPr="001851EA">
        <w:t>I can’t decide if this term fits here. To me serendipity is a rough synonym of “happy coincidence”. I don’t think that’s quite right, however, it’s a colourful word so I kind of like it</w:t>
      </w:r>
    </w:p>
  </w:comment>
  <w:comment w:id="28" w:author="Rogelj, Joeri" w:date="2024-11-19T12:05:00Z" w:initials="JR">
    <w:p w14:paraId="1DE16CB9" w14:textId="77777777" w:rsidR="00CD33DD" w:rsidRDefault="00580F84" w:rsidP="00CD33DD">
      <w:pPr>
        <w:pStyle w:val="CommentText"/>
        <w:jc w:val="left"/>
      </w:pPr>
      <w:r>
        <w:rPr>
          <w:rStyle w:val="CommentReference"/>
        </w:rPr>
        <w:annotationRef/>
      </w:r>
      <w:r w:rsidR="00CD33DD">
        <w:t>I like the colourful tone of it, and also the alignment with the notion of “opportunity” in ensemble of opportunity. The availability of data is therefore a happy coincidence because it means data is available. Alternatively, we could find a phrasing with the word “happenstance” :)</w:t>
      </w:r>
    </w:p>
  </w:comment>
  <w:comment w:id="61" w:author="Beath, Hamish R" w:date="2025-08-30T12:50:00Z" w:initials="HB">
    <w:p w14:paraId="7DD9298A" w14:textId="77777777" w:rsidR="00BE2302" w:rsidRDefault="00BE2302" w:rsidP="00BE2302">
      <w:pPr>
        <w:jc w:val="left"/>
      </w:pPr>
      <w:r>
        <w:rPr>
          <w:rStyle w:val="CommentReference"/>
        </w:rPr>
        <w:annotationRef/>
      </w:r>
      <w:r>
        <w:t>update</w:t>
      </w:r>
    </w:p>
  </w:comment>
  <w:comment w:id="127" w:author="GIDDEN Matthew" w:date="2024-11-18T20:08:00Z" w:initials="MG">
    <w:p w14:paraId="47B696F4" w14:textId="7816F416" w:rsidR="009A0ED2" w:rsidRDefault="009A0ED2" w:rsidP="009A0ED2">
      <w:pPr>
        <w:pStyle w:val="CommentText"/>
        <w:jc w:val="left"/>
      </w:pPr>
      <w:r>
        <w:rPr>
          <w:rStyle w:val="CommentReference"/>
        </w:rPr>
        <w:annotationRef/>
      </w:r>
      <w:r>
        <w:t>perhaps here also listing assumptions around resource usage, time resolution,  and energy system characteristics</w:t>
      </w:r>
    </w:p>
  </w:comment>
  <w:comment w:id="128" w:author="Rogelj, Joeri" w:date="2024-11-19T12:15:00Z" w:initials="JR">
    <w:p w14:paraId="0A02B3A4" w14:textId="77777777" w:rsidR="003525C1" w:rsidRDefault="003525C1" w:rsidP="003525C1">
      <w:pPr>
        <w:pStyle w:val="CommentText"/>
        <w:jc w:val="left"/>
      </w:pPr>
      <w:r>
        <w:rPr>
          <w:rStyle w:val="CommentReference"/>
        </w:rPr>
        <w:annotationRef/>
      </w:r>
      <w:r>
        <w:t>It is of course a matter of interpretation, but (preferred/energy) energy system characteristics would typically not be part of the quality characteristics but rather of the relevance characteristics.</w:t>
      </w:r>
    </w:p>
  </w:comment>
  <w:comment w:id="129" w:author="KIKSTRA Jarmo" w:date="2024-10-24T21:12:00Z" w:initials="JK">
    <w:p w14:paraId="47B696F5" w14:textId="165D9C30" w:rsidR="003F682E" w:rsidRPr="001851EA" w:rsidRDefault="00965654" w:rsidP="003F682E">
      <w:pPr>
        <w:pStyle w:val="CommentText"/>
        <w:jc w:val="left"/>
      </w:pPr>
      <w:r w:rsidRPr="001851EA">
        <w:rPr>
          <w:rStyle w:val="CommentReference"/>
        </w:rPr>
        <w:annotationRef/>
      </w:r>
      <w:r w:rsidRPr="001851EA">
        <w:t xml:space="preserve">That’s good. </w:t>
      </w:r>
      <w:r w:rsidRPr="001851EA">
        <w:br/>
      </w:r>
      <w:r w:rsidRPr="001851EA">
        <w:br/>
        <w:t xml:space="preserve">Related to ‘diversity’. Should it be mentioned in the abstract already, that this method (obviously?) does not account for anything </w:t>
      </w:r>
      <w:r w:rsidRPr="001851EA">
        <w:rPr>
          <w:i/>
          <w:iCs/>
        </w:rPr>
        <w:t>not included at all</w:t>
      </w:r>
      <w:r w:rsidRPr="001851EA">
        <w:t xml:space="preserve"> in the original database - it at best gives high weights to the existing ‘outliers’ / unique studies.</w:t>
      </w:r>
    </w:p>
  </w:comment>
  <w:comment w:id="130" w:author="Rogelj, Joeri" w:date="2024-11-19T12:12:00Z" w:initials="JR">
    <w:p w14:paraId="75102C5F" w14:textId="77777777" w:rsidR="009C5044" w:rsidRDefault="009C5044" w:rsidP="009C5044">
      <w:pPr>
        <w:pStyle w:val="CommentText"/>
        <w:jc w:val="left"/>
      </w:pPr>
      <w:r>
        <w:rPr>
          <w:rStyle w:val="CommentReference"/>
        </w:rPr>
        <w:annotationRef/>
      </w:r>
      <w:r>
        <w:t xml:space="preserve">I don’t disagree, but the word count of the abstract (150 words, unfortunately) does. </w:t>
      </w:r>
    </w:p>
  </w:comment>
  <w:comment w:id="131" w:author="GIDDEN Matthew" w:date="2024-11-18T20:13:00Z" w:initials="MG">
    <w:p w14:paraId="47B696F6" w14:textId="1C038EE5" w:rsidR="0071229B" w:rsidRDefault="0071229B" w:rsidP="0071229B">
      <w:pPr>
        <w:pStyle w:val="CommentText"/>
        <w:jc w:val="left"/>
      </w:pPr>
      <w:r>
        <w:rPr>
          <w:rStyle w:val="CommentReference"/>
        </w:rPr>
        <w:annotationRef/>
      </w:r>
      <w:r>
        <w:t>+1</w:t>
      </w:r>
    </w:p>
  </w:comment>
  <w:comment w:id="161" w:author="Beath, Hamish R" w:date="2025-09-06T15:12:00Z" w:initials="HB">
    <w:p w14:paraId="5758FC41" w14:textId="77777777" w:rsidR="006253D0" w:rsidRDefault="006253D0" w:rsidP="006253D0">
      <w:pPr>
        <w:jc w:val="left"/>
      </w:pPr>
      <w:r>
        <w:rPr>
          <w:rStyle w:val="CommentReference"/>
        </w:rPr>
        <w:annotationRef/>
      </w:r>
      <w:r>
        <w:t>cite van de Ven (2025) - use of model means in the data to correct for over dominant models</w:t>
      </w:r>
    </w:p>
  </w:comment>
  <w:comment w:id="213" w:author="KIKSTRA Jarmo" w:date="2024-10-24T22:20:00Z" w:initials="JK">
    <w:p w14:paraId="47B696F7" w14:textId="509F4F3A" w:rsidR="00A062C0" w:rsidRPr="001851EA" w:rsidRDefault="00965654" w:rsidP="00A062C0">
      <w:pPr>
        <w:pStyle w:val="CommentText"/>
        <w:jc w:val="left"/>
      </w:pPr>
      <w:r w:rsidRPr="001851EA">
        <w:rPr>
          <w:rStyle w:val="CommentReference"/>
        </w:rPr>
        <w:annotationRef/>
      </w:r>
      <w:r w:rsidRPr="001851EA">
        <w:t>When likelihood is available, like for temperature, wouldn’t it make some sense that R(i) is P(i&lt;theta)</w:t>
      </w:r>
    </w:p>
  </w:comment>
  <w:comment w:id="214" w:author="Rogelj, Joeri" w:date="2024-11-19T16:35:00Z" w:initials="JR">
    <w:p w14:paraId="70C2EA86" w14:textId="77777777" w:rsidR="00551DED" w:rsidRDefault="007F5676" w:rsidP="00551DED">
      <w:pPr>
        <w:pStyle w:val="CommentText"/>
        <w:jc w:val="left"/>
      </w:pPr>
      <w:r>
        <w:rPr>
          <w:rStyle w:val="CommentReference"/>
        </w:rPr>
        <w:annotationRef/>
      </w:r>
      <w:r w:rsidR="00551DED">
        <w:t xml:space="preserve">It would, but as we are leaving the exact choice of scenario metric m_i open, it would be distracting if it were to be added here. Maybe something we can include further down. </w:t>
      </w:r>
    </w:p>
  </w:comment>
  <w:comment w:id="219" w:author="KIKSTRA Jarmo" w:date="2024-10-24T22:19:00Z" w:initials="JK">
    <w:p w14:paraId="47B696F8" w14:textId="680586B2" w:rsidR="00FE731A" w:rsidRPr="001851EA" w:rsidRDefault="00965654" w:rsidP="00FE731A">
      <w:pPr>
        <w:pStyle w:val="CommentText"/>
        <w:jc w:val="left"/>
      </w:pPr>
      <w:r w:rsidRPr="001851EA">
        <w:rPr>
          <w:rStyle w:val="CommentReference"/>
        </w:rPr>
        <w:annotationRef/>
      </w:r>
      <w:r w:rsidRPr="001851EA">
        <w:t>Can we say anything about the exponential form?</w:t>
      </w:r>
    </w:p>
  </w:comment>
  <w:comment w:id="220" w:author="Rogelj, Joeri" w:date="2024-11-19T12:52:00Z" w:initials="JR">
    <w:p w14:paraId="1613C870" w14:textId="77777777" w:rsidR="00625EFC" w:rsidRDefault="00B33329" w:rsidP="00625EFC">
      <w:pPr>
        <w:pStyle w:val="CommentText"/>
        <w:jc w:val="left"/>
      </w:pPr>
      <w:r>
        <w:rPr>
          <w:rStyle w:val="CommentReference"/>
        </w:rPr>
        <w:annotationRef/>
      </w:r>
      <w:r w:rsidR="00625EFC">
        <w:t xml:space="preserve">I adjusted it to a stretched exponential for more adaptability and highlighted it is an example. As we don’t apply it in practice, we don’t need to spend more on it here. </w:t>
      </w:r>
    </w:p>
  </w:comment>
  <w:comment w:id="257" w:author="KIKSTRA Jarmo" w:date="2024-10-24T22:27:00Z" w:initials="JK">
    <w:p w14:paraId="47B696F9" w14:textId="76D19621" w:rsidR="003B27F9" w:rsidRPr="001851EA" w:rsidRDefault="00965654" w:rsidP="003B27F9">
      <w:pPr>
        <w:pStyle w:val="CommentText"/>
        <w:jc w:val="left"/>
      </w:pPr>
      <w:r w:rsidRPr="001851EA">
        <w:rPr>
          <w:rStyle w:val="CommentReference"/>
        </w:rPr>
        <w:annotationRef/>
      </w:r>
      <w:r w:rsidRPr="001851EA">
        <w:t>That’s right. But doesn’t the same hold true for ‘relevance’, above? Admittedly, less so, because creating a good research question itself is the key step. But let’s say you want to look at scenarios with ‘high well-being’; with no scenarios reporting ‘well-being’ as a variable, what variables to use to estimate this, how to weight it, etc.</w:t>
      </w:r>
      <w:r w:rsidRPr="001851EA">
        <w:br/>
      </w:r>
      <w:r w:rsidRPr="001851EA">
        <w:br/>
        <w:t xml:space="preserve">I imagine you don’t want to go into this, and probably shouldn’t. </w:t>
      </w:r>
      <w:r w:rsidRPr="001851EA">
        <w:br/>
        <w:t>But it might be something for the discussion; assessing relevance criteria can also be an expert judgement.</w:t>
      </w:r>
    </w:p>
  </w:comment>
  <w:comment w:id="258" w:author="Rogelj, Joeri" w:date="2024-11-19T16:37:00Z" w:initials="JR">
    <w:p w14:paraId="7C8A8BEC" w14:textId="77777777" w:rsidR="00CC395A" w:rsidRDefault="00CC395A" w:rsidP="00CC395A">
      <w:pPr>
        <w:pStyle w:val="CommentText"/>
        <w:jc w:val="left"/>
      </w:pPr>
      <w:r>
        <w:rPr>
          <w:rStyle w:val="CommentReference"/>
        </w:rPr>
        <w:annotationRef/>
      </w:r>
      <w:r>
        <w:t xml:space="preserve">Excellent point - I’ll see if I can include it further down. </w:t>
      </w:r>
    </w:p>
  </w:comment>
  <w:comment w:id="288" w:author="GIDDEN Matthew" w:date="2024-11-18T20:20:00Z" w:initials="MG">
    <w:p w14:paraId="47B696FA" w14:textId="750E9679" w:rsidR="00EB474F" w:rsidRDefault="00EB474F" w:rsidP="00EB474F">
      <w:pPr>
        <w:pStyle w:val="CommentText"/>
        <w:jc w:val="left"/>
      </w:pPr>
      <w:r>
        <w:rPr>
          <w:rStyle w:val="CommentReference"/>
        </w:rPr>
        <w:annotationRef/>
      </w:r>
      <w:r>
        <w:t>wouldn't this be a multiplication of distance criteria? so prodsum_{j,k} v_{j,k}  of j distance criteria of k quality metrics? in any case i would generalize beyond emissions and energy or feasibility trends</w:t>
      </w:r>
    </w:p>
  </w:comment>
  <w:comment w:id="289" w:author="KIKSTRA Jarmo" w:date="2024-10-24T22:41:00Z" w:initials="JK">
    <w:p w14:paraId="47B696FB" w14:textId="77777777" w:rsidR="002D60BD" w:rsidRPr="001851EA" w:rsidRDefault="00965654" w:rsidP="002D60BD">
      <w:pPr>
        <w:pStyle w:val="CommentText"/>
        <w:jc w:val="left"/>
      </w:pPr>
      <w:r w:rsidRPr="001851EA">
        <w:rPr>
          <w:rStyle w:val="CommentReference"/>
        </w:rPr>
        <w:annotationRef/>
      </w:r>
      <w:r w:rsidRPr="001851EA">
        <w:t>I think it remains unclear what this notations f(d(vi,vj)) means, and there’s no worked example because the paper does not use it in the end (it just uses binary).</w:t>
      </w:r>
      <w:r w:rsidRPr="001851EA">
        <w:br/>
      </w:r>
      <w:r w:rsidRPr="001851EA">
        <w:br/>
        <w:t xml:space="preserve">It is also not clear in this ‘distance’ formulation that often, what is used is ranges of allowed values, not one specific estimated reference observation. </w:t>
      </w:r>
      <w:r w:rsidRPr="001851EA">
        <w:br/>
      </w:r>
      <w:r w:rsidRPr="001851EA">
        <w:br/>
        <w:t xml:space="preserve">What is the logic for specifying an exponential decay for relevance (outside a range), but not for quality (where you do binary)? </w:t>
      </w:r>
      <w:r w:rsidRPr="001851EA">
        <w:br/>
        <w:t xml:space="preserve">Couldn’t a similar form as for R(i) also work for Q(i)? </w:t>
      </w:r>
      <w:r w:rsidRPr="001851EA">
        <w:br/>
      </w:r>
      <w:r w:rsidRPr="001851EA">
        <w:br/>
        <w:t>Or another option (inbetween binary and exponential decay) could be a sigmoidal form?</w:t>
      </w:r>
    </w:p>
  </w:comment>
  <w:comment w:id="290" w:author="Rogelj, Joeri" w:date="2024-11-25T18:43:00Z" w:initials="JR">
    <w:p w14:paraId="5217B48A" w14:textId="77777777" w:rsidR="003B1680" w:rsidRDefault="003B1680" w:rsidP="003B1680">
      <w:pPr>
        <w:pStyle w:val="CommentText"/>
        <w:jc w:val="left"/>
      </w:pPr>
      <w:r>
        <w:rPr>
          <w:rStyle w:val="CommentReference"/>
        </w:rPr>
        <w:annotationRef/>
      </w:r>
      <w:r>
        <w:t xml:space="preserve">Have changed this to now cover this together with Matt’s suggestion. </w:t>
      </w:r>
      <w:r>
        <w:br/>
      </w:r>
    </w:p>
    <w:p w14:paraId="7275F4E3" w14:textId="77777777" w:rsidR="003B1680" w:rsidRDefault="003B1680" w:rsidP="003B1680">
      <w:pPr>
        <w:pStyle w:val="CommentText"/>
        <w:jc w:val="left"/>
      </w:pPr>
      <w:r>
        <w:t xml:space="preserve">f(d(vk,E)) now indicates that the weight is a function of a generalized distance between a scenario metric’s value vk and an expert assessment of a set of quality measures E, which can also refer to ranges. </w:t>
      </w:r>
    </w:p>
    <w:p w14:paraId="324091BE" w14:textId="77777777" w:rsidR="003B1680" w:rsidRDefault="003B1680" w:rsidP="003B1680">
      <w:pPr>
        <w:pStyle w:val="CommentText"/>
        <w:jc w:val="left"/>
      </w:pPr>
    </w:p>
    <w:p w14:paraId="260DD3D0" w14:textId="77777777" w:rsidR="003B1680" w:rsidRDefault="003B1680" w:rsidP="003B1680">
      <w:pPr>
        <w:pStyle w:val="CommentText"/>
        <w:jc w:val="left"/>
      </w:pPr>
      <w:r>
        <w:t xml:space="preserve">I agree that we do not work out all examples and options here, but have changed the description to be more widely applicable. If reviewers ask about this, we can elaborated during the revisions. </w:t>
      </w:r>
    </w:p>
  </w:comment>
  <w:comment w:id="291" w:author="KIKSTRA Jarmo" w:date="2024-10-24T22:49:00Z" w:initials="JK">
    <w:p w14:paraId="47B696FC" w14:textId="658C8776" w:rsidR="002B7DE1" w:rsidRPr="001851EA" w:rsidRDefault="00965654" w:rsidP="002B7DE1">
      <w:pPr>
        <w:pStyle w:val="CommentText"/>
        <w:jc w:val="left"/>
      </w:pPr>
      <w:r w:rsidRPr="001851EA">
        <w:rPr>
          <w:rStyle w:val="CommentReference"/>
        </w:rPr>
        <w:annotationRef/>
      </w:r>
      <w:r w:rsidRPr="001851EA">
        <w:t>Additionally, why an expansive treatment of multiple variables and how they can be weighed differently in diversity, and not here?</w:t>
      </w:r>
    </w:p>
  </w:comment>
  <w:comment w:id="292" w:author="Rogelj, Joeri" w:date="2024-11-25T18:58:00Z" w:initials="JR">
    <w:p w14:paraId="289A85BA" w14:textId="77777777" w:rsidR="00F418E4" w:rsidRDefault="00F418E4" w:rsidP="00F418E4">
      <w:pPr>
        <w:pStyle w:val="CommentText"/>
        <w:jc w:val="left"/>
      </w:pPr>
      <w:r>
        <w:rPr>
          <w:rStyle w:val="CommentReference"/>
        </w:rPr>
        <w:annotationRef/>
      </w:r>
      <w:r>
        <w:t>brevity</w:t>
      </w:r>
    </w:p>
  </w:comment>
  <w:comment w:id="293" w:author="KIKSTRA Jarmo" w:date="2024-10-24T22:50:00Z" w:initials="JK">
    <w:p w14:paraId="47B696FD" w14:textId="215954D1" w:rsidR="00D25797" w:rsidRPr="001851EA" w:rsidRDefault="00965654" w:rsidP="00D25797">
      <w:pPr>
        <w:pStyle w:val="CommentText"/>
        <w:jc w:val="left"/>
      </w:pPr>
      <w:r w:rsidRPr="001851EA">
        <w:rPr>
          <w:rStyle w:val="CommentReference"/>
        </w:rPr>
        <w:annotationRef/>
      </w:r>
      <w:r w:rsidRPr="001851EA">
        <w:t>So somewhere should be the point that both quality and even relevance, can be multidimensional (without each dimension needing to be equally important)</w:t>
      </w:r>
    </w:p>
  </w:comment>
  <w:comment w:id="294" w:author="Rogelj, Joeri" w:date="2024-11-25T19:00:00Z" w:initials="JR">
    <w:p w14:paraId="49316716" w14:textId="77777777" w:rsidR="00320198" w:rsidRDefault="00320198" w:rsidP="00320198">
      <w:pPr>
        <w:pStyle w:val="CommentText"/>
        <w:jc w:val="left"/>
      </w:pPr>
      <w:r>
        <w:rPr>
          <w:rStyle w:val="CommentReference"/>
        </w:rPr>
        <w:annotationRef/>
      </w:r>
      <w:r>
        <w:t xml:space="preserve">I included this further down in the discussion. </w:t>
      </w:r>
    </w:p>
  </w:comment>
  <w:comment w:id="300" w:author="Rogelj, Joeri" w:date="2025-09-16T17:05:00Z" w:initials="JR">
    <w:p w14:paraId="4AF1D902" w14:textId="77777777" w:rsidR="00055FD3" w:rsidRDefault="00055FD3" w:rsidP="00055FD3">
      <w:pPr>
        <w:pStyle w:val="CommentText"/>
        <w:jc w:val="left"/>
      </w:pPr>
      <w:r>
        <w:rPr>
          <w:rStyle w:val="CommentReference"/>
        </w:rPr>
        <w:annotationRef/>
      </w:r>
      <w:r>
        <w:t xml:space="preserve">An aspect that is not yet included here (but maybe it is below) is that having a similar scenario from the same model is redundancy, but having similar scenarios from very different models is strengthening our understanding. </w:t>
      </w:r>
    </w:p>
  </w:comment>
  <w:comment w:id="353" w:author="KIKSTRA Jarmo" w:date="2024-10-25T11:39:00Z" w:initials="JK">
    <w:p w14:paraId="47B696FE" w14:textId="55A9A69C" w:rsidR="005814ED" w:rsidRPr="001851EA" w:rsidRDefault="00965654" w:rsidP="005814ED">
      <w:pPr>
        <w:pStyle w:val="CommentText"/>
        <w:jc w:val="left"/>
      </w:pPr>
      <w:r w:rsidRPr="001851EA">
        <w:rPr>
          <w:rStyle w:val="CommentReference"/>
        </w:rPr>
        <w:annotationRef/>
      </w:r>
      <w:r w:rsidRPr="001851EA">
        <w:t>If I understand things well, for C1, this choice determines the outcome (“bias corrections reveal more stringent emission milestones”).</w:t>
      </w:r>
    </w:p>
    <w:p w14:paraId="47B696FF" w14:textId="77777777" w:rsidR="005814ED" w:rsidRPr="001851EA" w:rsidRDefault="00965654" w:rsidP="005814ED">
      <w:pPr>
        <w:pStyle w:val="CommentText"/>
        <w:jc w:val="left"/>
      </w:pPr>
      <w:r w:rsidRPr="001851EA">
        <w:t>In combination with diversity weighting.</w:t>
      </w:r>
    </w:p>
    <w:p w14:paraId="47B69700" w14:textId="77777777" w:rsidR="005814ED" w:rsidRPr="001851EA" w:rsidRDefault="00965654" w:rsidP="005814ED">
      <w:pPr>
        <w:pStyle w:val="CommentText"/>
        <w:jc w:val="left"/>
      </w:pPr>
      <w:r w:rsidRPr="001851EA">
        <w:t>This is because the peakT distribution of the C1 scenarios is very dense close to the threshold, and very sparse far away from the threshold. Now, you are weighing those far from the threshold more.</w:t>
      </w:r>
    </w:p>
    <w:p w14:paraId="47B69701" w14:textId="77777777" w:rsidR="005814ED" w:rsidRPr="001851EA" w:rsidRDefault="00965654" w:rsidP="005814ED">
      <w:pPr>
        <w:pStyle w:val="CommentText"/>
        <w:jc w:val="left"/>
      </w:pPr>
      <w:r w:rsidRPr="001851EA">
        <w:t>(I do not know the starting distribution of scenarios for C2 by heart; I suspect it is a bit more uniformly distributed.)</w:t>
      </w:r>
    </w:p>
    <w:p w14:paraId="47B69702" w14:textId="77777777" w:rsidR="005814ED" w:rsidRPr="001851EA" w:rsidRDefault="00965654" w:rsidP="005814ED">
      <w:pPr>
        <w:pStyle w:val="CommentText"/>
        <w:jc w:val="left"/>
      </w:pPr>
      <w:r w:rsidRPr="001851EA">
        <w:t xml:space="preserve">-&gt; To confirm, and for transparency, I think it would be good to have the peakT distributions (prior and posterior) also shown. </w:t>
      </w:r>
    </w:p>
    <w:p w14:paraId="47B69703" w14:textId="77777777" w:rsidR="005814ED" w:rsidRPr="001851EA" w:rsidRDefault="005814ED" w:rsidP="005814ED">
      <w:pPr>
        <w:pStyle w:val="CommentText"/>
        <w:jc w:val="left"/>
      </w:pPr>
    </w:p>
    <w:p w14:paraId="47B69704" w14:textId="77777777" w:rsidR="005814ED" w:rsidRPr="001851EA" w:rsidRDefault="00965654" w:rsidP="005814ED">
      <w:pPr>
        <w:pStyle w:val="CommentText"/>
        <w:jc w:val="left"/>
      </w:pPr>
      <w:r w:rsidRPr="001851EA">
        <w:t>If you would have applied R(i) with the e^-((m-theta)/theta) setup with R(i)=1 for C1, and 0&lt;R(i)&lt;1 for scenarios outside C1, then you would get the opposite outcome.</w:t>
      </w:r>
    </w:p>
    <w:p w14:paraId="47B69705" w14:textId="77777777" w:rsidR="005814ED" w:rsidRPr="001851EA" w:rsidRDefault="005814ED" w:rsidP="005814ED">
      <w:pPr>
        <w:pStyle w:val="CommentText"/>
        <w:jc w:val="left"/>
      </w:pPr>
    </w:p>
    <w:p w14:paraId="47B69706" w14:textId="77777777" w:rsidR="005814ED" w:rsidRPr="001851EA" w:rsidRDefault="00965654" w:rsidP="005814ED">
      <w:pPr>
        <w:pStyle w:val="CommentText"/>
        <w:jc w:val="left"/>
      </w:pPr>
      <w:r w:rsidRPr="001851EA">
        <w:t>As suggested before, another option is to use exceedance probabilities as the R(i), where the standard AT6 cutoffs could be translated to weight = 0.5 (if you don’t want to do P(Tpeak&lt;1.5)=R(i)).</w:t>
      </w:r>
      <w:r w:rsidRPr="001851EA">
        <w:br/>
        <w:t>I am not sure yet what results that would give.</w:t>
      </w:r>
    </w:p>
  </w:comment>
  <w:comment w:id="354" w:author="Rogelj, Joeri" w:date="2024-11-25T18:58:00Z" w:initials="JR">
    <w:p w14:paraId="06F23F06" w14:textId="77777777" w:rsidR="00C1126C" w:rsidRDefault="00C1126C" w:rsidP="00C1126C">
      <w:pPr>
        <w:pStyle w:val="CommentText"/>
        <w:numPr>
          <w:ilvl w:val="0"/>
          <w:numId w:val="3"/>
        </w:numPr>
        <w:jc w:val="left"/>
      </w:pPr>
      <w:r>
        <w:rPr>
          <w:rStyle w:val="CommentReference"/>
        </w:rPr>
        <w:annotationRef/>
      </w:r>
      <w:r>
        <w:t>We’ll plot the prior vs posterior</w:t>
      </w:r>
    </w:p>
    <w:p w14:paraId="1668820E" w14:textId="77777777" w:rsidR="00C1126C" w:rsidRDefault="00C1126C" w:rsidP="00C1126C">
      <w:pPr>
        <w:pStyle w:val="CommentText"/>
        <w:numPr>
          <w:ilvl w:val="0"/>
          <w:numId w:val="3"/>
        </w:numPr>
        <w:jc w:val="left"/>
      </w:pPr>
      <w:r>
        <w:t xml:space="preserve">The alternative R(i) influence described is only correct if the threshold is taken at the same spot. If one truly reflects on the deep uncertainty of the temperature distribution (e.g., what is the uncertainty in the MAGICC distribution?) this threshold would decline. </w:t>
      </w:r>
    </w:p>
    <w:p w14:paraId="42520164" w14:textId="77777777" w:rsidR="00C1126C" w:rsidRDefault="00C1126C" w:rsidP="00C1126C">
      <w:pPr>
        <w:pStyle w:val="CommentText"/>
        <w:numPr>
          <w:ilvl w:val="0"/>
          <w:numId w:val="3"/>
        </w:numPr>
        <w:jc w:val="left"/>
      </w:pPr>
      <w:r>
        <w:t xml:space="preserve">Using probabilities is possible, but unsure if users will intuitively understand what it means. </w:t>
      </w:r>
    </w:p>
    <w:p w14:paraId="5F0C3CE8" w14:textId="77777777" w:rsidR="00C1126C" w:rsidRDefault="00C1126C" w:rsidP="00C1126C">
      <w:pPr>
        <w:pStyle w:val="CommentText"/>
        <w:jc w:val="left"/>
      </w:pPr>
    </w:p>
    <w:p w14:paraId="71372A26" w14:textId="77777777" w:rsidR="00C1126C" w:rsidRDefault="00C1126C" w:rsidP="00C1126C">
      <w:pPr>
        <w:pStyle w:val="CommentText"/>
        <w:jc w:val="left"/>
      </w:pPr>
      <w:r>
        <w:t xml:space="preserve">Points 2 and 3 could be explored for the revisions. </w:t>
      </w:r>
    </w:p>
  </w:comment>
  <w:comment w:id="355" w:author="KIKSTRA Jarmo" w:date="2024-10-25T11:42:00Z" w:initials="JK">
    <w:p w14:paraId="47B69707" w14:textId="7C063E6B" w:rsidR="009809EF" w:rsidRPr="001851EA" w:rsidRDefault="00965654" w:rsidP="009809EF">
      <w:pPr>
        <w:pStyle w:val="CommentText"/>
        <w:jc w:val="left"/>
      </w:pPr>
      <w:r w:rsidRPr="001851EA">
        <w:rPr>
          <w:rStyle w:val="CommentReference"/>
        </w:rPr>
        <w:annotationRef/>
      </w:r>
      <w:r w:rsidRPr="001851EA">
        <w:t>Both of the latter two options would reduce some of the arbitrariness of the scenario grouping process somewhat?</w:t>
      </w:r>
    </w:p>
    <w:p w14:paraId="47B69708" w14:textId="77777777" w:rsidR="009809EF" w:rsidRPr="001851EA" w:rsidRDefault="009809EF" w:rsidP="009809EF">
      <w:pPr>
        <w:pStyle w:val="CommentText"/>
        <w:jc w:val="left"/>
      </w:pPr>
    </w:p>
    <w:p w14:paraId="47B69709" w14:textId="77777777" w:rsidR="009809EF" w:rsidRPr="001851EA" w:rsidRDefault="00965654" w:rsidP="009809EF">
      <w:pPr>
        <w:pStyle w:val="CommentText"/>
        <w:jc w:val="left"/>
      </w:pPr>
      <w:r w:rsidRPr="001851EA">
        <w:t xml:space="preserve">Compared to what you have now, you would have more scenarios in each category (1 scenario will count towards multiple categories), and thus will lead to a higher density in the low weight area </w:t>
      </w:r>
    </w:p>
  </w:comment>
  <w:comment w:id="356" w:author="Rogelj, Joeri" w:date="2024-11-25T19:04:00Z" w:initials="JR">
    <w:p w14:paraId="414AFD07" w14:textId="77777777" w:rsidR="000C5850" w:rsidRDefault="000C5850" w:rsidP="000C5850">
      <w:pPr>
        <w:pStyle w:val="CommentText"/>
        <w:jc w:val="left"/>
      </w:pPr>
      <w:r>
        <w:rPr>
          <w:rStyle w:val="CommentReference"/>
        </w:rPr>
        <w:annotationRef/>
      </w:r>
      <w:r>
        <w:t>See reflection above</w:t>
      </w:r>
    </w:p>
  </w:comment>
  <w:comment w:id="398" w:author="Beath, Hamish R" w:date="2025-08-02T10:27:00Z" w:initials="HB">
    <w:p w14:paraId="10B37CFD" w14:textId="77777777" w:rsidR="00EF2F0C" w:rsidRDefault="00EF2F0C" w:rsidP="00EF2F0C">
      <w:pPr>
        <w:jc w:val="left"/>
      </w:pPr>
      <w:r>
        <w:rPr>
          <w:rStyle w:val="CommentReference"/>
        </w:rPr>
        <w:annotationRef/>
      </w:r>
      <w:r>
        <w:t>update for continuous quality weighting</w:t>
      </w:r>
    </w:p>
  </w:comment>
  <w:comment w:id="409" w:author="Beath, Hamish R" w:date="2025-08-15T08:20:00Z" w:initials="HB">
    <w:p w14:paraId="125C0503" w14:textId="77777777" w:rsidR="002B2DE8" w:rsidRDefault="002B2DE8" w:rsidP="002B2DE8">
      <w:pPr>
        <w:jc w:val="left"/>
      </w:pPr>
      <w:r>
        <w:rPr>
          <w:rStyle w:val="CommentReference"/>
        </w:rPr>
        <w:annotationRef/>
      </w:r>
      <w:r>
        <w:t>Check</w:t>
      </w:r>
    </w:p>
  </w:comment>
  <w:comment w:id="400" w:author="Beath, Hamish R" w:date="2025-08-15T08:20:00Z" w:initials="HB">
    <w:p w14:paraId="7E32027E" w14:textId="77777777" w:rsidR="00C54134" w:rsidRDefault="00C54134" w:rsidP="00C54134">
      <w:pPr>
        <w:jc w:val="left"/>
      </w:pPr>
      <w:r>
        <w:rPr>
          <w:rStyle w:val="CommentReference"/>
        </w:rPr>
        <w:annotationRef/>
      </w:r>
      <w:r>
        <w:t>Check</w:t>
      </w:r>
    </w:p>
  </w:comment>
  <w:comment w:id="427" w:author="Beath, Hamish R" w:date="2025-09-06T10:20:00Z" w:initials="HB">
    <w:p w14:paraId="4C21BF1F" w14:textId="77777777" w:rsidR="006E53C0" w:rsidRDefault="006E53C0" w:rsidP="006E53C0">
      <w:pPr>
        <w:jc w:val="left"/>
      </w:pPr>
      <w:r>
        <w:rPr>
          <w:rStyle w:val="CommentReference"/>
        </w:rPr>
        <w:annotationRef/>
      </w:r>
      <w:r>
        <w:t xml:space="preserve">I am a bit uncertain here, possibly continuous quality stuff should just go to supplementary as the bulk of results is on diversity. </w:t>
      </w:r>
    </w:p>
  </w:comment>
  <w:comment w:id="439" w:author="Rogelj, Joeri" w:date="2025-09-16T17:07:00Z" w:initials="JR">
    <w:p w14:paraId="60CA954F" w14:textId="77777777" w:rsidR="00D3553B" w:rsidRDefault="00D3553B" w:rsidP="00D3553B">
      <w:pPr>
        <w:pStyle w:val="CommentText"/>
        <w:jc w:val="left"/>
      </w:pPr>
      <w:r>
        <w:rPr>
          <w:rStyle w:val="CommentReference"/>
        </w:rPr>
        <w:annotationRef/>
      </w:r>
      <w:r>
        <w:t xml:space="preserve">Given that we might be well beyond the word limit by now, that would indeed be a possibility. </w:t>
      </w:r>
    </w:p>
  </w:comment>
  <w:comment w:id="458" w:author="KIKSTRA Jarmo" w:date="2024-10-25T11:48:00Z" w:initials="JK">
    <w:p w14:paraId="47B6970A" w14:textId="7DF99C50" w:rsidR="00477206" w:rsidRPr="001851EA" w:rsidRDefault="00965654" w:rsidP="00477206">
      <w:pPr>
        <w:pStyle w:val="CommentText"/>
        <w:jc w:val="left"/>
      </w:pPr>
      <w:r w:rsidRPr="001851EA">
        <w:rPr>
          <w:rStyle w:val="CommentReference"/>
        </w:rPr>
        <w:annotationRef/>
      </w:r>
      <w:r w:rsidRPr="001851EA">
        <w:t xml:space="preserve">Stick to “(diversity) weighting” - or be more clear about </w:t>
      </w:r>
      <w:r w:rsidRPr="001851EA">
        <w:rPr>
          <w:i/>
          <w:iCs/>
        </w:rPr>
        <w:t>what bias</w:t>
      </w:r>
      <w:r w:rsidRPr="001851EA">
        <w:t xml:space="preserve"> you are correcting.</w:t>
      </w:r>
    </w:p>
  </w:comment>
  <w:comment w:id="455" w:author="Beath, Hamish R" w:date="2025-09-06T10:22:00Z" w:initials="HB">
    <w:p w14:paraId="3F854777" w14:textId="77777777" w:rsidR="00ED0079" w:rsidRDefault="002C2D51" w:rsidP="00ED0079">
      <w:pPr>
        <w:jc w:val="left"/>
      </w:pPr>
      <w:r>
        <w:rPr>
          <w:rStyle w:val="CommentReference"/>
        </w:rPr>
        <w:annotationRef/>
      </w:r>
      <w:r w:rsidR="00ED0079">
        <w:t>The subtitle would ideally highlight that some things change but others don't, not really sure, could add 'certain' or 'specific' to climate action benchmarks</w:t>
      </w:r>
    </w:p>
  </w:comment>
  <w:comment w:id="456" w:author="Rogelj, Joeri" w:date="2025-09-16T17:08:00Z" w:initials="JR">
    <w:p w14:paraId="2BE8DA38" w14:textId="77777777" w:rsidR="009D4531" w:rsidRDefault="009D4531" w:rsidP="009D4531">
      <w:pPr>
        <w:pStyle w:val="CommentText"/>
        <w:jc w:val="left"/>
      </w:pPr>
      <w:r>
        <w:rPr>
          <w:rStyle w:val="CommentReference"/>
        </w:rPr>
        <w:annotationRef/>
      </w:r>
      <w:r>
        <w:t>It’s good but too long as a subtitle for nature</w:t>
      </w:r>
    </w:p>
  </w:comment>
  <w:comment w:id="477" w:author="Christopher Smith" w:date="2024-10-25T16:12:00Z" w:initials="CS">
    <w:p w14:paraId="47B6970B" w14:textId="267EEB21" w:rsidR="00994816" w:rsidRPr="001851EA" w:rsidRDefault="00965654" w:rsidP="00994816">
      <w:pPr>
        <w:pStyle w:val="CommentText"/>
        <w:jc w:val="left"/>
      </w:pPr>
      <w:r w:rsidRPr="001851EA">
        <w:rPr>
          <w:rStyle w:val="CommentReference"/>
        </w:rPr>
        <w:annotationRef/>
      </w:r>
      <w:r w:rsidRPr="001851EA">
        <w:t>Because the absolute number of scenarios is plotted in fig. 2a, this isn’t immediately clear. Could you plot normalised histograms? With five categories, a kernel density estimate for each category would be easier to visualise than five bars if you did take this suggestion.</w:t>
      </w:r>
    </w:p>
  </w:comment>
  <w:comment w:id="541" w:author="Beath, Hamish R" w:date="2025-08-15T08:22:00Z" w:initials="HB">
    <w:p w14:paraId="6CCE3BB0" w14:textId="2B52EF9A" w:rsidR="00C54134" w:rsidRDefault="00C54134" w:rsidP="00C54134">
      <w:pPr>
        <w:jc w:val="left"/>
      </w:pPr>
      <w:r>
        <w:rPr>
          <w:rStyle w:val="CommentReference"/>
        </w:rPr>
        <w:annotationRef/>
      </w:r>
      <w:r>
        <w:t>update to include both diversity weight and quality weights.</w:t>
      </w:r>
    </w:p>
  </w:comment>
  <w:comment w:id="544" w:author="Christopher Smith" w:date="2024-10-25T16:14:00Z" w:initials="CS">
    <w:p w14:paraId="47B6970C" w14:textId="72472FCE" w:rsidR="00994816" w:rsidRPr="001851EA" w:rsidRDefault="00965654" w:rsidP="00994816">
      <w:pPr>
        <w:pStyle w:val="CommentText"/>
        <w:jc w:val="left"/>
      </w:pPr>
      <w:r w:rsidRPr="001851EA">
        <w:rPr>
          <w:rStyle w:val="CommentReference"/>
        </w:rPr>
        <w:annotationRef/>
      </w:r>
      <w:r w:rsidRPr="001851EA">
        <w:t>Fig. 2a, I think y-axis would be something like scenario density since the integral of the bars should equal 1202</w:t>
      </w:r>
    </w:p>
  </w:comment>
  <w:comment w:id="566" w:author="KIKSTRA Jarmo" w:date="2024-10-25T11:44:00Z" w:initials="JK">
    <w:p w14:paraId="2DE60C80" w14:textId="77777777" w:rsidR="00EB5CC7" w:rsidRPr="001851EA" w:rsidRDefault="00EB5CC7" w:rsidP="00EB5CC7">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567" w:author="Beath, Hamish R" w:date="2025-08-27T23:02:00Z" w:initials="HB">
    <w:p w14:paraId="6D7A5DE5" w14:textId="77777777" w:rsidR="00EB5CC7" w:rsidRDefault="00EB5CC7" w:rsidP="00EB5CC7">
      <w:pPr>
        <w:jc w:val="left"/>
      </w:pPr>
      <w:r>
        <w:rPr>
          <w:rStyle w:val="CommentReference"/>
        </w:rPr>
        <w:annotationRef/>
      </w:r>
      <w:r>
        <w:t>update text to reflect new figure</w:t>
      </w:r>
    </w:p>
  </w:comment>
  <w:comment w:id="568" w:author="Beath, Hamish R" w:date="2025-08-30T13:44:00Z" w:initials="HB">
    <w:p w14:paraId="1176A5F1" w14:textId="77777777" w:rsidR="00B57635" w:rsidRDefault="00B57635" w:rsidP="00B57635">
      <w:pPr>
        <w:jc w:val="left"/>
      </w:pPr>
      <w:r>
        <w:rPr>
          <w:rStyle w:val="CommentReference"/>
        </w:rPr>
        <w:annotationRef/>
      </w:r>
      <w:r>
        <w:t>Old text: the near-term evolution of primary energy of oil and gas (Fig. 3b), energy demand growth over the course of the 21</w:t>
      </w:r>
      <w:r>
        <w:rPr>
          <w:vertAlign w:val="superscript"/>
        </w:rPr>
        <w:t>st</w:t>
      </w:r>
      <w:r>
        <w:t xml:space="preserve"> century (Fig. 3c) and compatible GHG emissions reductions for the years 2035 and 2050 (Fig. 3d), all suggest a strengthening of climate action in the weighted scenario set compared to the unweighted approach. In some cases, this shift is small in relative terms or negligible, but the tendency is consistent across most assessment quantities considered here.</w:t>
      </w:r>
    </w:p>
    <w:p w14:paraId="2E2965CC" w14:textId="77777777" w:rsidR="00B57635" w:rsidRDefault="00B57635" w:rsidP="00B57635">
      <w:pPr>
        <w:jc w:val="left"/>
      </w:pPr>
    </w:p>
  </w:comment>
  <w:comment w:id="576" w:author="KIKSTRA Jarmo" w:date="2024-10-25T11:44:00Z" w:initials="JK">
    <w:p w14:paraId="47B6970D" w14:textId="259A0344" w:rsidR="004E1D76" w:rsidRPr="001851EA" w:rsidRDefault="00965654" w:rsidP="004E1D76">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734" w:author="KIKSTRA Jarmo" w:date="2024-10-25T11:46:00Z" w:initials="JK">
    <w:p w14:paraId="47B6970E" w14:textId="6188EA5B" w:rsidR="00A64F06" w:rsidRPr="001851EA" w:rsidRDefault="00965654" w:rsidP="00A64F06">
      <w:pPr>
        <w:pStyle w:val="CommentText"/>
        <w:jc w:val="left"/>
      </w:pPr>
      <w:r w:rsidRPr="001851EA">
        <w:rPr>
          <w:rStyle w:val="CommentReference"/>
        </w:rPr>
        <w:annotationRef/>
      </w:r>
      <w:r w:rsidRPr="001851EA">
        <w:t>Here, this just means “diversity weighting”, right? No other weighting is applied?</w:t>
      </w:r>
    </w:p>
  </w:comment>
  <w:comment w:id="735" w:author="Rogelj, Joeri" w:date="2024-11-25T19:11:00Z" w:initials="JR">
    <w:p w14:paraId="5B6174F6" w14:textId="77777777" w:rsidR="00196DA3" w:rsidRDefault="00196DA3" w:rsidP="00196DA3">
      <w:pPr>
        <w:pStyle w:val="CommentText"/>
        <w:jc w:val="left"/>
      </w:pPr>
      <w:r>
        <w:rPr>
          <w:rStyle w:val="CommentReference"/>
        </w:rPr>
        <w:annotationRef/>
      </w:r>
      <w:r>
        <w:t>Yes - clarified now</w:t>
      </w:r>
    </w:p>
  </w:comment>
  <w:comment w:id="727" w:author="KIKSTRA Jarmo" w:date="2024-10-25T11:46:00Z" w:initials="JK">
    <w:p w14:paraId="47B6970F" w14:textId="575F60B4" w:rsidR="00A64F06" w:rsidRPr="001851EA" w:rsidRDefault="00965654" w:rsidP="00A64F06">
      <w:pPr>
        <w:pStyle w:val="CommentText"/>
        <w:jc w:val="left"/>
      </w:pPr>
      <w:r w:rsidRPr="001851EA">
        <w:rPr>
          <w:rStyle w:val="CommentReference"/>
        </w:rPr>
        <w:annotationRef/>
      </w:r>
      <w:r w:rsidRPr="001851EA">
        <w:t>Here also, I feel like the conclusion here is very strongly dependent on the choice made for R(i).</w:t>
      </w:r>
    </w:p>
  </w:comment>
  <w:comment w:id="728" w:author="Rogelj, Joeri" w:date="2024-11-25T19:09:00Z" w:initials="JR">
    <w:p w14:paraId="44A77655" w14:textId="77777777" w:rsidR="00484521" w:rsidRDefault="00484521" w:rsidP="00484521">
      <w:pPr>
        <w:pStyle w:val="CommentText"/>
        <w:jc w:val="left"/>
      </w:pPr>
      <w:r>
        <w:rPr>
          <w:rStyle w:val="CommentReference"/>
        </w:rPr>
        <w:annotationRef/>
      </w:r>
      <w:r>
        <w:t xml:space="preserve">R(i) doesn’t change from AR6. So this conclusion can’t be the outcome of that choice. </w:t>
      </w:r>
    </w:p>
  </w:comment>
  <w:comment w:id="729" w:author="Rogelj, Joeri" w:date="2024-11-25T19:11:00Z" w:initials="JR">
    <w:p w14:paraId="10838D7D" w14:textId="77777777" w:rsidR="002C69AE" w:rsidRDefault="002C69AE" w:rsidP="002C69AE">
      <w:pPr>
        <w:pStyle w:val="CommentText"/>
        <w:jc w:val="left"/>
      </w:pPr>
      <w:r>
        <w:rPr>
          <w:rStyle w:val="CommentReference"/>
        </w:rPr>
        <w:annotationRef/>
      </w:r>
      <w:r>
        <w:t xml:space="preserve">Of course, if we would change R(i) numbers would change, but this would answer a different question and not be fully comparable. Depending on the choice of R(i) this could shift values towards higher or lower parts of the distribution. </w:t>
      </w:r>
    </w:p>
  </w:comment>
  <w:comment w:id="804" w:author="Beath, Hamish R" w:date="2025-09-06T10:29:00Z" w:initials="HB">
    <w:p w14:paraId="768A6EB3" w14:textId="77777777" w:rsidR="002C2D51" w:rsidRDefault="002C2D51" w:rsidP="002C2D51">
      <w:pPr>
        <w:jc w:val="left"/>
      </w:pPr>
      <w:r>
        <w:rPr>
          <w:rStyle w:val="CommentReference"/>
        </w:rPr>
        <w:annotationRef/>
      </w:r>
      <w:r>
        <w:t>I can easily change the chosen variables to display here; full sets in supplementary. I think the timeseries are more informative than the violins in general but happy to go back to the violins too!</w:t>
      </w:r>
    </w:p>
  </w:comment>
  <w:comment w:id="806" w:author="Beath, Hamish R" w:date="2025-08-21T12:04:00Z" w:initials="HB">
    <w:p w14:paraId="4E9ED382" w14:textId="6D8D4F3A" w:rsidR="00057E18" w:rsidRDefault="00057E18" w:rsidP="00057E18">
      <w:pPr>
        <w:jc w:val="left"/>
      </w:pPr>
      <w:r>
        <w:rPr>
          <w:rStyle w:val="CommentReference"/>
        </w:rPr>
        <w:annotationRef/>
      </w:r>
      <w:r>
        <w:t>update to final results</w:t>
      </w:r>
    </w:p>
  </w:comment>
  <w:comment w:id="810" w:author="KIKSTRA Jarmo" w:date="2024-10-25T11:49:00Z" w:initials="JK">
    <w:p w14:paraId="47B69710" w14:textId="50450910" w:rsidR="008F6ED7" w:rsidRPr="001851EA" w:rsidRDefault="00965654" w:rsidP="008F6ED7">
      <w:pPr>
        <w:pStyle w:val="CommentText"/>
        <w:jc w:val="left"/>
      </w:pPr>
      <w:r w:rsidRPr="001851EA">
        <w:rPr>
          <w:rStyle w:val="CommentReference"/>
        </w:rPr>
        <w:annotationRef/>
      </w:r>
      <w:r w:rsidRPr="001851EA">
        <w:t>Is it correct that there is 1 scenario in C2 with ZERO oil and gas?</w:t>
      </w:r>
    </w:p>
  </w:comment>
  <w:comment w:id="811" w:author="Rogelj, Joeri" w:date="2024-11-25T19:13:00Z" w:initials="JR">
    <w:p w14:paraId="740437D8" w14:textId="77777777" w:rsidR="00375393" w:rsidRDefault="00375393" w:rsidP="00375393">
      <w:pPr>
        <w:pStyle w:val="CommentText"/>
        <w:jc w:val="left"/>
      </w:pPr>
      <w:r>
        <w:rPr>
          <w:rStyle w:val="CommentReference"/>
        </w:rPr>
        <w:annotationRef/>
      </w:r>
      <w:r>
        <w:t xml:space="preserve">Most likely not - will be correct. </w:t>
      </w:r>
    </w:p>
  </w:comment>
  <w:comment w:id="848" w:author="GIDDEN Matthew" w:date="2024-11-18T20:32:00Z" w:initials="MG">
    <w:p w14:paraId="47B69711" w14:textId="4E261848" w:rsidR="0047324D" w:rsidRDefault="0047324D" w:rsidP="0047324D">
      <w:pPr>
        <w:pStyle w:val="CommentText"/>
        <w:jc w:val="left"/>
      </w:pPr>
      <w:r>
        <w:rPr>
          <w:rStyle w:val="CommentReference"/>
        </w:rPr>
        <w:annotationRef/>
      </w:r>
      <w:r>
        <w:t>Not all IAMs strictly have a mathematical formulation. I would rather say model framework logic and structure.</w:t>
      </w:r>
    </w:p>
  </w:comment>
  <w:comment w:id="895" w:author="Rogelj, Joeri" w:date="2025-09-16T17:24:00Z" w:initials="JR">
    <w:p w14:paraId="105CB6E7" w14:textId="77777777" w:rsidR="0027731B" w:rsidRDefault="0027731B" w:rsidP="0027731B">
      <w:pPr>
        <w:pStyle w:val="CommentText"/>
        <w:jc w:val="left"/>
      </w:pPr>
      <w:r>
        <w:rPr>
          <w:rStyle w:val="CommentReference"/>
        </w:rPr>
        <w:annotationRef/>
      </w:r>
      <w:r>
        <w:t>I don’t understand this sentence</w:t>
      </w:r>
    </w:p>
  </w:comment>
  <w:comment w:id="1013" w:author="KIKSTRA Jarmo" w:date="2024-10-25T11:58:00Z" w:initials="JK">
    <w:p w14:paraId="47B69713" w14:textId="583FCA70" w:rsidR="0082614F" w:rsidRPr="001851EA" w:rsidRDefault="00965654" w:rsidP="0082614F">
      <w:pPr>
        <w:pStyle w:val="CommentText"/>
        <w:jc w:val="left"/>
      </w:pPr>
      <w:r w:rsidRPr="001851EA">
        <w:rPr>
          <w:rStyle w:val="CommentReference"/>
        </w:rPr>
        <w:annotationRef/>
      </w:r>
      <w:r w:rsidRPr="001851EA">
        <w:t>I don’t follow.</w:t>
      </w:r>
    </w:p>
  </w:comment>
  <w:comment w:id="1014" w:author="Rogelj, Joeri" w:date="2024-11-25T19:17:00Z" w:initials="JR">
    <w:p w14:paraId="7C16FB7E" w14:textId="77777777" w:rsidR="00032792" w:rsidRDefault="00032792" w:rsidP="00032792">
      <w:pPr>
        <w:pStyle w:val="CommentText"/>
        <w:jc w:val="left"/>
      </w:pPr>
      <w:r>
        <w:rPr>
          <w:rStyle w:val="CommentReference"/>
        </w:rPr>
        <w:annotationRef/>
      </w:r>
      <w:r>
        <w:t xml:space="preserve">In fig 4a, pink features, you can see that jack-knife resampling ranges for the median are predominantly pointing towards earlier dates. </w:t>
      </w:r>
    </w:p>
  </w:comment>
  <w:comment w:id="1015" w:author="KIKSTRA Jarmo" w:date="2024-10-25T11:58:00Z" w:initials="JK">
    <w:p w14:paraId="47B69714" w14:textId="396C7064" w:rsidR="00084C69" w:rsidRPr="001851EA" w:rsidRDefault="00965654" w:rsidP="00084C69">
      <w:pPr>
        <w:pStyle w:val="CommentText"/>
        <w:jc w:val="left"/>
      </w:pPr>
      <w:r w:rsidRPr="001851EA">
        <w:rPr>
          <w:rStyle w:val="CommentReference"/>
        </w:rPr>
        <w:annotationRef/>
      </w:r>
      <w:r w:rsidRPr="001851EA">
        <w:t>Did you mean C1?</w:t>
      </w:r>
    </w:p>
  </w:comment>
  <w:comment w:id="1016" w:author="Rogelj, Joeri" w:date="2024-11-25T19:16:00Z" w:initials="JR">
    <w:p w14:paraId="55F4A2D0" w14:textId="77777777" w:rsidR="0026048A" w:rsidRDefault="0026048A" w:rsidP="0026048A">
      <w:pPr>
        <w:pStyle w:val="CommentText"/>
        <w:jc w:val="left"/>
      </w:pPr>
      <w:r>
        <w:rPr>
          <w:rStyle w:val="CommentReference"/>
        </w:rPr>
        <w:annotationRef/>
      </w:r>
      <w:r>
        <w:t>No, C2</w:t>
      </w:r>
    </w:p>
  </w:comment>
  <w:comment w:id="1018" w:author="KIKSTRA Jarmo" w:date="2024-10-25T12:02:00Z" w:initials="JK">
    <w:p w14:paraId="47B69715" w14:textId="412376AE" w:rsidR="00687701" w:rsidRPr="001851EA" w:rsidRDefault="00965654" w:rsidP="00687701">
      <w:pPr>
        <w:pStyle w:val="CommentText"/>
        <w:jc w:val="left"/>
      </w:pPr>
      <w:r w:rsidRPr="001851EA">
        <w:rPr>
          <w:rStyle w:val="CommentReference"/>
        </w:rPr>
        <w:annotationRef/>
      </w:r>
      <w:r w:rsidRPr="001851EA">
        <w:t xml:space="preserve">That one is important, but I feel like adding also Mark’s other paper would be very helpful (comparing model importance relative to climate target): </w:t>
      </w:r>
      <w:hyperlink r:id="rId1" w:history="1">
        <w:r w:rsidR="00687701" w:rsidRPr="001851EA">
          <w:rPr>
            <w:rStyle w:val="Hyperlink"/>
          </w:rPr>
          <w:t>https://www.nature.com/articles/s41586-023-06738-6/figures/3</w:t>
        </w:r>
      </w:hyperlink>
    </w:p>
  </w:comment>
  <w:comment w:id="1017" w:author="Beath, Hamish R" w:date="2024-11-29T18:00:00Z" w:initials="HB">
    <w:p w14:paraId="00FF8F92" w14:textId="7791CB88" w:rsidR="00013936" w:rsidRDefault="00013936" w:rsidP="00013936">
      <w:pPr>
        <w:jc w:val="left"/>
      </w:pPr>
      <w:r>
        <w:rPr>
          <w:rStyle w:val="CommentReference"/>
        </w:rPr>
        <w:annotationRef/>
      </w:r>
      <w:r>
        <w:rPr>
          <w:color w:val="000000"/>
        </w:rPr>
        <w:fldChar w:fldCharType="begin"/>
      </w:r>
      <w:r>
        <w:rPr>
          <w:color w:val="000000"/>
        </w:rPr>
        <w:instrText>HYPERLINK "mailto:jrogelj@ic.ac.uk"</w:instrText>
      </w:r>
      <w:r>
        <w:rPr>
          <w:color w:val="000000"/>
        </w:rPr>
      </w:r>
      <w:bookmarkStart w:id="1019" w:name="_@_66612D90C965BB4C84E2F52F0FF45804Z"/>
      <w:r>
        <w:rPr>
          <w:color w:val="000000"/>
        </w:rPr>
        <w:fldChar w:fldCharType="separate"/>
      </w:r>
      <w:bookmarkEnd w:id="1019"/>
      <w:r w:rsidRPr="00013936">
        <w:rPr>
          <w:rStyle w:val="Mention"/>
          <w:noProof/>
        </w:rPr>
        <w:t>@Rogelj, Joeri</w:t>
      </w:r>
      <w:r>
        <w:rPr>
          <w:color w:val="000000"/>
        </w:rPr>
        <w:fldChar w:fldCharType="end"/>
      </w:r>
      <w:r>
        <w:rPr>
          <w:color w:val="000000"/>
        </w:rPr>
        <w:t xml:space="preserve"> this still holds with the new figure but please check. </w:t>
      </w:r>
    </w:p>
  </w:comment>
  <w:comment w:id="1117" w:author="Rogelj, Joeri" w:date="2025-09-16T17:33:00Z" w:initials="JR">
    <w:p w14:paraId="414B7DEC" w14:textId="77777777" w:rsidR="00D76A94" w:rsidRDefault="00D76A94" w:rsidP="00D76A94">
      <w:pPr>
        <w:pStyle w:val="CommentText"/>
        <w:jc w:val="left"/>
      </w:pPr>
      <w:r>
        <w:rPr>
          <w:rStyle w:val="CommentReference"/>
        </w:rPr>
        <w:annotationRef/>
      </w:r>
      <w:r>
        <w:t xml:space="preserve">This could be cut. As the reductions are not very large. </w:t>
      </w:r>
    </w:p>
  </w:comment>
  <w:comment w:id="1118" w:author="Rogelj, Joeri" w:date="2025-09-16T17:34:00Z" w:initials="JR">
    <w:p w14:paraId="59663D64" w14:textId="77777777" w:rsidR="00EE569F" w:rsidRDefault="00EE569F" w:rsidP="00EE569F">
      <w:pPr>
        <w:pStyle w:val="CommentText"/>
        <w:jc w:val="left"/>
      </w:pPr>
      <w:r>
        <w:rPr>
          <w:rStyle w:val="CommentReference"/>
        </w:rPr>
        <w:annotationRef/>
      </w:r>
      <w:r>
        <w:t xml:space="preserve">While the HHI shows a clearer effect </w:t>
      </w:r>
    </w:p>
  </w:comment>
  <w:comment w:id="1179" w:author="Rogelj, Joeri" w:date="2025-09-16T22:53:00Z" w:initials="JR">
    <w:p w14:paraId="1504F2B0" w14:textId="77777777" w:rsidR="00BD21CE" w:rsidRDefault="00BD21CE" w:rsidP="00BD21CE">
      <w:pPr>
        <w:pStyle w:val="CommentText"/>
        <w:jc w:val="left"/>
      </w:pPr>
      <w:r>
        <w:rPr>
          <w:rStyle w:val="CommentReference"/>
        </w:rPr>
        <w:annotationRef/>
      </w:r>
      <w:r>
        <w:t>What does “an improvement” in HHI refer to?</w:t>
      </w:r>
    </w:p>
  </w:comment>
  <w:comment w:id="1201" w:author="Rogelj, Joeri" w:date="2025-09-16T22:55:00Z" w:initials="JR">
    <w:p w14:paraId="53CF1AD4" w14:textId="77777777" w:rsidR="00876437" w:rsidRDefault="00876437" w:rsidP="00876437">
      <w:pPr>
        <w:pStyle w:val="CommentText"/>
        <w:jc w:val="left"/>
      </w:pPr>
      <w:r>
        <w:rPr>
          <w:rStyle w:val="CommentReference"/>
        </w:rPr>
        <w:annotationRef/>
      </w:r>
      <w:r>
        <w:t xml:space="preserve">Instead of saying that we explore this, we should write what this shows. For examples: </w:t>
      </w:r>
    </w:p>
    <w:p w14:paraId="62B22938" w14:textId="77777777" w:rsidR="00876437" w:rsidRDefault="00876437" w:rsidP="00876437">
      <w:pPr>
        <w:pStyle w:val="CommentText"/>
        <w:jc w:val="left"/>
      </w:pPr>
      <w:r>
        <w:t>Sensitivity tests show these general trends are robust to alternative inputs to the diversity weighting scheme (see Supplementary Results 4).</w:t>
      </w:r>
    </w:p>
  </w:comment>
  <w:comment w:id="1209" w:author="Rogelj, Joeri" w:date="2025-09-16T22:58:00Z" w:initials="JR">
    <w:p w14:paraId="2E84049F" w14:textId="77777777" w:rsidR="001D5121" w:rsidRDefault="001D5121" w:rsidP="001D5121">
      <w:pPr>
        <w:pStyle w:val="CommentText"/>
        <w:jc w:val="left"/>
      </w:pPr>
      <w:r>
        <w:rPr>
          <w:rStyle w:val="CommentReference"/>
        </w:rPr>
        <w:annotationRef/>
      </w:r>
      <w:r>
        <w:t xml:space="preserve">Need to find another word for “representation”. In this context this word is confusing as “model representation” typically is understood as the structure and key characteristics of a model, not how many scenarios of it have been submitted. </w:t>
      </w:r>
    </w:p>
  </w:comment>
  <w:comment w:id="1291" w:author="Rogelj, Joeri" w:date="2025-09-16T23:05:00Z" w:initials="JR">
    <w:p w14:paraId="4C54F3DE" w14:textId="77777777" w:rsidR="008E40F2" w:rsidRDefault="008E40F2" w:rsidP="008E40F2">
      <w:pPr>
        <w:pStyle w:val="CommentText"/>
        <w:jc w:val="left"/>
      </w:pPr>
      <w:r>
        <w:rPr>
          <w:rStyle w:val="CommentReference"/>
        </w:rPr>
        <w:annotationRef/>
      </w:r>
      <w:r>
        <w:t xml:space="preserve">Double-check. </w:t>
      </w:r>
    </w:p>
    <w:p w14:paraId="726CBD71" w14:textId="77777777" w:rsidR="008E40F2" w:rsidRDefault="008E40F2" w:rsidP="008E40F2">
      <w:pPr>
        <w:pStyle w:val="CommentText"/>
        <w:jc w:val="left"/>
      </w:pPr>
      <w:r>
        <w:t>What are the scenario names?</w:t>
      </w:r>
    </w:p>
  </w:comment>
  <w:comment w:id="1292" w:author="Beath, Hamish R" w:date="2025-09-18T14:11:00Z" w:initials="HB">
    <w:p w14:paraId="3BEA1FDF" w14:textId="77777777" w:rsidR="00B646D2" w:rsidRDefault="00B646D2" w:rsidP="00B646D2">
      <w:pPr>
        <w:jc w:val="left"/>
      </w:pPr>
      <w:r>
        <w:rPr>
          <w:rStyle w:val="CommentReference"/>
        </w:rPr>
        <w:annotationRef/>
      </w:r>
      <w:r>
        <w:t>These are listed on the plot under 'High and low diversity'</w:t>
      </w:r>
    </w:p>
  </w:comment>
  <w:comment w:id="1225" w:author="Beath, Hamish R" w:date="2025-09-01T11:31:00Z" w:initials="HB">
    <w:p w14:paraId="37FA320F" w14:textId="24A3197A" w:rsidR="00F40238" w:rsidRDefault="00F40238" w:rsidP="00F40238">
      <w:pPr>
        <w:jc w:val="left"/>
      </w:pPr>
      <w:r>
        <w:rPr>
          <w:rStyle w:val="CommentReference"/>
        </w:rPr>
        <w:annotationRef/>
      </w:r>
      <w:r>
        <w:t>My relatively elementary understanding of scenarios and their origin is probably preventing me from making more insightful comments here about the highest/lowest scenarios.</w:t>
      </w:r>
    </w:p>
  </w:comment>
  <w:comment w:id="1226" w:author="Beath, Hamish R" w:date="2025-09-04T20:51:00Z" w:initials="HB">
    <w:p w14:paraId="47E78CF5" w14:textId="77777777" w:rsidR="00203E6F" w:rsidRDefault="00203E6F" w:rsidP="00203E6F">
      <w:pPr>
        <w:jc w:val="left"/>
      </w:pPr>
      <w:r>
        <w:rPr>
          <w:rStyle w:val="CommentReference"/>
        </w:rPr>
        <w:annotationRef/>
      </w:r>
      <w:r>
        <w:t>Could add correlations here too/in supplementary of project+model prevalence and diversity weight</w:t>
      </w:r>
    </w:p>
  </w:comment>
  <w:comment w:id="1314" w:author="Rogelj, Joeri" w:date="2025-09-16T23:08:00Z" w:initials="JR">
    <w:p w14:paraId="3716F383" w14:textId="77777777" w:rsidR="00D348B1" w:rsidRDefault="00D348B1" w:rsidP="00D348B1">
      <w:pPr>
        <w:pStyle w:val="CommentText"/>
        <w:jc w:val="left"/>
      </w:pPr>
      <w:r>
        <w:rPr>
          <w:rStyle w:val="CommentReference"/>
        </w:rPr>
        <w:annotationRef/>
      </w:r>
      <w:r>
        <w:t>It took me a bit of work to understand the figure, but after having done the mental effort, I really like it!</w:t>
      </w:r>
    </w:p>
  </w:comment>
  <w:comment w:id="1364" w:author="Rogelj, Joeri" w:date="2024-11-22T10:30:00Z" w:initials="JR">
    <w:p w14:paraId="50C38DD6" w14:textId="2C8CB3EB" w:rsidR="007B1AAA" w:rsidRDefault="007B1AAA" w:rsidP="007B1AAA">
      <w:pPr>
        <w:pStyle w:val="CommentText"/>
        <w:jc w:val="left"/>
      </w:pPr>
      <w:r>
        <w:rPr>
          <w:rStyle w:val="CommentReference"/>
        </w:rPr>
        <w:annotationRef/>
      </w:r>
      <w:r>
        <w:t>Outlook on that this only addresses weighting of scenarios that are available in the database, but not deeper bias issues</w:t>
      </w:r>
    </w:p>
  </w:comment>
  <w:comment w:id="1365" w:author="Rogelj, Joeri" w:date="2024-11-29T09:26:00Z" w:initials="JR">
    <w:p w14:paraId="1DF4E4F8" w14:textId="77777777" w:rsidR="00DF5C74" w:rsidRDefault="00DF5C74" w:rsidP="00DF5C74">
      <w:pPr>
        <w:pStyle w:val="CommentText"/>
        <w:jc w:val="left"/>
      </w:pPr>
      <w:r>
        <w:rPr>
          <w:rStyle w:val="CommentReference"/>
        </w:rPr>
        <w:annotationRef/>
      </w:r>
      <w:r>
        <w:t xml:space="preserve">From Jarmo and still to be reflected: </w:t>
      </w:r>
      <w:r>
        <w:br/>
        <w:t xml:space="preserve">I imagine you don’t want to go into this, and probably shouldn’t. </w:t>
      </w:r>
      <w:r>
        <w:br/>
        <w:t>But it might be something for the discussion; assessing relevance criteria can also be an expert judgement.</w:t>
      </w:r>
    </w:p>
  </w:comment>
  <w:comment w:id="1366" w:author="GIDDEN Matthew" w:date="2024-11-18T20:37:00Z" w:initials="MG">
    <w:p w14:paraId="47B69716" w14:textId="1413D5C0" w:rsidR="0001311B" w:rsidRDefault="0001311B" w:rsidP="0001311B">
      <w:pPr>
        <w:pStyle w:val="CommentText"/>
        <w:jc w:val="left"/>
      </w:pPr>
      <w:r>
        <w:rPr>
          <w:rStyle w:val="CommentReference"/>
        </w:rPr>
        <w:annotationRef/>
      </w:r>
      <w:r>
        <w:t>Would it be worth providing a few examples of how this framework could concretely be applied in future assessments? In particular, sustainability considerations and considerations around carbon storage come to mind.</w:t>
      </w:r>
    </w:p>
  </w:comment>
  <w:comment w:id="1367" w:author="GIDDEN Matthew" w:date="2024-11-18T20:53:00Z" w:initials="MG">
    <w:p w14:paraId="47B69717" w14:textId="77777777" w:rsidR="00452258" w:rsidRDefault="00452258" w:rsidP="00452258">
      <w:pPr>
        <w:pStyle w:val="CommentText"/>
        <w:jc w:val="left"/>
      </w:pPr>
      <w:r>
        <w:rPr>
          <w:rStyle w:val="CommentReference"/>
        </w:rPr>
        <w:annotationRef/>
      </w:r>
      <w:r>
        <w:t>And then I read the second paragraph here =)</w:t>
      </w:r>
    </w:p>
  </w:comment>
  <w:comment w:id="1647" w:author="KIKSTRA Jarmo" w:date="2024-10-25T12:11:00Z" w:initials="JK">
    <w:p w14:paraId="47B69718" w14:textId="38882BD0" w:rsidR="00B64CFB" w:rsidRPr="001851EA" w:rsidRDefault="00965654" w:rsidP="00B64CFB">
      <w:pPr>
        <w:pStyle w:val="CommentText"/>
        <w:jc w:val="left"/>
      </w:pPr>
      <w:r w:rsidRPr="001851EA">
        <w:rPr>
          <w:rStyle w:val="CommentReference"/>
        </w:rPr>
        <w:annotationRef/>
      </w:r>
      <w:r w:rsidRPr="001851EA">
        <w:t>Just to say: the Millward-Hopkins paper is not an IAM study, so may be a bit less relevant than other possible papers for this line?</w:t>
      </w:r>
    </w:p>
  </w:comment>
  <w:comment w:id="1648" w:author="Chris Smith" w:date="2024-11-09T16:50:00Z" w:initials="CS">
    <w:p w14:paraId="47B69719" w14:textId="77777777" w:rsidR="001851EA" w:rsidRDefault="00965654" w:rsidP="001851EA">
      <w:pPr>
        <w:pStyle w:val="CommentText"/>
        <w:jc w:val="left"/>
      </w:pPr>
      <w:r>
        <w:rPr>
          <w:rStyle w:val="CommentReference"/>
        </w:rPr>
        <w:annotationRef/>
      </w:r>
      <w:r>
        <w:t>True, but the point of less traditional pathways is an important one</w:t>
      </w:r>
    </w:p>
  </w:comment>
  <w:comment w:id="1667" w:author="Beath, Hamish R" w:date="2025-09-06T16:43:00Z" w:initials="HB">
    <w:p w14:paraId="2F3BBAB2" w14:textId="77777777" w:rsidR="00D66D32" w:rsidRDefault="00D66D32" w:rsidP="00D66D32">
      <w:pPr>
        <w:jc w:val="left"/>
      </w:pPr>
      <w:r>
        <w:rPr>
          <w:rStyle w:val="CommentReference"/>
        </w:rPr>
        <w:annotationRef/>
      </w:r>
      <w:r>
        <w:t xml:space="preserve">Cite McCollum (2020) as per reviewer 3 request.  </w:t>
      </w:r>
      <w:hyperlink r:id="rId2" w:history="1">
        <w:r w:rsidRPr="004B1CBA">
          <w:rPr>
            <w:rStyle w:val="Hyperlink"/>
          </w:rPr>
          <w:t>https://www.nature.com/articles/s41560-020-0555-3</w:t>
        </w:r>
      </w:hyperlink>
    </w:p>
  </w:comment>
  <w:comment w:id="1738" w:author="KIKSTRA Jarmo" w:date="2024-10-24T22:20:00Z" w:initials="JK">
    <w:p w14:paraId="4FA88C9F" w14:textId="77777777" w:rsidR="00A011B5" w:rsidRPr="001851EA" w:rsidRDefault="00A011B5" w:rsidP="00A011B5">
      <w:pPr>
        <w:pStyle w:val="CommentText"/>
        <w:jc w:val="left"/>
      </w:pPr>
      <w:r w:rsidRPr="001851EA">
        <w:rPr>
          <w:rStyle w:val="CommentReference"/>
        </w:rPr>
        <w:annotationRef/>
      </w:r>
      <w:r w:rsidRPr="001851EA">
        <w:t>When likelihood is available, like for temperature, wouldn’t it make some sense that R(i) is P(i&lt;theta)</w:t>
      </w:r>
    </w:p>
  </w:comment>
  <w:comment w:id="1739" w:author="Rogelj, Joeri" w:date="2024-11-19T16:35:00Z" w:initials="JR">
    <w:p w14:paraId="1027893B" w14:textId="77777777" w:rsidR="00A011B5" w:rsidRDefault="00A011B5" w:rsidP="00A011B5">
      <w:pPr>
        <w:pStyle w:val="CommentText"/>
        <w:jc w:val="left"/>
      </w:pPr>
      <w:r>
        <w:rPr>
          <w:rStyle w:val="CommentReference"/>
        </w:rPr>
        <w:annotationRef/>
      </w:r>
      <w:r>
        <w:t xml:space="preserve">It would, but as we are leaving the exact choice of scenario metric m_i open, it would be distracting if it were to be added here. Maybe something we can include further down. </w:t>
      </w:r>
    </w:p>
  </w:comment>
  <w:comment w:id="1744" w:author="KIKSTRA Jarmo" w:date="2024-10-24T22:19:00Z" w:initials="JK">
    <w:p w14:paraId="57C84B43" w14:textId="77777777" w:rsidR="00A011B5" w:rsidRPr="001851EA" w:rsidRDefault="00A011B5" w:rsidP="00A011B5">
      <w:pPr>
        <w:pStyle w:val="CommentText"/>
        <w:jc w:val="left"/>
      </w:pPr>
      <w:r w:rsidRPr="001851EA">
        <w:rPr>
          <w:rStyle w:val="CommentReference"/>
        </w:rPr>
        <w:annotationRef/>
      </w:r>
      <w:r w:rsidRPr="001851EA">
        <w:t>Can we say anything about the exponential form?</w:t>
      </w:r>
    </w:p>
  </w:comment>
  <w:comment w:id="1745" w:author="Rogelj, Joeri" w:date="2024-11-19T12:52:00Z" w:initials="JR">
    <w:p w14:paraId="39FC3756" w14:textId="77777777" w:rsidR="00A011B5" w:rsidRDefault="00A011B5" w:rsidP="00A011B5">
      <w:pPr>
        <w:pStyle w:val="CommentText"/>
        <w:jc w:val="left"/>
      </w:pPr>
      <w:r>
        <w:rPr>
          <w:rStyle w:val="CommentReference"/>
        </w:rPr>
        <w:annotationRef/>
      </w:r>
      <w:r>
        <w:t xml:space="preserve">I adjusted it to a stretched exponential for more adaptability and highlighted it is an example. As we don’t apply it in practice, we don’t need to spend more on it here. </w:t>
      </w:r>
    </w:p>
  </w:comment>
  <w:comment w:id="1789" w:author="KIKSTRA Jarmo" w:date="2024-10-24T22:27:00Z" w:initials="JK">
    <w:p w14:paraId="1BE3AA99" w14:textId="77777777" w:rsidR="00A011B5" w:rsidRPr="001851EA" w:rsidRDefault="00A011B5" w:rsidP="00A011B5">
      <w:pPr>
        <w:pStyle w:val="CommentText"/>
        <w:jc w:val="left"/>
      </w:pPr>
      <w:r w:rsidRPr="001851EA">
        <w:rPr>
          <w:rStyle w:val="CommentReference"/>
        </w:rPr>
        <w:annotationRef/>
      </w:r>
      <w:r w:rsidRPr="001851EA">
        <w:t>That’s right. But doesn’t the same hold true for ‘relevance’, above? Admittedly, less so, because creating a good research question itself is the key step. But let’s say you want to look at scenarios with ‘high well-being’; with no scenarios reporting ‘well-being’ as a variable, what variables to use to estimate this, how to weight it, etc.</w:t>
      </w:r>
      <w:r w:rsidRPr="001851EA">
        <w:br/>
      </w:r>
      <w:r w:rsidRPr="001851EA">
        <w:br/>
        <w:t xml:space="preserve">I imagine you don’t want to go into this, and probably shouldn’t. </w:t>
      </w:r>
      <w:r w:rsidRPr="001851EA">
        <w:br/>
        <w:t>But it might be something for the discussion; assessing relevance criteria can also be an expert judgement.</w:t>
      </w:r>
    </w:p>
  </w:comment>
  <w:comment w:id="1790" w:author="Rogelj, Joeri" w:date="2024-11-19T16:37:00Z" w:initials="JR">
    <w:p w14:paraId="08146695" w14:textId="77777777" w:rsidR="00A011B5" w:rsidRDefault="00A011B5" w:rsidP="00A011B5">
      <w:pPr>
        <w:pStyle w:val="CommentText"/>
        <w:jc w:val="left"/>
      </w:pPr>
      <w:r>
        <w:rPr>
          <w:rStyle w:val="CommentReference"/>
        </w:rPr>
        <w:annotationRef/>
      </w:r>
      <w:r>
        <w:t xml:space="preserve">Excellent point - I’ll see if I can include it further down. </w:t>
      </w:r>
    </w:p>
  </w:comment>
  <w:comment w:id="1795" w:author="Beath, Hamish R" w:date="2025-09-06T12:59:00Z" w:initials="HB">
    <w:p w14:paraId="11B0220C" w14:textId="77777777" w:rsidR="00A011B5" w:rsidRDefault="00A011B5" w:rsidP="00A011B5">
      <w:pPr>
        <w:jc w:val="left"/>
      </w:pPr>
      <w:r>
        <w:rPr>
          <w:rStyle w:val="CommentReference"/>
        </w:rPr>
        <w:annotationRef/>
      </w:r>
      <w:r>
        <w:t xml:space="preserve">reviewer suggestion: </w:t>
      </w:r>
    </w:p>
    <w:p w14:paraId="2D16D784" w14:textId="77777777" w:rsidR="00A011B5" w:rsidRDefault="00A011B5" w:rsidP="00A011B5">
      <w:pPr>
        <w:jc w:val="left"/>
      </w:pPr>
      <w:r>
        <w:t>Colson and Cooke (2018), “Expert Elicitation: Using the Classical Model to Validate Experts’ Judgments” (REEP).</w:t>
      </w:r>
    </w:p>
  </w:comment>
  <w:comment w:id="1799" w:author="GIDDEN Matthew" w:date="2024-11-18T20:20:00Z" w:initials="MG">
    <w:p w14:paraId="60569C6C" w14:textId="77777777" w:rsidR="00A011B5" w:rsidRDefault="00A011B5" w:rsidP="00A011B5">
      <w:pPr>
        <w:pStyle w:val="CommentText"/>
        <w:jc w:val="left"/>
      </w:pPr>
      <w:r>
        <w:rPr>
          <w:rStyle w:val="CommentReference"/>
        </w:rPr>
        <w:annotationRef/>
      </w:r>
      <w:r>
        <w:t>wouldn't this be a multiplication of distance criteria? so prodsum_{j,k} v_{j,k}  of j distance criteria of k quality metrics? in any case i would generalize beyond emissions and energy or feasibility trends</w:t>
      </w:r>
    </w:p>
  </w:comment>
  <w:comment w:id="1800" w:author="KIKSTRA Jarmo" w:date="2024-10-24T22:41:00Z" w:initials="JK">
    <w:p w14:paraId="75BBC149" w14:textId="77777777" w:rsidR="00A011B5" w:rsidRPr="001851EA" w:rsidRDefault="00A011B5" w:rsidP="00A011B5">
      <w:pPr>
        <w:pStyle w:val="CommentText"/>
        <w:jc w:val="left"/>
      </w:pPr>
      <w:r w:rsidRPr="001851EA">
        <w:rPr>
          <w:rStyle w:val="CommentReference"/>
        </w:rPr>
        <w:annotationRef/>
      </w:r>
      <w:r w:rsidRPr="001851EA">
        <w:t>I think it remains unclear what this notations f(d(vi,vj)) means, and there’s no worked example because the paper does not use it in the end (it just uses binary).</w:t>
      </w:r>
      <w:r w:rsidRPr="001851EA">
        <w:br/>
      </w:r>
      <w:r w:rsidRPr="001851EA">
        <w:br/>
        <w:t xml:space="preserve">It is also not clear in this ‘distance’ formulation that often, what is used is ranges of allowed values, not one specific estimated reference observation. </w:t>
      </w:r>
      <w:r w:rsidRPr="001851EA">
        <w:br/>
      </w:r>
      <w:r w:rsidRPr="001851EA">
        <w:br/>
        <w:t xml:space="preserve">What is the logic for specifying an exponential decay for relevance (outside a range), but not for quality (where you do binary)? </w:t>
      </w:r>
      <w:r w:rsidRPr="001851EA">
        <w:br/>
        <w:t xml:space="preserve">Couldn’t a similar form as for R(i) also work for Q(i)? </w:t>
      </w:r>
      <w:r w:rsidRPr="001851EA">
        <w:br/>
      </w:r>
      <w:r w:rsidRPr="001851EA">
        <w:br/>
        <w:t>Or another option (inbetween binary and exponential decay) could be a sigmoidal form?</w:t>
      </w:r>
    </w:p>
  </w:comment>
  <w:comment w:id="1801" w:author="Rogelj, Joeri" w:date="2024-11-25T18:43:00Z" w:initials="JR">
    <w:p w14:paraId="3EF2F67F" w14:textId="77777777" w:rsidR="00A011B5" w:rsidRDefault="00A011B5" w:rsidP="00A011B5">
      <w:pPr>
        <w:pStyle w:val="CommentText"/>
        <w:jc w:val="left"/>
      </w:pPr>
      <w:r>
        <w:rPr>
          <w:rStyle w:val="CommentReference"/>
        </w:rPr>
        <w:annotationRef/>
      </w:r>
      <w:r>
        <w:t xml:space="preserve">Have changed this to now cover this together with Matt’s suggestion. </w:t>
      </w:r>
      <w:r>
        <w:br/>
      </w:r>
    </w:p>
    <w:p w14:paraId="09E72C0C" w14:textId="77777777" w:rsidR="00A011B5" w:rsidRDefault="00A011B5" w:rsidP="00A011B5">
      <w:pPr>
        <w:pStyle w:val="CommentText"/>
        <w:jc w:val="left"/>
      </w:pPr>
      <w:r>
        <w:t xml:space="preserve">f(d(vk,E)) now indicates that the weight is a function of a generalized distance between a scenario metric’s value vk and an expert assessment of a set of quality measures E, which can also refer to ranges. </w:t>
      </w:r>
    </w:p>
    <w:p w14:paraId="04918DE6" w14:textId="77777777" w:rsidR="00A011B5" w:rsidRDefault="00A011B5" w:rsidP="00A011B5">
      <w:pPr>
        <w:pStyle w:val="CommentText"/>
        <w:jc w:val="left"/>
      </w:pPr>
    </w:p>
    <w:p w14:paraId="5EFD533F" w14:textId="77777777" w:rsidR="00A011B5" w:rsidRDefault="00A011B5" w:rsidP="00A011B5">
      <w:pPr>
        <w:pStyle w:val="CommentText"/>
        <w:jc w:val="left"/>
      </w:pPr>
      <w:r>
        <w:t xml:space="preserve">I agree that we do not work out all examples and options here, but have changed the description to be more widely applicable. If reviewers ask about this, we can elaborated during the revisions. </w:t>
      </w:r>
    </w:p>
  </w:comment>
  <w:comment w:id="1802" w:author="KIKSTRA Jarmo" w:date="2024-10-24T22:49:00Z" w:initials="JK">
    <w:p w14:paraId="376F758C" w14:textId="77777777" w:rsidR="00A011B5" w:rsidRPr="001851EA" w:rsidRDefault="00A011B5" w:rsidP="00A011B5">
      <w:pPr>
        <w:pStyle w:val="CommentText"/>
        <w:jc w:val="left"/>
      </w:pPr>
      <w:r w:rsidRPr="001851EA">
        <w:rPr>
          <w:rStyle w:val="CommentReference"/>
        </w:rPr>
        <w:annotationRef/>
      </w:r>
      <w:r w:rsidRPr="001851EA">
        <w:t>Additionally, why an expansive treatment of multiple variables and how they can be weighed differently in diversity, and not here?</w:t>
      </w:r>
    </w:p>
  </w:comment>
  <w:comment w:id="1803" w:author="Rogelj, Joeri" w:date="2024-11-25T18:58:00Z" w:initials="JR">
    <w:p w14:paraId="49FD57A5" w14:textId="77777777" w:rsidR="00A011B5" w:rsidRDefault="00A011B5" w:rsidP="00A011B5">
      <w:pPr>
        <w:pStyle w:val="CommentText"/>
        <w:jc w:val="left"/>
      </w:pPr>
      <w:r>
        <w:rPr>
          <w:rStyle w:val="CommentReference"/>
        </w:rPr>
        <w:annotationRef/>
      </w:r>
      <w:r>
        <w:t>brevity</w:t>
      </w:r>
    </w:p>
  </w:comment>
  <w:comment w:id="1804" w:author="KIKSTRA Jarmo" w:date="2024-10-24T22:50:00Z" w:initials="JK">
    <w:p w14:paraId="17184257" w14:textId="77777777" w:rsidR="00A011B5" w:rsidRPr="001851EA" w:rsidRDefault="00A011B5" w:rsidP="00A011B5">
      <w:pPr>
        <w:pStyle w:val="CommentText"/>
        <w:jc w:val="left"/>
      </w:pPr>
      <w:r w:rsidRPr="001851EA">
        <w:rPr>
          <w:rStyle w:val="CommentReference"/>
        </w:rPr>
        <w:annotationRef/>
      </w:r>
      <w:r w:rsidRPr="001851EA">
        <w:t>So somewhere should be the point that both quality and even relevance, can be multidimensional (without each dimension needing to be equally important)</w:t>
      </w:r>
    </w:p>
  </w:comment>
  <w:comment w:id="1805" w:author="Rogelj, Joeri" w:date="2024-11-25T19:00:00Z" w:initials="JR">
    <w:p w14:paraId="18B5BE94" w14:textId="77777777" w:rsidR="00A011B5" w:rsidRDefault="00A011B5" w:rsidP="00A011B5">
      <w:pPr>
        <w:pStyle w:val="CommentText"/>
        <w:jc w:val="left"/>
      </w:pPr>
      <w:r>
        <w:rPr>
          <w:rStyle w:val="CommentReference"/>
        </w:rPr>
        <w:annotationRef/>
      </w:r>
      <w:r>
        <w:t xml:space="preserve">I included this further down in the discussion. </w:t>
      </w:r>
    </w:p>
  </w:comment>
  <w:comment w:id="1911" w:author="Beath, Hamish R" w:date="2025-09-06T14:48:00Z" w:initials="HB">
    <w:p w14:paraId="79D82A6D" w14:textId="77777777" w:rsidR="00A011B5" w:rsidRDefault="00A011B5" w:rsidP="00A011B5">
      <w:pPr>
        <w:jc w:val="left"/>
      </w:pPr>
      <w:r>
        <w:rPr>
          <w:rStyle w:val="CommentReference"/>
        </w:rPr>
        <w:annotationRef/>
      </w:r>
      <w:r>
        <w:t>add reference to "Spread in climate policy scenarios unravelled" Dekker et al (2023).</w:t>
      </w:r>
    </w:p>
    <w:p w14:paraId="74E08B49" w14:textId="77777777" w:rsidR="00A011B5" w:rsidRDefault="00A011B5" w:rsidP="00A011B5">
      <w:pPr>
        <w:jc w:val="left"/>
      </w:pPr>
    </w:p>
    <w:p w14:paraId="654C5ABD" w14:textId="77777777" w:rsidR="00A011B5" w:rsidRDefault="00A011B5" w:rsidP="00A011B5">
      <w:pPr>
        <w:jc w:val="left"/>
      </w:pPr>
      <w:hyperlink r:id="rId3" w:history="1">
        <w:r w:rsidRPr="00885B34">
          <w:rPr>
            <w:rStyle w:val="Hyperlink"/>
          </w:rPr>
          <w:t>https://www.nature.com/articles/s41586-023-06738-6</w:t>
        </w:r>
      </w:hyperlink>
    </w:p>
  </w:comment>
  <w:comment w:id="1938" w:author="Chris Smith" w:date="2024-11-09T16:52:00Z" w:initials="CS">
    <w:p w14:paraId="47B6971D" w14:textId="6C91DE1E" w:rsidR="004674C1" w:rsidRDefault="00965654" w:rsidP="004674C1">
      <w:pPr>
        <w:pStyle w:val="CommentText"/>
        <w:jc w:val="left"/>
      </w:pPr>
      <w:r>
        <w:rPr>
          <w:rStyle w:val="CommentReference"/>
        </w:rPr>
        <w:annotationRef/>
      </w:r>
      <w:r>
        <w:t>Good to line up the columns of the cases in these statements</w:t>
      </w:r>
    </w:p>
  </w:comment>
  <w:comment w:id="2081" w:author="Rogelj, Joeri" w:date="2025-09-16T23:40:00Z" w:initials="JR">
    <w:p w14:paraId="5E977F41" w14:textId="77777777" w:rsidR="004C70F6" w:rsidRDefault="004C70F6" w:rsidP="004C70F6">
      <w:pPr>
        <w:pStyle w:val="CommentText"/>
        <w:jc w:val="left"/>
      </w:pPr>
      <w:r>
        <w:rPr>
          <w:rStyle w:val="CommentReference"/>
        </w:rPr>
        <w:annotationRef/>
      </w:r>
      <w:r>
        <w:t>I got a bit confused by this part of the sentence. Can you edit</w:t>
      </w:r>
    </w:p>
  </w:comment>
  <w:comment w:id="2242" w:author="Beath, Hamish R" w:date="2025-08-21T12:00:00Z" w:initials="HB">
    <w:p w14:paraId="10CE7C9E" w14:textId="7034EF08" w:rsidR="00370B6E" w:rsidRDefault="00370B6E" w:rsidP="00370B6E">
      <w:pPr>
        <w:jc w:val="left"/>
      </w:pPr>
      <w:r>
        <w:rPr>
          <w:rStyle w:val="CommentReference"/>
        </w:rPr>
        <w:annotationRef/>
      </w:r>
      <w:r>
        <w:t>update values</w:t>
      </w:r>
    </w:p>
  </w:comment>
  <w:comment w:id="2407" w:author="Beath, Hamish R" w:date="2025-09-06T12:14:00Z" w:initials="HB">
    <w:p w14:paraId="0F607B6B" w14:textId="77777777" w:rsidR="00757361" w:rsidRDefault="00757361" w:rsidP="00757361">
      <w:pPr>
        <w:jc w:val="left"/>
      </w:pPr>
      <w:r>
        <w:rPr>
          <w:rStyle w:val="CommentReference"/>
        </w:rPr>
        <w:annotationRef/>
      </w:r>
      <w:r>
        <w:t>add ESM 2025?</w:t>
      </w:r>
    </w:p>
  </w:comment>
  <w:comment w:id="2413" w:author="Rogelj, Joeri" w:date="2025-09-16T23:48:00Z" w:initials="JR">
    <w:p w14:paraId="44D18D1A" w14:textId="77777777" w:rsidR="000074CE" w:rsidRDefault="000074CE" w:rsidP="000074CE">
      <w:pPr>
        <w:pStyle w:val="CommentText"/>
        <w:jc w:val="left"/>
      </w:pPr>
      <w:r>
        <w:rPr>
          <w:rStyle w:val="CommentReference"/>
        </w:rPr>
        <w:annotationRef/>
      </w:r>
      <w:r>
        <w:t xml:space="preserve">To check how best to acknowledge. Have asked Karl. </w:t>
      </w:r>
    </w:p>
  </w:comment>
  <w:comment w:id="2425" w:author="Beath, Hamish R" w:date="2024-09-23T11:40:00Z" w:initials="HB">
    <w:p w14:paraId="47B6971E" w14:textId="1A467091" w:rsidR="00DA6820" w:rsidRDefault="00965654" w:rsidP="00DA6820">
      <w:pPr>
        <w:jc w:val="left"/>
      </w:pPr>
      <w:r w:rsidRPr="001851EA">
        <w:rPr>
          <w:rStyle w:val="CommentReference"/>
        </w:rPr>
        <w:annotationRef/>
      </w:r>
      <w:r w:rsidRPr="001851EA">
        <w:rPr>
          <w:color w:val="000000"/>
        </w:rPr>
        <w:t>Add model group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B696F0" w15:done="1"/>
  <w15:commentEx w15:paraId="47B696F2" w15:done="1"/>
  <w15:commentEx w15:paraId="1DE16CB9" w15:paraIdParent="47B696F2" w15:done="1"/>
  <w15:commentEx w15:paraId="7DD9298A" w15:done="1"/>
  <w15:commentEx w15:paraId="47B696F4" w15:done="1"/>
  <w15:commentEx w15:paraId="0A02B3A4" w15:paraIdParent="47B696F4" w15:done="1"/>
  <w15:commentEx w15:paraId="47B696F5" w15:done="1"/>
  <w15:commentEx w15:paraId="75102C5F" w15:paraIdParent="47B696F5" w15:done="1"/>
  <w15:commentEx w15:paraId="47B696F6" w15:done="1"/>
  <w15:commentEx w15:paraId="5758FC41" w15:done="1"/>
  <w15:commentEx w15:paraId="47B696F7" w15:done="1"/>
  <w15:commentEx w15:paraId="70C2EA86" w15:paraIdParent="47B696F7" w15:done="1"/>
  <w15:commentEx w15:paraId="47B696F8" w15:done="1"/>
  <w15:commentEx w15:paraId="1613C870" w15:paraIdParent="47B696F8" w15:done="1"/>
  <w15:commentEx w15:paraId="47B696F9" w15:done="1"/>
  <w15:commentEx w15:paraId="7C8A8BEC" w15:paraIdParent="47B696F9" w15:done="1"/>
  <w15:commentEx w15:paraId="47B696FA" w15:done="1"/>
  <w15:commentEx w15:paraId="47B696FB" w15:done="1"/>
  <w15:commentEx w15:paraId="260DD3D0" w15:paraIdParent="47B696FB" w15:done="1"/>
  <w15:commentEx w15:paraId="47B696FC" w15:done="1"/>
  <w15:commentEx w15:paraId="289A85BA" w15:paraIdParent="47B696FC" w15:done="1"/>
  <w15:commentEx w15:paraId="47B696FD" w15:done="1"/>
  <w15:commentEx w15:paraId="49316716" w15:paraIdParent="47B696FD" w15:done="1"/>
  <w15:commentEx w15:paraId="4AF1D902" w15:done="0"/>
  <w15:commentEx w15:paraId="47B69706" w15:done="1"/>
  <w15:commentEx w15:paraId="71372A26" w15:paraIdParent="47B69706" w15:done="1"/>
  <w15:commentEx w15:paraId="47B69709" w15:done="1"/>
  <w15:commentEx w15:paraId="414AFD07" w15:paraIdParent="47B69709" w15:done="1"/>
  <w15:commentEx w15:paraId="10B37CFD" w15:done="1"/>
  <w15:commentEx w15:paraId="125C0503" w15:done="1"/>
  <w15:commentEx w15:paraId="7E32027E" w15:done="1"/>
  <w15:commentEx w15:paraId="4C21BF1F" w15:done="1"/>
  <w15:commentEx w15:paraId="60CA954F" w15:paraIdParent="4C21BF1F" w15:done="1"/>
  <w15:commentEx w15:paraId="47B6970A" w15:done="1"/>
  <w15:commentEx w15:paraId="3F854777" w15:done="1"/>
  <w15:commentEx w15:paraId="2BE8DA38" w15:paraIdParent="3F854777" w15:done="1"/>
  <w15:commentEx w15:paraId="47B6970B" w15:done="1"/>
  <w15:commentEx w15:paraId="6CCE3BB0" w15:done="0"/>
  <w15:commentEx w15:paraId="47B6970C" w15:done="1"/>
  <w15:commentEx w15:paraId="2DE60C80" w15:done="1"/>
  <w15:commentEx w15:paraId="6D7A5DE5" w15:done="1"/>
  <w15:commentEx w15:paraId="2E2965CC" w15:paraIdParent="6D7A5DE5" w15:done="1"/>
  <w15:commentEx w15:paraId="47B6970D" w15:done="1"/>
  <w15:commentEx w15:paraId="47B6970E" w15:done="1"/>
  <w15:commentEx w15:paraId="5B6174F6" w15:paraIdParent="47B6970E" w15:done="1"/>
  <w15:commentEx w15:paraId="47B6970F" w15:done="1"/>
  <w15:commentEx w15:paraId="44A77655" w15:paraIdParent="47B6970F" w15:done="1"/>
  <w15:commentEx w15:paraId="10838D7D" w15:paraIdParent="47B6970F" w15:done="1"/>
  <w15:commentEx w15:paraId="768A6EB3" w15:done="1"/>
  <w15:commentEx w15:paraId="4E9ED382" w15:done="0"/>
  <w15:commentEx w15:paraId="47B69710" w15:done="1"/>
  <w15:commentEx w15:paraId="740437D8" w15:paraIdParent="47B69710" w15:done="1"/>
  <w15:commentEx w15:paraId="47B69711" w15:done="1"/>
  <w15:commentEx w15:paraId="105CB6E7" w15:done="1"/>
  <w15:commentEx w15:paraId="47B69713" w15:done="1"/>
  <w15:commentEx w15:paraId="7C16FB7E" w15:paraIdParent="47B69713" w15:done="1"/>
  <w15:commentEx w15:paraId="47B69714" w15:done="1"/>
  <w15:commentEx w15:paraId="55F4A2D0" w15:paraIdParent="47B69714" w15:done="1"/>
  <w15:commentEx w15:paraId="47B69715" w15:done="1"/>
  <w15:commentEx w15:paraId="00FF8F92" w15:done="1"/>
  <w15:commentEx w15:paraId="414B7DEC" w15:done="0"/>
  <w15:commentEx w15:paraId="59663D64" w15:paraIdParent="414B7DEC" w15:done="0"/>
  <w15:commentEx w15:paraId="1504F2B0" w15:done="1"/>
  <w15:commentEx w15:paraId="62B22938" w15:done="1"/>
  <w15:commentEx w15:paraId="2E84049F" w15:done="1"/>
  <w15:commentEx w15:paraId="726CBD71" w15:done="1"/>
  <w15:commentEx w15:paraId="3BEA1FDF" w15:paraIdParent="726CBD71" w15:done="1"/>
  <w15:commentEx w15:paraId="37FA320F" w15:done="1"/>
  <w15:commentEx w15:paraId="47E78CF5" w15:paraIdParent="37FA320F" w15:done="1"/>
  <w15:commentEx w15:paraId="3716F383" w15:done="1"/>
  <w15:commentEx w15:paraId="50C38DD6" w15:done="1"/>
  <w15:commentEx w15:paraId="1DF4E4F8" w15:paraIdParent="50C38DD6" w15:done="1"/>
  <w15:commentEx w15:paraId="47B69716" w15:done="1"/>
  <w15:commentEx w15:paraId="47B69717" w15:done="1"/>
  <w15:commentEx w15:paraId="47B69718" w15:done="1"/>
  <w15:commentEx w15:paraId="47B69719" w15:done="1"/>
  <w15:commentEx w15:paraId="2F3BBAB2" w15:done="1"/>
  <w15:commentEx w15:paraId="4FA88C9F" w15:done="1"/>
  <w15:commentEx w15:paraId="1027893B" w15:paraIdParent="4FA88C9F" w15:done="1"/>
  <w15:commentEx w15:paraId="57C84B43" w15:done="1"/>
  <w15:commentEx w15:paraId="39FC3756" w15:paraIdParent="57C84B43" w15:done="1"/>
  <w15:commentEx w15:paraId="1BE3AA99" w15:done="1"/>
  <w15:commentEx w15:paraId="08146695" w15:paraIdParent="1BE3AA99" w15:done="1"/>
  <w15:commentEx w15:paraId="2D16D784" w15:done="1"/>
  <w15:commentEx w15:paraId="60569C6C" w15:done="1"/>
  <w15:commentEx w15:paraId="75BBC149" w15:done="1"/>
  <w15:commentEx w15:paraId="5EFD533F" w15:paraIdParent="75BBC149" w15:done="1"/>
  <w15:commentEx w15:paraId="376F758C" w15:done="1"/>
  <w15:commentEx w15:paraId="49FD57A5" w15:paraIdParent="376F758C" w15:done="1"/>
  <w15:commentEx w15:paraId="17184257" w15:done="1"/>
  <w15:commentEx w15:paraId="18B5BE94" w15:paraIdParent="17184257" w15:done="1"/>
  <w15:commentEx w15:paraId="654C5ABD" w15:done="1"/>
  <w15:commentEx w15:paraId="47B6971D" w15:done="1"/>
  <w15:commentEx w15:paraId="5E977F41" w15:done="0"/>
  <w15:commentEx w15:paraId="10CE7C9E" w15:done="1"/>
  <w15:commentEx w15:paraId="0F607B6B" w15:done="1"/>
  <w15:commentEx w15:paraId="44D18D1A" w15:done="1"/>
  <w15:commentEx w15:paraId="47B6971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8CDC04" w16cex:dateUtc="2024-11-19T12:05:00Z"/>
  <w16cex:commentExtensible w16cex:durableId="5BA0B5DC" w16cex:dateUtc="2025-08-30T11:50:00Z"/>
  <w16cex:commentExtensible w16cex:durableId="33277E99" w16cex:dateUtc="2024-11-19T12:15:00Z"/>
  <w16cex:commentExtensible w16cex:durableId="2A43C7E9" w16cex:dateUtc="2024-11-19T12:12:00Z"/>
  <w16cex:commentExtensible w16cex:durableId="791235A7" w16cex:dateUtc="2025-09-06T14:12:00Z"/>
  <w16cex:commentExtensible w16cex:durableId="2F261B6C" w16cex:dateUtc="2024-11-19T16:35:00Z"/>
  <w16cex:commentExtensible w16cex:durableId="299158E0" w16cex:dateUtc="2024-11-19T12:52:00Z"/>
  <w16cex:commentExtensible w16cex:durableId="498B9088">
    <w16cex:extLst>
      <w16:ext w16:uri="{CE6994B0-6A32-4C9F-8C6B-6E91EDA988CE}">
        <cr:reactions xmlns:cr="http://schemas.microsoft.com/office/comments/2020/reactions">
          <cr:reaction reactionType="1">
            <cr:reactionInfo dateUtc="2024-11-19T16:36:45Z">
              <cr:user userId="S::jrogelj@ic.ac.uk::e1d4b9d5-2a66-4e82-abf3-ba9fdf53c342" userProvider="AD" userName="Rogelj, Joeri"/>
            </cr:reactionInfo>
          </cr:reaction>
        </cr:reactions>
      </w16:ext>
    </w16cex:extLst>
  </w16cex:commentExtensible>
  <w16cex:commentExtensible w16cex:durableId="1CBE9C9A" w16cex:dateUtc="2024-11-19T16:37:00Z"/>
  <w16cex:commentExtensible w16cex:durableId="16F9E962" w16cex:dateUtc="2024-11-25T18:43:00Z"/>
  <w16cex:commentExtensible w16cex:durableId="6C04AF51" w16cex:dateUtc="2024-11-25T18:58:00Z"/>
  <w16cex:commentExtensible w16cex:durableId="2F41995A" w16cex:dateUtc="2024-11-25T19:00:00Z"/>
  <w16cex:commentExtensible w16cex:durableId="53F23E94" w16cex:dateUtc="2025-09-16T16:05:00Z"/>
  <w16cex:commentExtensible w16cex:durableId="6360B7CD" w16cex:dateUtc="2024-11-25T18:58:00Z"/>
  <w16cex:commentExtensible w16cex:durableId="7919EEB8" w16cex:dateUtc="2024-11-25T19:04:00Z"/>
  <w16cex:commentExtensible w16cex:durableId="2D1A2A5C" w16cex:dateUtc="2025-08-02T09:27:00Z"/>
  <w16cex:commentExtensible w16cex:durableId="7957D4E6" w16cex:dateUtc="2025-08-15T07:20:00Z"/>
  <w16cex:commentExtensible w16cex:durableId="1BAEF8A6" w16cex:dateUtc="2025-08-15T07:20:00Z"/>
  <w16cex:commentExtensible w16cex:durableId="06670930" w16cex:dateUtc="2025-09-06T09:20:00Z"/>
  <w16cex:commentExtensible w16cex:durableId="0C40E7FE" w16cex:dateUtc="2025-09-16T16:07:00Z"/>
  <w16cex:commentExtensible w16cex:durableId="7B973017">
    <w16cex:extLst>
      <w16:ext w16:uri="{CE6994B0-6A32-4C9F-8C6B-6E91EDA988CE}">
        <cr:reactions xmlns:cr="http://schemas.microsoft.com/office/comments/2020/reactions">
          <cr:reaction reactionType="1">
            <cr:reactionInfo dateUtc="2024-11-25T19:04:57Z">
              <cr:user userId="S::jrogelj@ic.ac.uk::e1d4b9d5-2a66-4e82-abf3-ba9fdf53c342" userProvider="AD" userName="Rogelj, Joeri"/>
            </cr:reactionInfo>
          </cr:reaction>
        </cr:reactions>
      </w16:ext>
    </w16cex:extLst>
  </w16cex:commentExtensible>
  <w16cex:commentExtensible w16cex:durableId="55825F2C" w16cex:dateUtc="2025-09-06T09:22:00Z"/>
  <w16cex:commentExtensible w16cex:durableId="481432AF" w16cex:dateUtc="2025-09-16T16:08:00Z"/>
  <w16cex:commentExtensible w16cex:durableId="0BC6E990">
    <w16cex:extLst>
      <w16:ext w16:uri="{CE6994B0-6A32-4C9F-8C6B-6E91EDA988CE}">
        <cr:reactions xmlns:cr="http://schemas.microsoft.com/office/comments/2020/reactions">
          <cr:reaction reactionType="1">
            <cr:reactionInfo dateUtc="2024-11-25T19:05:45Z">
              <cr:user userId="S::jrogelj@ic.ac.uk::e1d4b9d5-2a66-4e82-abf3-ba9fdf53c342" userProvider="AD" userName="Rogelj, Joeri"/>
            </cr:reactionInfo>
          </cr:reaction>
        </cr:reactions>
      </w16:ext>
    </w16cex:extLst>
  </w16cex:commentExtensible>
  <w16cex:commentExtensible w16cex:durableId="7C42A120" w16cex:dateUtc="2025-08-15T07:22:00Z"/>
  <w16cex:commentExtensible w16cex:durableId="2C0935CD">
    <w16cex:extLst>
      <w16:ext w16:uri="{CE6994B0-6A32-4C9F-8C6B-6E91EDA988CE}">
        <cr:reactions xmlns:cr="http://schemas.microsoft.com/office/comments/2020/reactions">
          <cr:reaction reactionType="1">
            <cr:reactionInfo dateUtc="2024-11-25T19:06:24Z">
              <cr:user userId="S::jrogelj@ic.ac.uk::e1d4b9d5-2a66-4e82-abf3-ba9fdf53c342" userProvider="AD" userName="Rogelj, Joeri"/>
            </cr:reactionInfo>
          </cr:reaction>
        </cr:reactions>
      </w16:ext>
    </w16cex:extLst>
  </w16cex:commentExtensible>
  <w16cex:commentExtensible w16cex:durableId="29EC1B00">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102BC9CB" w16cex:dateUtc="2025-08-27T22:02:00Z"/>
  <w16cex:commentExtensible w16cex:durableId="4D7EA7BD" w16cex:dateUtc="2025-08-30T12:44:00Z"/>
  <w16cex:commentExtensible w16cex:durableId="224D39D5">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654F0A1F">
    <w16cex:extLst>
      <w16:ext w16:uri="{CE6994B0-6A32-4C9F-8C6B-6E91EDA988CE}">
        <cr:reactions xmlns:cr="http://schemas.microsoft.com/office/comments/2020/reactions">
          <cr:reaction reactionType="1">
            <cr:reactionInfo dateUtc="2024-11-25T19:11:40Z">
              <cr:user userId="S::jrogelj@ic.ac.uk::e1d4b9d5-2a66-4e82-abf3-ba9fdf53c342" userProvider="AD" userName="Rogelj, Joeri"/>
            </cr:reactionInfo>
          </cr:reaction>
        </cr:reactions>
      </w16:ext>
    </w16cex:extLst>
  </w16cex:commentExtensible>
  <w16cex:commentExtensible w16cex:durableId="5F3011B7" w16cex:dateUtc="2024-11-25T19:11:00Z"/>
  <w16cex:commentExtensible w16cex:durableId="06527449" w16cex:dateUtc="2024-11-25T19:09:00Z"/>
  <w16cex:commentExtensible w16cex:durableId="30A1E6BE" w16cex:dateUtc="2024-11-25T19:11:00Z"/>
  <w16cex:commentExtensible w16cex:durableId="145BE4C6" w16cex:dateUtc="2025-09-06T09:29:00Z"/>
  <w16cex:commentExtensible w16cex:durableId="0AE38365" w16cex:dateUtc="2025-08-21T11:04:00Z"/>
  <w16cex:commentExtensible w16cex:durableId="550DDFB6" w16cex:dateUtc="2024-11-25T19:13:00Z"/>
  <w16cex:commentExtensible w16cex:durableId="58B6CCB2">
    <w16cex:extLst>
      <w16:ext w16:uri="{CE6994B0-6A32-4C9F-8C6B-6E91EDA988CE}">
        <cr:reactions xmlns:cr="http://schemas.microsoft.com/office/comments/2020/reactions">
          <cr:reaction reactionType="1">
            <cr:reactionInfo dateUtc="2024-11-25T19:13:53Z">
              <cr:user userId="S::jrogelj@ic.ac.uk::e1d4b9d5-2a66-4e82-abf3-ba9fdf53c342" userProvider="AD" userName="Rogelj, Joeri"/>
            </cr:reactionInfo>
          </cr:reaction>
        </cr:reactions>
      </w16:ext>
    </w16cex:extLst>
  </w16cex:commentExtensible>
  <w16cex:commentExtensible w16cex:durableId="33BA064F" w16cex:dateUtc="2025-09-16T16:24:00Z"/>
  <w16cex:commentExtensible w16cex:durableId="5CE34AE5" w16cex:dateUtc="2024-11-25T19:17:00Z"/>
  <w16cex:commentExtensible w16cex:durableId="39907402" w16cex:dateUtc="2024-11-25T19:16:00Z"/>
  <w16cex:commentExtensible w16cex:durableId="27002480">
    <w16cex:extLst>
      <w16:ext w16:uri="{CE6994B0-6A32-4C9F-8C6B-6E91EDA988CE}">
        <cr:reactions xmlns:cr="http://schemas.microsoft.com/office/comments/2020/reactions">
          <cr:reaction reactionType="1">
            <cr:reactionInfo dateUtc="2024-11-25T19:20:21Z">
              <cr:user userId="S::jrogelj@ic.ac.uk::e1d4b9d5-2a66-4e82-abf3-ba9fdf53c342" userProvider="AD" userName="Rogelj, Joeri"/>
            </cr:reactionInfo>
          </cr:reaction>
        </cr:reactions>
      </w16:ext>
    </w16cex:extLst>
  </w16cex:commentExtensible>
  <w16cex:commentExtensible w16cex:durableId="101C5068" w16cex:dateUtc="2024-11-29T11:00:00Z"/>
  <w16cex:commentExtensible w16cex:durableId="1F548C7C" w16cex:dateUtc="2025-09-16T16:33:00Z"/>
  <w16cex:commentExtensible w16cex:durableId="28B66C88" w16cex:dateUtc="2025-09-16T16:34:00Z"/>
  <w16cex:commentExtensible w16cex:durableId="71E35898" w16cex:dateUtc="2025-09-16T21:53:00Z"/>
  <w16cex:commentExtensible w16cex:durableId="47F41314" w16cex:dateUtc="2025-09-16T21:55:00Z"/>
  <w16cex:commentExtensible w16cex:durableId="1E6C3D2C" w16cex:dateUtc="2025-09-16T21:58:00Z"/>
  <w16cex:commentExtensible w16cex:durableId="45B9CC1B" w16cex:dateUtc="2025-09-16T22:05:00Z"/>
  <w16cex:commentExtensible w16cex:durableId="327F190F" w16cex:dateUtc="2025-09-18T13:11:00Z"/>
  <w16cex:commentExtensible w16cex:durableId="0AE8DD88" w16cex:dateUtc="2025-09-01T10:31:00Z"/>
  <w16cex:commentExtensible w16cex:durableId="4AA87925" w16cex:dateUtc="2025-09-04T19:51:00Z"/>
  <w16cex:commentExtensible w16cex:durableId="3D71E97A" w16cex:dateUtc="2025-09-16T22:08:00Z"/>
  <w16cex:commentExtensible w16cex:durableId="0266AF6C" w16cex:dateUtc="2024-11-22T10:30:00Z"/>
  <w16cex:commentExtensible w16cex:durableId="3FA3E63E" w16cex:dateUtc="2024-11-29T09:26:00Z"/>
  <w16cex:commentExtensible w16cex:durableId="3C08C09D">
    <w16cex:extLst>
      <w16:ext w16:uri="{CE6994B0-6A32-4C9F-8C6B-6E91EDA988CE}">
        <cr:reactions xmlns:cr="http://schemas.microsoft.com/office/comments/2020/reactions">
          <cr:reaction reactionType="1">
            <cr:reactionInfo dateUtc="2024-11-25T19:21:48Z">
              <cr:user userId="S::jrogelj@ic.ac.uk::e1d4b9d5-2a66-4e82-abf3-ba9fdf53c342" userProvider="AD" userName="Rogelj, Joeri"/>
            </cr:reactionInfo>
          </cr:reaction>
        </cr:reactions>
      </w16:ext>
    </w16cex:extLst>
  </w16cex:commentExtensible>
  <w16cex:commentExtensible w16cex:durableId="60589E2A">
    <w16cex:extLst>
      <w16:ext w16:uri="{CE6994B0-6A32-4C9F-8C6B-6E91EDA988CE}">
        <cr:reactions xmlns:cr="http://schemas.microsoft.com/office/comments/2020/reactions">
          <cr:reaction reactionType="1">
            <cr:reactionInfo dateUtc="2024-11-25T19:21:40Z">
              <cr:user userId="S::jrogelj@ic.ac.uk::e1d4b9d5-2a66-4e82-abf3-ba9fdf53c342" userProvider="AD" userName="Rogelj, Joeri"/>
            </cr:reactionInfo>
          </cr:reaction>
        </cr:reactions>
      </w16:ext>
    </w16cex:extLst>
  </w16cex:commentExtensible>
  <w16cex:commentExtensible w16cex:durableId="5F4FC57F">
    <w16cex:extLst>
      <w16:ext w16:uri="{CE6994B0-6A32-4C9F-8C6B-6E91EDA988CE}">
        <cr:reactions xmlns:cr="http://schemas.microsoft.com/office/comments/2020/reactions">
          <cr:reaction reactionType="1">
            <cr:reactionInfo dateUtc="2024-11-25T19:22:41Z">
              <cr:user userId="S::jrogelj@ic.ac.uk::e1d4b9d5-2a66-4e82-abf3-ba9fdf53c342" userProvider="AD" userName="Rogelj, Joeri"/>
            </cr:reactionInfo>
          </cr:reaction>
        </cr:reactions>
      </w16:ext>
    </w16cex:extLst>
  </w16cex:commentExtensible>
  <w16cex:commentExtensible w16cex:durableId="200E7F5C" w16cex:dateUtc="2025-09-06T15:43:00Z"/>
  <w16cex:commentExtensible w16cex:durableId="23D35AF3" w16cex:dateUtc="2024-11-19T16:35:00Z"/>
  <w16cex:commentExtensible w16cex:durableId="4F0998EC" w16cex:dateUtc="2024-11-19T12:52:00Z"/>
  <w16cex:commentExtensible w16cex:durableId="7F8FA490">
    <w16cex:extLst>
      <w16:ext w16:uri="{CE6994B0-6A32-4C9F-8C6B-6E91EDA988CE}">
        <cr:reactions xmlns:cr="http://schemas.microsoft.com/office/comments/2020/reactions">
          <cr:reaction reactionType="1">
            <cr:reactionInfo dateUtc="2024-11-19T16:36:45Z">
              <cr:user userId="S::jrogelj@ic.ac.uk::e1d4b9d5-2a66-4e82-abf3-ba9fdf53c342" userProvider="AD" userName="Rogelj, Joeri"/>
            </cr:reactionInfo>
          </cr:reaction>
        </cr:reactions>
      </w16:ext>
    </w16cex:extLst>
  </w16cex:commentExtensible>
  <w16cex:commentExtensible w16cex:durableId="4CA2B7E6" w16cex:dateUtc="2024-11-19T16:37:00Z"/>
  <w16cex:commentExtensible w16cex:durableId="048A985F" w16cex:dateUtc="2025-09-06T11:59:00Z"/>
  <w16cex:commentExtensible w16cex:durableId="00BC77FB" w16cex:dateUtc="2024-11-25T18:43:00Z"/>
  <w16cex:commentExtensible w16cex:durableId="30D19E4C" w16cex:dateUtc="2024-11-25T18:58:00Z"/>
  <w16cex:commentExtensible w16cex:durableId="2B91E455" w16cex:dateUtc="2024-11-25T19:00:00Z"/>
  <w16cex:commentExtensible w16cex:durableId="705F8622" w16cex:dateUtc="2025-09-06T13:48:00Z"/>
  <w16cex:commentExtensible w16cex:durableId="6784B4ED" w16cex:dateUtc="2025-09-16T22:40:00Z"/>
  <w16cex:commentExtensible w16cex:durableId="17394F13" w16cex:dateUtc="2025-08-21T11:00:00Z"/>
  <w16cex:commentExtensible w16cex:durableId="77515A69" w16cex:dateUtc="2025-09-06T11:14:00Z"/>
  <w16cex:commentExtensible w16cex:durableId="2DCD3CDD" w16cex:dateUtc="2025-09-16T2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B696F0" w16cid:durableId="79407635"/>
  <w16cid:commentId w16cid:paraId="47B696F2" w16cid:durableId="37C8128C"/>
  <w16cid:commentId w16cid:paraId="1DE16CB9" w16cid:durableId="158CDC04"/>
  <w16cid:commentId w16cid:paraId="7DD9298A" w16cid:durableId="5BA0B5DC"/>
  <w16cid:commentId w16cid:paraId="47B696F4" w16cid:durableId="67AB6C5A"/>
  <w16cid:commentId w16cid:paraId="0A02B3A4" w16cid:durableId="33277E99"/>
  <w16cid:commentId w16cid:paraId="47B696F5" w16cid:durableId="0886B61B"/>
  <w16cid:commentId w16cid:paraId="75102C5F" w16cid:durableId="2A43C7E9"/>
  <w16cid:commentId w16cid:paraId="47B696F6" w16cid:durableId="1A5F4814"/>
  <w16cid:commentId w16cid:paraId="5758FC41" w16cid:durableId="791235A7"/>
  <w16cid:commentId w16cid:paraId="47B696F7" w16cid:durableId="2595B410"/>
  <w16cid:commentId w16cid:paraId="70C2EA86" w16cid:durableId="2F261B6C"/>
  <w16cid:commentId w16cid:paraId="47B696F8" w16cid:durableId="55DBF498"/>
  <w16cid:commentId w16cid:paraId="1613C870" w16cid:durableId="299158E0"/>
  <w16cid:commentId w16cid:paraId="47B696F9" w16cid:durableId="498B9088"/>
  <w16cid:commentId w16cid:paraId="7C8A8BEC" w16cid:durableId="1CBE9C9A"/>
  <w16cid:commentId w16cid:paraId="47B696FA" w16cid:durableId="23F4F4BA"/>
  <w16cid:commentId w16cid:paraId="47B696FB" w16cid:durableId="7960FBEE"/>
  <w16cid:commentId w16cid:paraId="260DD3D0" w16cid:durableId="16F9E962"/>
  <w16cid:commentId w16cid:paraId="47B696FC" w16cid:durableId="30F77077"/>
  <w16cid:commentId w16cid:paraId="289A85BA" w16cid:durableId="6C04AF51"/>
  <w16cid:commentId w16cid:paraId="47B696FD" w16cid:durableId="2C9ACD74"/>
  <w16cid:commentId w16cid:paraId="49316716" w16cid:durableId="2F41995A"/>
  <w16cid:commentId w16cid:paraId="4AF1D902" w16cid:durableId="53F23E94"/>
  <w16cid:commentId w16cid:paraId="47B69706" w16cid:durableId="0A7FC88B"/>
  <w16cid:commentId w16cid:paraId="71372A26" w16cid:durableId="6360B7CD"/>
  <w16cid:commentId w16cid:paraId="47B69709" w16cid:durableId="669EBE64"/>
  <w16cid:commentId w16cid:paraId="414AFD07" w16cid:durableId="7919EEB8"/>
  <w16cid:commentId w16cid:paraId="10B37CFD" w16cid:durableId="2D1A2A5C"/>
  <w16cid:commentId w16cid:paraId="125C0503" w16cid:durableId="7957D4E6"/>
  <w16cid:commentId w16cid:paraId="7E32027E" w16cid:durableId="1BAEF8A6"/>
  <w16cid:commentId w16cid:paraId="4C21BF1F" w16cid:durableId="06670930"/>
  <w16cid:commentId w16cid:paraId="60CA954F" w16cid:durableId="0C40E7FE"/>
  <w16cid:commentId w16cid:paraId="47B6970A" w16cid:durableId="7B973017"/>
  <w16cid:commentId w16cid:paraId="3F854777" w16cid:durableId="55825F2C"/>
  <w16cid:commentId w16cid:paraId="2BE8DA38" w16cid:durableId="481432AF"/>
  <w16cid:commentId w16cid:paraId="47B6970B" w16cid:durableId="0BC6E990"/>
  <w16cid:commentId w16cid:paraId="6CCE3BB0" w16cid:durableId="7C42A120"/>
  <w16cid:commentId w16cid:paraId="47B6970C" w16cid:durableId="2C0935CD"/>
  <w16cid:commentId w16cid:paraId="2DE60C80" w16cid:durableId="29EC1B00"/>
  <w16cid:commentId w16cid:paraId="6D7A5DE5" w16cid:durableId="102BC9CB"/>
  <w16cid:commentId w16cid:paraId="2E2965CC" w16cid:durableId="4D7EA7BD"/>
  <w16cid:commentId w16cid:paraId="47B6970D" w16cid:durableId="224D39D5"/>
  <w16cid:commentId w16cid:paraId="47B6970E" w16cid:durableId="654F0A1F"/>
  <w16cid:commentId w16cid:paraId="5B6174F6" w16cid:durableId="5F3011B7"/>
  <w16cid:commentId w16cid:paraId="47B6970F" w16cid:durableId="3BCD7D8D"/>
  <w16cid:commentId w16cid:paraId="44A77655" w16cid:durableId="06527449"/>
  <w16cid:commentId w16cid:paraId="10838D7D" w16cid:durableId="30A1E6BE"/>
  <w16cid:commentId w16cid:paraId="768A6EB3" w16cid:durableId="145BE4C6"/>
  <w16cid:commentId w16cid:paraId="4E9ED382" w16cid:durableId="0AE38365"/>
  <w16cid:commentId w16cid:paraId="47B69710" w16cid:durableId="3C05A570"/>
  <w16cid:commentId w16cid:paraId="740437D8" w16cid:durableId="550DDFB6"/>
  <w16cid:commentId w16cid:paraId="47B69711" w16cid:durableId="58B6CCB2"/>
  <w16cid:commentId w16cid:paraId="105CB6E7" w16cid:durableId="33BA064F"/>
  <w16cid:commentId w16cid:paraId="47B69713" w16cid:durableId="47FEC0D8"/>
  <w16cid:commentId w16cid:paraId="7C16FB7E" w16cid:durableId="5CE34AE5"/>
  <w16cid:commentId w16cid:paraId="47B69714" w16cid:durableId="1A6D9095"/>
  <w16cid:commentId w16cid:paraId="55F4A2D0" w16cid:durableId="39907402"/>
  <w16cid:commentId w16cid:paraId="47B69715" w16cid:durableId="27002480"/>
  <w16cid:commentId w16cid:paraId="00FF8F92" w16cid:durableId="101C5068"/>
  <w16cid:commentId w16cid:paraId="414B7DEC" w16cid:durableId="1F548C7C"/>
  <w16cid:commentId w16cid:paraId="59663D64" w16cid:durableId="28B66C88"/>
  <w16cid:commentId w16cid:paraId="1504F2B0" w16cid:durableId="71E35898"/>
  <w16cid:commentId w16cid:paraId="62B22938" w16cid:durableId="47F41314"/>
  <w16cid:commentId w16cid:paraId="2E84049F" w16cid:durableId="1E6C3D2C"/>
  <w16cid:commentId w16cid:paraId="726CBD71" w16cid:durableId="45B9CC1B"/>
  <w16cid:commentId w16cid:paraId="3BEA1FDF" w16cid:durableId="327F190F"/>
  <w16cid:commentId w16cid:paraId="37FA320F" w16cid:durableId="0AE8DD88"/>
  <w16cid:commentId w16cid:paraId="47E78CF5" w16cid:durableId="4AA87925"/>
  <w16cid:commentId w16cid:paraId="3716F383" w16cid:durableId="3D71E97A"/>
  <w16cid:commentId w16cid:paraId="50C38DD6" w16cid:durableId="0266AF6C"/>
  <w16cid:commentId w16cid:paraId="1DF4E4F8" w16cid:durableId="3FA3E63E"/>
  <w16cid:commentId w16cid:paraId="47B69716" w16cid:durableId="3C08C09D"/>
  <w16cid:commentId w16cid:paraId="47B69717" w16cid:durableId="60589E2A"/>
  <w16cid:commentId w16cid:paraId="47B69718" w16cid:durableId="5F4FC57F"/>
  <w16cid:commentId w16cid:paraId="47B69719" w16cid:durableId="5A4C8FEB"/>
  <w16cid:commentId w16cid:paraId="2F3BBAB2" w16cid:durableId="200E7F5C"/>
  <w16cid:commentId w16cid:paraId="4FA88C9F" w16cid:durableId="4751501B"/>
  <w16cid:commentId w16cid:paraId="1027893B" w16cid:durableId="23D35AF3"/>
  <w16cid:commentId w16cid:paraId="57C84B43" w16cid:durableId="2C8A9C8A"/>
  <w16cid:commentId w16cid:paraId="39FC3756" w16cid:durableId="4F0998EC"/>
  <w16cid:commentId w16cid:paraId="1BE3AA99" w16cid:durableId="7F8FA490"/>
  <w16cid:commentId w16cid:paraId="08146695" w16cid:durableId="4CA2B7E6"/>
  <w16cid:commentId w16cid:paraId="2D16D784" w16cid:durableId="048A985F"/>
  <w16cid:commentId w16cid:paraId="60569C6C" w16cid:durableId="576C1EA8"/>
  <w16cid:commentId w16cid:paraId="75BBC149" w16cid:durableId="003932A6"/>
  <w16cid:commentId w16cid:paraId="5EFD533F" w16cid:durableId="00BC77FB"/>
  <w16cid:commentId w16cid:paraId="376F758C" w16cid:durableId="0C72B8BC"/>
  <w16cid:commentId w16cid:paraId="49FD57A5" w16cid:durableId="30D19E4C"/>
  <w16cid:commentId w16cid:paraId="17184257" w16cid:durableId="6EC36E4F"/>
  <w16cid:commentId w16cid:paraId="18B5BE94" w16cid:durableId="2B91E455"/>
  <w16cid:commentId w16cid:paraId="654C5ABD" w16cid:durableId="705F8622"/>
  <w16cid:commentId w16cid:paraId="47B6971D" w16cid:durableId="6346A780"/>
  <w16cid:commentId w16cid:paraId="5E977F41" w16cid:durableId="6784B4ED"/>
  <w16cid:commentId w16cid:paraId="10CE7C9E" w16cid:durableId="17394F13"/>
  <w16cid:commentId w16cid:paraId="0F607B6B" w16cid:durableId="77515A69"/>
  <w16cid:commentId w16cid:paraId="44D18D1A" w16cid:durableId="2DCD3CDD"/>
  <w16cid:commentId w16cid:paraId="47B6971E" w16cid:durableId="2D4420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382A9A" w14:textId="77777777" w:rsidR="008170B9" w:rsidRDefault="008170B9">
      <w:pPr>
        <w:spacing w:after="0" w:line="240" w:lineRule="auto"/>
      </w:pPr>
      <w:r>
        <w:separator/>
      </w:r>
    </w:p>
  </w:endnote>
  <w:endnote w:type="continuationSeparator" w:id="0">
    <w:p w14:paraId="2AA0CDC8" w14:textId="77777777" w:rsidR="008170B9" w:rsidRDefault="008170B9">
      <w:pPr>
        <w:spacing w:after="0" w:line="240" w:lineRule="auto"/>
      </w:pPr>
      <w:r>
        <w:continuationSeparator/>
      </w:r>
    </w:p>
  </w:endnote>
  <w:endnote w:type="continuationNotice" w:id="1">
    <w:p w14:paraId="73D0C2B5" w14:textId="77777777" w:rsidR="008170B9" w:rsidRDefault="008170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69723" w14:textId="77777777" w:rsidR="008651F7" w:rsidRPr="001851EA" w:rsidRDefault="00965654">
    <w:pPr>
      <w:pStyle w:val="Footer"/>
    </w:pPr>
    <w:r w:rsidRPr="001851EA">
      <w:t xml:space="preserve">Page </w:t>
    </w:r>
    <w:r w:rsidRPr="001851EA">
      <w:fldChar w:fldCharType="begin"/>
    </w:r>
    <w:r w:rsidRPr="001851EA">
      <w:instrText xml:space="preserve"> PAGE  \* Arabic  \* MERGEFORMAT </w:instrText>
    </w:r>
    <w:r w:rsidRPr="001851EA">
      <w:fldChar w:fldCharType="separate"/>
    </w:r>
    <w:r w:rsidRPr="00004EF3">
      <w:t>3</w:t>
    </w:r>
    <w:r w:rsidRPr="001851EA">
      <w:fldChar w:fldCharType="end"/>
    </w:r>
    <w:r w:rsidRPr="001851EA">
      <w:t>/</w:t>
    </w:r>
    <w:r w:rsidRPr="00004EF3">
      <w:fldChar w:fldCharType="begin"/>
    </w:r>
    <w:r>
      <w:instrText xml:space="preserve"> NUMPAGES  \* Arabic  \* MERGEFORMAT </w:instrText>
    </w:r>
    <w:r w:rsidRPr="00004EF3">
      <w:fldChar w:fldCharType="separate"/>
    </w:r>
    <w:r w:rsidRPr="00004EF3">
      <w:t>18</w:t>
    </w:r>
    <w:r w:rsidRPr="00004EF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A64A9" w14:textId="77777777" w:rsidR="008170B9" w:rsidRDefault="008170B9">
      <w:pPr>
        <w:spacing w:after="0" w:line="240" w:lineRule="auto"/>
      </w:pPr>
      <w:r>
        <w:separator/>
      </w:r>
    </w:p>
  </w:footnote>
  <w:footnote w:type="continuationSeparator" w:id="0">
    <w:p w14:paraId="1D9C5FAF" w14:textId="77777777" w:rsidR="008170B9" w:rsidRDefault="008170B9">
      <w:pPr>
        <w:spacing w:after="0" w:line="240" w:lineRule="auto"/>
      </w:pPr>
      <w:r>
        <w:continuationSeparator/>
      </w:r>
    </w:p>
  </w:footnote>
  <w:footnote w:type="continuationNotice" w:id="1">
    <w:p w14:paraId="5552917A" w14:textId="77777777" w:rsidR="008170B9" w:rsidRDefault="008170B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E4DC2"/>
    <w:multiLevelType w:val="multilevel"/>
    <w:tmpl w:val="7CDA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7C4F6B"/>
    <w:multiLevelType w:val="hybridMultilevel"/>
    <w:tmpl w:val="2E086CAC"/>
    <w:lvl w:ilvl="0" w:tplc="48B23A90">
      <w:start w:val="15"/>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7408C"/>
    <w:multiLevelType w:val="hybridMultilevel"/>
    <w:tmpl w:val="0186EE9A"/>
    <w:lvl w:ilvl="0" w:tplc="CEBA763C">
      <w:start w:val="1"/>
      <w:numFmt w:val="bullet"/>
      <w:lvlText w:val=""/>
      <w:lvlJc w:val="left"/>
      <w:pPr>
        <w:ind w:left="1080" w:hanging="360"/>
      </w:pPr>
      <w:rPr>
        <w:rFonts w:ascii="Symbol" w:hAnsi="Symbol"/>
      </w:rPr>
    </w:lvl>
    <w:lvl w:ilvl="1" w:tplc="706AEDB6">
      <w:start w:val="1"/>
      <w:numFmt w:val="bullet"/>
      <w:lvlText w:val=""/>
      <w:lvlJc w:val="left"/>
      <w:pPr>
        <w:ind w:left="1440" w:hanging="360"/>
      </w:pPr>
      <w:rPr>
        <w:rFonts w:ascii="Symbol" w:hAnsi="Symbol"/>
      </w:rPr>
    </w:lvl>
    <w:lvl w:ilvl="2" w:tplc="0D0A7B70">
      <w:start w:val="1"/>
      <w:numFmt w:val="bullet"/>
      <w:lvlText w:val=""/>
      <w:lvlJc w:val="left"/>
      <w:pPr>
        <w:ind w:left="1080" w:hanging="360"/>
      </w:pPr>
      <w:rPr>
        <w:rFonts w:ascii="Symbol" w:hAnsi="Symbol"/>
      </w:rPr>
    </w:lvl>
    <w:lvl w:ilvl="3" w:tplc="16448E8C">
      <w:start w:val="1"/>
      <w:numFmt w:val="bullet"/>
      <w:lvlText w:val=""/>
      <w:lvlJc w:val="left"/>
      <w:pPr>
        <w:ind w:left="1080" w:hanging="360"/>
      </w:pPr>
      <w:rPr>
        <w:rFonts w:ascii="Symbol" w:hAnsi="Symbol"/>
      </w:rPr>
    </w:lvl>
    <w:lvl w:ilvl="4" w:tplc="2BB8A966">
      <w:start w:val="1"/>
      <w:numFmt w:val="bullet"/>
      <w:lvlText w:val=""/>
      <w:lvlJc w:val="left"/>
      <w:pPr>
        <w:ind w:left="1080" w:hanging="360"/>
      </w:pPr>
      <w:rPr>
        <w:rFonts w:ascii="Symbol" w:hAnsi="Symbol"/>
      </w:rPr>
    </w:lvl>
    <w:lvl w:ilvl="5" w:tplc="38D6CB80">
      <w:start w:val="1"/>
      <w:numFmt w:val="bullet"/>
      <w:lvlText w:val=""/>
      <w:lvlJc w:val="left"/>
      <w:pPr>
        <w:ind w:left="1080" w:hanging="360"/>
      </w:pPr>
      <w:rPr>
        <w:rFonts w:ascii="Symbol" w:hAnsi="Symbol"/>
      </w:rPr>
    </w:lvl>
    <w:lvl w:ilvl="6" w:tplc="924284DE">
      <w:start w:val="1"/>
      <w:numFmt w:val="bullet"/>
      <w:lvlText w:val=""/>
      <w:lvlJc w:val="left"/>
      <w:pPr>
        <w:ind w:left="1080" w:hanging="360"/>
      </w:pPr>
      <w:rPr>
        <w:rFonts w:ascii="Symbol" w:hAnsi="Symbol"/>
      </w:rPr>
    </w:lvl>
    <w:lvl w:ilvl="7" w:tplc="C0481A3A">
      <w:start w:val="1"/>
      <w:numFmt w:val="bullet"/>
      <w:lvlText w:val=""/>
      <w:lvlJc w:val="left"/>
      <w:pPr>
        <w:ind w:left="1080" w:hanging="360"/>
      </w:pPr>
      <w:rPr>
        <w:rFonts w:ascii="Symbol" w:hAnsi="Symbol"/>
      </w:rPr>
    </w:lvl>
    <w:lvl w:ilvl="8" w:tplc="7DC09CB0">
      <w:start w:val="1"/>
      <w:numFmt w:val="bullet"/>
      <w:lvlText w:val=""/>
      <w:lvlJc w:val="left"/>
      <w:pPr>
        <w:ind w:left="1080" w:hanging="360"/>
      </w:pPr>
      <w:rPr>
        <w:rFonts w:ascii="Symbol" w:hAnsi="Symbol"/>
      </w:rPr>
    </w:lvl>
  </w:abstractNum>
  <w:abstractNum w:abstractNumId="3" w15:restartNumberingAfterBreak="0">
    <w:nsid w:val="2CDC2E2D"/>
    <w:multiLevelType w:val="hybridMultilevel"/>
    <w:tmpl w:val="D92E5D1C"/>
    <w:lvl w:ilvl="0" w:tplc="1F9CEB44">
      <w:numFmt w:val="bullet"/>
      <w:lvlText w:val="-"/>
      <w:lvlJc w:val="left"/>
      <w:pPr>
        <w:ind w:left="720" w:hanging="360"/>
      </w:pPr>
      <w:rPr>
        <w:rFonts w:ascii="Calibri" w:eastAsiaTheme="minorEastAsia" w:hAnsi="Calibri" w:cs="Calibri" w:hint="default"/>
      </w:rPr>
    </w:lvl>
    <w:lvl w:ilvl="1" w:tplc="2DBE301C">
      <w:start w:val="1"/>
      <w:numFmt w:val="bullet"/>
      <w:lvlText w:val="o"/>
      <w:lvlJc w:val="left"/>
      <w:pPr>
        <w:ind w:left="1440" w:hanging="360"/>
      </w:pPr>
      <w:rPr>
        <w:rFonts w:ascii="Courier New" w:hAnsi="Courier New" w:cs="Courier New" w:hint="default"/>
      </w:rPr>
    </w:lvl>
    <w:lvl w:ilvl="2" w:tplc="FA88EBC6">
      <w:start w:val="1"/>
      <w:numFmt w:val="bullet"/>
      <w:lvlText w:val=""/>
      <w:lvlJc w:val="left"/>
      <w:pPr>
        <w:ind w:left="2160" w:hanging="360"/>
      </w:pPr>
      <w:rPr>
        <w:rFonts w:ascii="Wingdings" w:hAnsi="Wingdings" w:hint="default"/>
      </w:rPr>
    </w:lvl>
    <w:lvl w:ilvl="3" w:tplc="A6220378" w:tentative="1">
      <w:start w:val="1"/>
      <w:numFmt w:val="bullet"/>
      <w:lvlText w:val=""/>
      <w:lvlJc w:val="left"/>
      <w:pPr>
        <w:ind w:left="2880" w:hanging="360"/>
      </w:pPr>
      <w:rPr>
        <w:rFonts w:ascii="Symbol" w:hAnsi="Symbol" w:hint="default"/>
      </w:rPr>
    </w:lvl>
    <w:lvl w:ilvl="4" w:tplc="90D4AC3A" w:tentative="1">
      <w:start w:val="1"/>
      <w:numFmt w:val="bullet"/>
      <w:lvlText w:val="o"/>
      <w:lvlJc w:val="left"/>
      <w:pPr>
        <w:ind w:left="3600" w:hanging="360"/>
      </w:pPr>
      <w:rPr>
        <w:rFonts w:ascii="Courier New" w:hAnsi="Courier New" w:cs="Courier New" w:hint="default"/>
      </w:rPr>
    </w:lvl>
    <w:lvl w:ilvl="5" w:tplc="BE58E16E" w:tentative="1">
      <w:start w:val="1"/>
      <w:numFmt w:val="bullet"/>
      <w:lvlText w:val=""/>
      <w:lvlJc w:val="left"/>
      <w:pPr>
        <w:ind w:left="4320" w:hanging="360"/>
      </w:pPr>
      <w:rPr>
        <w:rFonts w:ascii="Wingdings" w:hAnsi="Wingdings" w:hint="default"/>
      </w:rPr>
    </w:lvl>
    <w:lvl w:ilvl="6" w:tplc="FD8C83E6" w:tentative="1">
      <w:start w:val="1"/>
      <w:numFmt w:val="bullet"/>
      <w:lvlText w:val=""/>
      <w:lvlJc w:val="left"/>
      <w:pPr>
        <w:ind w:left="5040" w:hanging="360"/>
      </w:pPr>
      <w:rPr>
        <w:rFonts w:ascii="Symbol" w:hAnsi="Symbol" w:hint="default"/>
      </w:rPr>
    </w:lvl>
    <w:lvl w:ilvl="7" w:tplc="6D1E8430" w:tentative="1">
      <w:start w:val="1"/>
      <w:numFmt w:val="bullet"/>
      <w:lvlText w:val="o"/>
      <w:lvlJc w:val="left"/>
      <w:pPr>
        <w:ind w:left="5760" w:hanging="360"/>
      </w:pPr>
      <w:rPr>
        <w:rFonts w:ascii="Courier New" w:hAnsi="Courier New" w:cs="Courier New" w:hint="default"/>
      </w:rPr>
    </w:lvl>
    <w:lvl w:ilvl="8" w:tplc="CBDAFCF2" w:tentative="1">
      <w:start w:val="1"/>
      <w:numFmt w:val="bullet"/>
      <w:lvlText w:val=""/>
      <w:lvlJc w:val="left"/>
      <w:pPr>
        <w:ind w:left="6480" w:hanging="360"/>
      </w:pPr>
      <w:rPr>
        <w:rFonts w:ascii="Wingdings" w:hAnsi="Wingdings" w:hint="default"/>
      </w:rPr>
    </w:lvl>
  </w:abstractNum>
  <w:abstractNum w:abstractNumId="4" w15:restartNumberingAfterBreak="0">
    <w:nsid w:val="58F32C68"/>
    <w:multiLevelType w:val="hybridMultilevel"/>
    <w:tmpl w:val="A0A0A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2E1247"/>
    <w:multiLevelType w:val="hybridMultilevel"/>
    <w:tmpl w:val="B3E4B432"/>
    <w:lvl w:ilvl="0" w:tplc="51024000">
      <w:start w:val="1"/>
      <w:numFmt w:val="decimal"/>
      <w:lvlText w:val="%1."/>
      <w:lvlJc w:val="left"/>
      <w:pPr>
        <w:ind w:left="1020" w:hanging="360"/>
      </w:pPr>
    </w:lvl>
    <w:lvl w:ilvl="1" w:tplc="BB8C93EC">
      <w:start w:val="1"/>
      <w:numFmt w:val="decimal"/>
      <w:lvlText w:val="%2."/>
      <w:lvlJc w:val="left"/>
      <w:pPr>
        <w:ind w:left="1020" w:hanging="360"/>
      </w:pPr>
    </w:lvl>
    <w:lvl w:ilvl="2" w:tplc="64D81ACA">
      <w:start w:val="1"/>
      <w:numFmt w:val="decimal"/>
      <w:lvlText w:val="%3."/>
      <w:lvlJc w:val="left"/>
      <w:pPr>
        <w:ind w:left="1020" w:hanging="360"/>
      </w:pPr>
    </w:lvl>
    <w:lvl w:ilvl="3" w:tplc="3692D380">
      <w:start w:val="1"/>
      <w:numFmt w:val="decimal"/>
      <w:lvlText w:val="%4."/>
      <w:lvlJc w:val="left"/>
      <w:pPr>
        <w:ind w:left="1020" w:hanging="360"/>
      </w:pPr>
    </w:lvl>
    <w:lvl w:ilvl="4" w:tplc="7E3062A6">
      <w:start w:val="1"/>
      <w:numFmt w:val="decimal"/>
      <w:lvlText w:val="%5."/>
      <w:lvlJc w:val="left"/>
      <w:pPr>
        <w:ind w:left="1020" w:hanging="360"/>
      </w:pPr>
    </w:lvl>
    <w:lvl w:ilvl="5" w:tplc="0FE65BFE">
      <w:start w:val="1"/>
      <w:numFmt w:val="decimal"/>
      <w:lvlText w:val="%6."/>
      <w:lvlJc w:val="left"/>
      <w:pPr>
        <w:ind w:left="1020" w:hanging="360"/>
      </w:pPr>
    </w:lvl>
    <w:lvl w:ilvl="6" w:tplc="B074D54C">
      <w:start w:val="1"/>
      <w:numFmt w:val="decimal"/>
      <w:lvlText w:val="%7."/>
      <w:lvlJc w:val="left"/>
      <w:pPr>
        <w:ind w:left="1020" w:hanging="360"/>
      </w:pPr>
    </w:lvl>
    <w:lvl w:ilvl="7" w:tplc="7F1E393C">
      <w:start w:val="1"/>
      <w:numFmt w:val="decimal"/>
      <w:lvlText w:val="%8."/>
      <w:lvlJc w:val="left"/>
      <w:pPr>
        <w:ind w:left="1020" w:hanging="360"/>
      </w:pPr>
    </w:lvl>
    <w:lvl w:ilvl="8" w:tplc="0FC8E4E8">
      <w:start w:val="1"/>
      <w:numFmt w:val="decimal"/>
      <w:lvlText w:val="%9."/>
      <w:lvlJc w:val="left"/>
      <w:pPr>
        <w:ind w:left="1020" w:hanging="360"/>
      </w:pPr>
    </w:lvl>
  </w:abstractNum>
  <w:abstractNum w:abstractNumId="6" w15:restartNumberingAfterBreak="0">
    <w:nsid w:val="609624B4"/>
    <w:multiLevelType w:val="hybridMultilevel"/>
    <w:tmpl w:val="45B0F1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446369"/>
    <w:multiLevelType w:val="hybridMultilevel"/>
    <w:tmpl w:val="C9705A42"/>
    <w:lvl w:ilvl="0" w:tplc="45E6EE20">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7332D84"/>
    <w:multiLevelType w:val="hybridMultilevel"/>
    <w:tmpl w:val="949830F4"/>
    <w:lvl w:ilvl="0" w:tplc="85E666C2">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4039304">
    <w:abstractNumId w:val="2"/>
  </w:num>
  <w:num w:numId="2" w16cid:durableId="1016616782">
    <w:abstractNumId w:val="3"/>
  </w:num>
  <w:num w:numId="3" w16cid:durableId="757292877">
    <w:abstractNumId w:val="5"/>
  </w:num>
  <w:num w:numId="4" w16cid:durableId="280964196">
    <w:abstractNumId w:val="1"/>
  </w:num>
  <w:num w:numId="5" w16cid:durableId="1033338268">
    <w:abstractNumId w:val="7"/>
  </w:num>
  <w:num w:numId="6" w16cid:durableId="70391006">
    <w:abstractNumId w:val="8"/>
  </w:num>
  <w:num w:numId="7" w16cid:durableId="770856269">
    <w:abstractNumId w:val="6"/>
  </w:num>
  <w:num w:numId="8" w16cid:durableId="291248580">
    <w:abstractNumId w:val="0"/>
  </w:num>
  <w:num w:numId="9" w16cid:durableId="19691683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gelj, Joeri">
    <w15:presenceInfo w15:providerId="AD" w15:userId="S::jrogelj@ic.ac.uk::e1d4b9d5-2a66-4e82-abf3-ba9fdf53c342"/>
  </w15:person>
  <w15:person w15:author="Beath, Hamish R">
    <w15:presenceInfo w15:providerId="AD" w15:userId="S::hrb16@ic.ac.uk::333a46b8-08e0-4d20-b1ae-8492106e53b0"/>
  </w15:person>
  <w15:person w15:author="Christopher Smith">
    <w15:presenceInfo w15:providerId="AD" w15:userId="S::christopher.j.smith@metoffice.gov.uk::4d9c8988-9618-45b9-a8e2-7ef3e56603b7"/>
  </w15:person>
  <w15:person w15:author="GIDDEN Matthew">
    <w15:presenceInfo w15:providerId="AD" w15:userId="S::gidden@iiasa.ac.at::16b765b4-4ae2-414f-ad26-05c6d0163b17"/>
  </w15:person>
  <w15:person w15:author="KIKSTRA Jarmo">
    <w15:presenceInfo w15:providerId="AD" w15:userId="S::kikstra@iiasa.ac.at::7fcb8be3-c31a-4394-a3dd-a150ef08396c"/>
  </w15:person>
  <w15:person w15:author="Chris Smith">
    <w15:presenceInfo w15:providerId="AD" w15:userId="S::Chris.Smith@vub.be::db365225-dbda-436e-b979-7b7844c5d9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B28"/>
    <w:rsid w:val="00002B40"/>
    <w:rsid w:val="000042B2"/>
    <w:rsid w:val="00004CE5"/>
    <w:rsid w:val="00004EF3"/>
    <w:rsid w:val="000055A0"/>
    <w:rsid w:val="000056C1"/>
    <w:rsid w:val="00006388"/>
    <w:rsid w:val="00006585"/>
    <w:rsid w:val="00006F67"/>
    <w:rsid w:val="000074CE"/>
    <w:rsid w:val="000101C0"/>
    <w:rsid w:val="00011457"/>
    <w:rsid w:val="00011533"/>
    <w:rsid w:val="0001311B"/>
    <w:rsid w:val="00013936"/>
    <w:rsid w:val="00013998"/>
    <w:rsid w:val="00013CA6"/>
    <w:rsid w:val="00014209"/>
    <w:rsid w:val="000145E6"/>
    <w:rsid w:val="00014970"/>
    <w:rsid w:val="00014AE3"/>
    <w:rsid w:val="000151F6"/>
    <w:rsid w:val="000153F2"/>
    <w:rsid w:val="0001606C"/>
    <w:rsid w:val="000160A2"/>
    <w:rsid w:val="00016A18"/>
    <w:rsid w:val="0001701F"/>
    <w:rsid w:val="000173BA"/>
    <w:rsid w:val="000179D8"/>
    <w:rsid w:val="000202CC"/>
    <w:rsid w:val="000205C7"/>
    <w:rsid w:val="0002079E"/>
    <w:rsid w:val="000210BC"/>
    <w:rsid w:val="000213B5"/>
    <w:rsid w:val="00021EEE"/>
    <w:rsid w:val="00022B3F"/>
    <w:rsid w:val="00023465"/>
    <w:rsid w:val="00023BC8"/>
    <w:rsid w:val="000241A5"/>
    <w:rsid w:val="00024550"/>
    <w:rsid w:val="00025297"/>
    <w:rsid w:val="000259C0"/>
    <w:rsid w:val="00025EC4"/>
    <w:rsid w:val="00026F7E"/>
    <w:rsid w:val="000271C4"/>
    <w:rsid w:val="00030588"/>
    <w:rsid w:val="00031C7B"/>
    <w:rsid w:val="00031EEB"/>
    <w:rsid w:val="0003206E"/>
    <w:rsid w:val="00032792"/>
    <w:rsid w:val="000344C2"/>
    <w:rsid w:val="00035E20"/>
    <w:rsid w:val="00035EC2"/>
    <w:rsid w:val="000364DF"/>
    <w:rsid w:val="0003698E"/>
    <w:rsid w:val="00042331"/>
    <w:rsid w:val="00042C49"/>
    <w:rsid w:val="000433BC"/>
    <w:rsid w:val="000440A8"/>
    <w:rsid w:val="000447CC"/>
    <w:rsid w:val="00045E3E"/>
    <w:rsid w:val="00045F65"/>
    <w:rsid w:val="000461A0"/>
    <w:rsid w:val="0004628D"/>
    <w:rsid w:val="00046DA7"/>
    <w:rsid w:val="00046E36"/>
    <w:rsid w:val="000475E8"/>
    <w:rsid w:val="0005143A"/>
    <w:rsid w:val="00052187"/>
    <w:rsid w:val="0005226B"/>
    <w:rsid w:val="0005227C"/>
    <w:rsid w:val="000524DE"/>
    <w:rsid w:val="000537C4"/>
    <w:rsid w:val="00054F46"/>
    <w:rsid w:val="00055A05"/>
    <w:rsid w:val="00055FD3"/>
    <w:rsid w:val="00057520"/>
    <w:rsid w:val="00057DC4"/>
    <w:rsid w:val="00057E18"/>
    <w:rsid w:val="0006056F"/>
    <w:rsid w:val="00060AF1"/>
    <w:rsid w:val="00061200"/>
    <w:rsid w:val="000614DC"/>
    <w:rsid w:val="0006156C"/>
    <w:rsid w:val="00061E2E"/>
    <w:rsid w:val="00062626"/>
    <w:rsid w:val="00062670"/>
    <w:rsid w:val="00062F3A"/>
    <w:rsid w:val="00065E94"/>
    <w:rsid w:val="000661E4"/>
    <w:rsid w:val="00066B1F"/>
    <w:rsid w:val="00066C74"/>
    <w:rsid w:val="000671EC"/>
    <w:rsid w:val="00070B7E"/>
    <w:rsid w:val="00071685"/>
    <w:rsid w:val="00071EC3"/>
    <w:rsid w:val="000722CE"/>
    <w:rsid w:val="00073512"/>
    <w:rsid w:val="0007360A"/>
    <w:rsid w:val="00074013"/>
    <w:rsid w:val="00074413"/>
    <w:rsid w:val="00074E55"/>
    <w:rsid w:val="00076688"/>
    <w:rsid w:val="00076905"/>
    <w:rsid w:val="00076F77"/>
    <w:rsid w:val="00077338"/>
    <w:rsid w:val="00080769"/>
    <w:rsid w:val="00080A8D"/>
    <w:rsid w:val="0008163D"/>
    <w:rsid w:val="00081B54"/>
    <w:rsid w:val="0008298D"/>
    <w:rsid w:val="000831A3"/>
    <w:rsid w:val="000837F3"/>
    <w:rsid w:val="00084C69"/>
    <w:rsid w:val="00084D55"/>
    <w:rsid w:val="000850A7"/>
    <w:rsid w:val="000855E0"/>
    <w:rsid w:val="00085A75"/>
    <w:rsid w:val="0008631F"/>
    <w:rsid w:val="00087776"/>
    <w:rsid w:val="00091C06"/>
    <w:rsid w:val="0009236E"/>
    <w:rsid w:val="00092B73"/>
    <w:rsid w:val="00093193"/>
    <w:rsid w:val="0009368A"/>
    <w:rsid w:val="0009378F"/>
    <w:rsid w:val="00094998"/>
    <w:rsid w:val="00095851"/>
    <w:rsid w:val="0009662F"/>
    <w:rsid w:val="00096D7E"/>
    <w:rsid w:val="00096DE9"/>
    <w:rsid w:val="00097531"/>
    <w:rsid w:val="000A0653"/>
    <w:rsid w:val="000A0DAF"/>
    <w:rsid w:val="000A1010"/>
    <w:rsid w:val="000A1477"/>
    <w:rsid w:val="000A1C4F"/>
    <w:rsid w:val="000A1E64"/>
    <w:rsid w:val="000A235D"/>
    <w:rsid w:val="000A3218"/>
    <w:rsid w:val="000A3EF0"/>
    <w:rsid w:val="000A47DF"/>
    <w:rsid w:val="000A67AA"/>
    <w:rsid w:val="000A6A4A"/>
    <w:rsid w:val="000A6B0E"/>
    <w:rsid w:val="000A7101"/>
    <w:rsid w:val="000A7560"/>
    <w:rsid w:val="000A78F8"/>
    <w:rsid w:val="000B0DB9"/>
    <w:rsid w:val="000B0FAD"/>
    <w:rsid w:val="000B150B"/>
    <w:rsid w:val="000B293A"/>
    <w:rsid w:val="000B2C87"/>
    <w:rsid w:val="000B3543"/>
    <w:rsid w:val="000B36FF"/>
    <w:rsid w:val="000B3774"/>
    <w:rsid w:val="000B39B1"/>
    <w:rsid w:val="000B39C5"/>
    <w:rsid w:val="000B4265"/>
    <w:rsid w:val="000B4AE4"/>
    <w:rsid w:val="000B5C98"/>
    <w:rsid w:val="000C146A"/>
    <w:rsid w:val="000C1806"/>
    <w:rsid w:val="000C1DFB"/>
    <w:rsid w:val="000C1ED6"/>
    <w:rsid w:val="000C2EF1"/>
    <w:rsid w:val="000C300E"/>
    <w:rsid w:val="000C407F"/>
    <w:rsid w:val="000C5850"/>
    <w:rsid w:val="000C6292"/>
    <w:rsid w:val="000C6D22"/>
    <w:rsid w:val="000C742A"/>
    <w:rsid w:val="000C760F"/>
    <w:rsid w:val="000C77C6"/>
    <w:rsid w:val="000D03F4"/>
    <w:rsid w:val="000D05AD"/>
    <w:rsid w:val="000D095B"/>
    <w:rsid w:val="000D101F"/>
    <w:rsid w:val="000D2174"/>
    <w:rsid w:val="000D37F3"/>
    <w:rsid w:val="000D3845"/>
    <w:rsid w:val="000D47C7"/>
    <w:rsid w:val="000D4D4E"/>
    <w:rsid w:val="000D4FFB"/>
    <w:rsid w:val="000D507C"/>
    <w:rsid w:val="000D5395"/>
    <w:rsid w:val="000D5D96"/>
    <w:rsid w:val="000D65B0"/>
    <w:rsid w:val="000D67D5"/>
    <w:rsid w:val="000D685B"/>
    <w:rsid w:val="000D6937"/>
    <w:rsid w:val="000D74B8"/>
    <w:rsid w:val="000E0DE9"/>
    <w:rsid w:val="000E2076"/>
    <w:rsid w:val="000E258E"/>
    <w:rsid w:val="000E2EF8"/>
    <w:rsid w:val="000E33D7"/>
    <w:rsid w:val="000E3B0D"/>
    <w:rsid w:val="000E464A"/>
    <w:rsid w:val="000E49C1"/>
    <w:rsid w:val="000E4AAA"/>
    <w:rsid w:val="000E6DA8"/>
    <w:rsid w:val="000E7418"/>
    <w:rsid w:val="000F0AD2"/>
    <w:rsid w:val="000F13A9"/>
    <w:rsid w:val="000F1E2B"/>
    <w:rsid w:val="000F1F57"/>
    <w:rsid w:val="000F2D4E"/>
    <w:rsid w:val="000F395E"/>
    <w:rsid w:val="000F48F4"/>
    <w:rsid w:val="000F5951"/>
    <w:rsid w:val="000F755C"/>
    <w:rsid w:val="0010015D"/>
    <w:rsid w:val="0010096B"/>
    <w:rsid w:val="001009C2"/>
    <w:rsid w:val="00103A1B"/>
    <w:rsid w:val="001042A8"/>
    <w:rsid w:val="00104BA3"/>
    <w:rsid w:val="00104BFB"/>
    <w:rsid w:val="0010500B"/>
    <w:rsid w:val="001058B8"/>
    <w:rsid w:val="00105B31"/>
    <w:rsid w:val="001062A8"/>
    <w:rsid w:val="00106459"/>
    <w:rsid w:val="0010791D"/>
    <w:rsid w:val="00110E04"/>
    <w:rsid w:val="0011173F"/>
    <w:rsid w:val="001129C2"/>
    <w:rsid w:val="0011436C"/>
    <w:rsid w:val="00114B2E"/>
    <w:rsid w:val="00115CA2"/>
    <w:rsid w:val="001166FD"/>
    <w:rsid w:val="00117258"/>
    <w:rsid w:val="00117A7C"/>
    <w:rsid w:val="0012072B"/>
    <w:rsid w:val="001207B8"/>
    <w:rsid w:val="00120899"/>
    <w:rsid w:val="00120977"/>
    <w:rsid w:val="00120A78"/>
    <w:rsid w:val="001211F4"/>
    <w:rsid w:val="00121B27"/>
    <w:rsid w:val="00121E8D"/>
    <w:rsid w:val="001231B6"/>
    <w:rsid w:val="0012370D"/>
    <w:rsid w:val="001247EF"/>
    <w:rsid w:val="00124FCA"/>
    <w:rsid w:val="00125A1D"/>
    <w:rsid w:val="0013018B"/>
    <w:rsid w:val="00130683"/>
    <w:rsid w:val="001315AC"/>
    <w:rsid w:val="0013173F"/>
    <w:rsid w:val="00131C93"/>
    <w:rsid w:val="00134437"/>
    <w:rsid w:val="0013475B"/>
    <w:rsid w:val="00134FC1"/>
    <w:rsid w:val="00134FD3"/>
    <w:rsid w:val="0013567C"/>
    <w:rsid w:val="0013598D"/>
    <w:rsid w:val="001361A4"/>
    <w:rsid w:val="001363FC"/>
    <w:rsid w:val="0013691B"/>
    <w:rsid w:val="00136CA1"/>
    <w:rsid w:val="00137B38"/>
    <w:rsid w:val="00137FD6"/>
    <w:rsid w:val="00140317"/>
    <w:rsid w:val="00140F29"/>
    <w:rsid w:val="00142392"/>
    <w:rsid w:val="00142A66"/>
    <w:rsid w:val="00143121"/>
    <w:rsid w:val="00143380"/>
    <w:rsid w:val="00143CA4"/>
    <w:rsid w:val="00143EF0"/>
    <w:rsid w:val="00144B17"/>
    <w:rsid w:val="00144CA5"/>
    <w:rsid w:val="001454A2"/>
    <w:rsid w:val="00145D80"/>
    <w:rsid w:val="00146987"/>
    <w:rsid w:val="00146ABC"/>
    <w:rsid w:val="00147093"/>
    <w:rsid w:val="00147108"/>
    <w:rsid w:val="0014730D"/>
    <w:rsid w:val="00150996"/>
    <w:rsid w:val="00151689"/>
    <w:rsid w:val="00151A4D"/>
    <w:rsid w:val="00151D89"/>
    <w:rsid w:val="0015254C"/>
    <w:rsid w:val="00152796"/>
    <w:rsid w:val="00152F31"/>
    <w:rsid w:val="00152FF1"/>
    <w:rsid w:val="0015307C"/>
    <w:rsid w:val="0015461F"/>
    <w:rsid w:val="0015524A"/>
    <w:rsid w:val="00155350"/>
    <w:rsid w:val="00156D3F"/>
    <w:rsid w:val="00156DDD"/>
    <w:rsid w:val="00160308"/>
    <w:rsid w:val="00160446"/>
    <w:rsid w:val="0016100A"/>
    <w:rsid w:val="0016195E"/>
    <w:rsid w:val="00162744"/>
    <w:rsid w:val="0016429C"/>
    <w:rsid w:val="00166EA6"/>
    <w:rsid w:val="00167B86"/>
    <w:rsid w:val="0017048D"/>
    <w:rsid w:val="00171362"/>
    <w:rsid w:val="00171B22"/>
    <w:rsid w:val="00171E5B"/>
    <w:rsid w:val="00172A2F"/>
    <w:rsid w:val="0017344B"/>
    <w:rsid w:val="001740AB"/>
    <w:rsid w:val="00174122"/>
    <w:rsid w:val="001745B4"/>
    <w:rsid w:val="00175387"/>
    <w:rsid w:val="0017571C"/>
    <w:rsid w:val="001763D2"/>
    <w:rsid w:val="00176681"/>
    <w:rsid w:val="00180350"/>
    <w:rsid w:val="00182020"/>
    <w:rsid w:val="00182BDE"/>
    <w:rsid w:val="00183538"/>
    <w:rsid w:val="00183A90"/>
    <w:rsid w:val="00184AD6"/>
    <w:rsid w:val="00184F02"/>
    <w:rsid w:val="001851EA"/>
    <w:rsid w:val="001858F2"/>
    <w:rsid w:val="00185943"/>
    <w:rsid w:val="001869F6"/>
    <w:rsid w:val="00187268"/>
    <w:rsid w:val="00187A3B"/>
    <w:rsid w:val="00187E0A"/>
    <w:rsid w:val="0019097C"/>
    <w:rsid w:val="0019110D"/>
    <w:rsid w:val="0019118B"/>
    <w:rsid w:val="001913D5"/>
    <w:rsid w:val="001920F8"/>
    <w:rsid w:val="00192698"/>
    <w:rsid w:val="00192D2B"/>
    <w:rsid w:val="00192DA4"/>
    <w:rsid w:val="001930F8"/>
    <w:rsid w:val="0019377A"/>
    <w:rsid w:val="00193B23"/>
    <w:rsid w:val="00194987"/>
    <w:rsid w:val="00194A22"/>
    <w:rsid w:val="00194A2A"/>
    <w:rsid w:val="00194A61"/>
    <w:rsid w:val="00196C49"/>
    <w:rsid w:val="00196DA3"/>
    <w:rsid w:val="001976D6"/>
    <w:rsid w:val="001977B4"/>
    <w:rsid w:val="00197E83"/>
    <w:rsid w:val="00197FB2"/>
    <w:rsid w:val="001A0BF2"/>
    <w:rsid w:val="001A0D8D"/>
    <w:rsid w:val="001A1B28"/>
    <w:rsid w:val="001A20B4"/>
    <w:rsid w:val="001A3A54"/>
    <w:rsid w:val="001A4A80"/>
    <w:rsid w:val="001A5627"/>
    <w:rsid w:val="001A5E17"/>
    <w:rsid w:val="001B0D2C"/>
    <w:rsid w:val="001B1C96"/>
    <w:rsid w:val="001B1DF6"/>
    <w:rsid w:val="001B1F5E"/>
    <w:rsid w:val="001B2C8D"/>
    <w:rsid w:val="001B3D26"/>
    <w:rsid w:val="001B3D96"/>
    <w:rsid w:val="001B44CF"/>
    <w:rsid w:val="001B501D"/>
    <w:rsid w:val="001B5348"/>
    <w:rsid w:val="001B5718"/>
    <w:rsid w:val="001B5BE5"/>
    <w:rsid w:val="001B5F4A"/>
    <w:rsid w:val="001B74EB"/>
    <w:rsid w:val="001C044B"/>
    <w:rsid w:val="001C0EE7"/>
    <w:rsid w:val="001C177D"/>
    <w:rsid w:val="001C184E"/>
    <w:rsid w:val="001C18BD"/>
    <w:rsid w:val="001C1B08"/>
    <w:rsid w:val="001C2559"/>
    <w:rsid w:val="001C2C6C"/>
    <w:rsid w:val="001C3372"/>
    <w:rsid w:val="001C3885"/>
    <w:rsid w:val="001C4086"/>
    <w:rsid w:val="001C41DB"/>
    <w:rsid w:val="001C65F1"/>
    <w:rsid w:val="001C6C3F"/>
    <w:rsid w:val="001C7BD1"/>
    <w:rsid w:val="001D0949"/>
    <w:rsid w:val="001D0D0F"/>
    <w:rsid w:val="001D0FF8"/>
    <w:rsid w:val="001D2A19"/>
    <w:rsid w:val="001D2A62"/>
    <w:rsid w:val="001D3442"/>
    <w:rsid w:val="001D34C2"/>
    <w:rsid w:val="001D34CC"/>
    <w:rsid w:val="001D3681"/>
    <w:rsid w:val="001D3F70"/>
    <w:rsid w:val="001D5121"/>
    <w:rsid w:val="001D5C87"/>
    <w:rsid w:val="001D6D09"/>
    <w:rsid w:val="001D6D2E"/>
    <w:rsid w:val="001D713E"/>
    <w:rsid w:val="001D75FC"/>
    <w:rsid w:val="001E0035"/>
    <w:rsid w:val="001E0255"/>
    <w:rsid w:val="001E1907"/>
    <w:rsid w:val="001E1C3F"/>
    <w:rsid w:val="001E2AEF"/>
    <w:rsid w:val="001E2C8C"/>
    <w:rsid w:val="001E34D9"/>
    <w:rsid w:val="001E3A49"/>
    <w:rsid w:val="001E577C"/>
    <w:rsid w:val="001E6194"/>
    <w:rsid w:val="001E634F"/>
    <w:rsid w:val="001E69DC"/>
    <w:rsid w:val="001E6E01"/>
    <w:rsid w:val="001E7348"/>
    <w:rsid w:val="001F002E"/>
    <w:rsid w:val="001F04F1"/>
    <w:rsid w:val="001F0F4A"/>
    <w:rsid w:val="001F11F9"/>
    <w:rsid w:val="001F18EE"/>
    <w:rsid w:val="001F198B"/>
    <w:rsid w:val="001F1B5E"/>
    <w:rsid w:val="001F1C52"/>
    <w:rsid w:val="001F1CE0"/>
    <w:rsid w:val="001F20D1"/>
    <w:rsid w:val="001F29E3"/>
    <w:rsid w:val="001F34C9"/>
    <w:rsid w:val="001F3767"/>
    <w:rsid w:val="001F4349"/>
    <w:rsid w:val="001F4DE3"/>
    <w:rsid w:val="001F4ECE"/>
    <w:rsid w:val="001F4FB2"/>
    <w:rsid w:val="001F5107"/>
    <w:rsid w:val="001F5357"/>
    <w:rsid w:val="001F5753"/>
    <w:rsid w:val="001F5858"/>
    <w:rsid w:val="001F71EA"/>
    <w:rsid w:val="001F77B2"/>
    <w:rsid w:val="001F7E06"/>
    <w:rsid w:val="0020027D"/>
    <w:rsid w:val="002008BE"/>
    <w:rsid w:val="0020138F"/>
    <w:rsid w:val="00201D50"/>
    <w:rsid w:val="0020291C"/>
    <w:rsid w:val="002034AA"/>
    <w:rsid w:val="002035D0"/>
    <w:rsid w:val="00203E6F"/>
    <w:rsid w:val="002049B6"/>
    <w:rsid w:val="0020542A"/>
    <w:rsid w:val="00205545"/>
    <w:rsid w:val="002059C2"/>
    <w:rsid w:val="00205B09"/>
    <w:rsid w:val="002068B1"/>
    <w:rsid w:val="00206A57"/>
    <w:rsid w:val="002072AE"/>
    <w:rsid w:val="00207F60"/>
    <w:rsid w:val="00210195"/>
    <w:rsid w:val="002102CF"/>
    <w:rsid w:val="00210446"/>
    <w:rsid w:val="00212034"/>
    <w:rsid w:val="00212F2D"/>
    <w:rsid w:val="002139D6"/>
    <w:rsid w:val="00213C3A"/>
    <w:rsid w:val="00214027"/>
    <w:rsid w:val="0021418A"/>
    <w:rsid w:val="002141C7"/>
    <w:rsid w:val="0021458E"/>
    <w:rsid w:val="002149B1"/>
    <w:rsid w:val="00215508"/>
    <w:rsid w:val="00215AFC"/>
    <w:rsid w:val="002166BC"/>
    <w:rsid w:val="00216D8C"/>
    <w:rsid w:val="00217115"/>
    <w:rsid w:val="00217325"/>
    <w:rsid w:val="00221010"/>
    <w:rsid w:val="00221038"/>
    <w:rsid w:val="00221641"/>
    <w:rsid w:val="00221A89"/>
    <w:rsid w:val="00221CA9"/>
    <w:rsid w:val="00222BAD"/>
    <w:rsid w:val="0022331E"/>
    <w:rsid w:val="00223FAB"/>
    <w:rsid w:val="002241C9"/>
    <w:rsid w:val="00224677"/>
    <w:rsid w:val="00224B32"/>
    <w:rsid w:val="00224BB4"/>
    <w:rsid w:val="0022545F"/>
    <w:rsid w:val="00225FB2"/>
    <w:rsid w:val="002266B5"/>
    <w:rsid w:val="00227579"/>
    <w:rsid w:val="00227593"/>
    <w:rsid w:val="00230195"/>
    <w:rsid w:val="00230949"/>
    <w:rsid w:val="00230F05"/>
    <w:rsid w:val="0023161B"/>
    <w:rsid w:val="002317D3"/>
    <w:rsid w:val="00231813"/>
    <w:rsid w:val="00233197"/>
    <w:rsid w:val="002340DE"/>
    <w:rsid w:val="00234482"/>
    <w:rsid w:val="002348EF"/>
    <w:rsid w:val="00236983"/>
    <w:rsid w:val="00237972"/>
    <w:rsid w:val="002418AA"/>
    <w:rsid w:val="002426F9"/>
    <w:rsid w:val="00242866"/>
    <w:rsid w:val="00242D97"/>
    <w:rsid w:val="00243FDC"/>
    <w:rsid w:val="002443C4"/>
    <w:rsid w:val="00244B97"/>
    <w:rsid w:val="0024522A"/>
    <w:rsid w:val="0024557B"/>
    <w:rsid w:val="00245A20"/>
    <w:rsid w:val="00245D5C"/>
    <w:rsid w:val="002460E3"/>
    <w:rsid w:val="00247595"/>
    <w:rsid w:val="002476ED"/>
    <w:rsid w:val="00247E68"/>
    <w:rsid w:val="00250303"/>
    <w:rsid w:val="00253A25"/>
    <w:rsid w:val="002545BA"/>
    <w:rsid w:val="002569B9"/>
    <w:rsid w:val="00256C4D"/>
    <w:rsid w:val="00256ED0"/>
    <w:rsid w:val="00257664"/>
    <w:rsid w:val="0025790F"/>
    <w:rsid w:val="0026048A"/>
    <w:rsid w:val="002605C3"/>
    <w:rsid w:val="00261A5C"/>
    <w:rsid w:val="00262E63"/>
    <w:rsid w:val="00262FDE"/>
    <w:rsid w:val="00265D6F"/>
    <w:rsid w:val="00265D90"/>
    <w:rsid w:val="0026655F"/>
    <w:rsid w:val="002674FB"/>
    <w:rsid w:val="00267B27"/>
    <w:rsid w:val="00267EF4"/>
    <w:rsid w:val="00272337"/>
    <w:rsid w:val="00272F7F"/>
    <w:rsid w:val="002731BB"/>
    <w:rsid w:val="00273465"/>
    <w:rsid w:val="00273573"/>
    <w:rsid w:val="00273C76"/>
    <w:rsid w:val="0027413C"/>
    <w:rsid w:val="00274BE1"/>
    <w:rsid w:val="002753F9"/>
    <w:rsid w:val="002758BB"/>
    <w:rsid w:val="00275D1B"/>
    <w:rsid w:val="0027731B"/>
    <w:rsid w:val="00277767"/>
    <w:rsid w:val="002778B0"/>
    <w:rsid w:val="00280326"/>
    <w:rsid w:val="00281332"/>
    <w:rsid w:val="0028138B"/>
    <w:rsid w:val="0028304A"/>
    <w:rsid w:val="0028354D"/>
    <w:rsid w:val="00285FB1"/>
    <w:rsid w:val="00287593"/>
    <w:rsid w:val="002913BD"/>
    <w:rsid w:val="0029190A"/>
    <w:rsid w:val="0029284A"/>
    <w:rsid w:val="002932D4"/>
    <w:rsid w:val="00293681"/>
    <w:rsid w:val="002938B8"/>
    <w:rsid w:val="002949F9"/>
    <w:rsid w:val="00295673"/>
    <w:rsid w:val="00295719"/>
    <w:rsid w:val="00295B22"/>
    <w:rsid w:val="00295D7B"/>
    <w:rsid w:val="00296F62"/>
    <w:rsid w:val="00297DEA"/>
    <w:rsid w:val="002A0287"/>
    <w:rsid w:val="002A113D"/>
    <w:rsid w:val="002A1614"/>
    <w:rsid w:val="002A16E1"/>
    <w:rsid w:val="002A24CC"/>
    <w:rsid w:val="002A2F4D"/>
    <w:rsid w:val="002A32C8"/>
    <w:rsid w:val="002A347A"/>
    <w:rsid w:val="002A375E"/>
    <w:rsid w:val="002A37A4"/>
    <w:rsid w:val="002A40C8"/>
    <w:rsid w:val="002A4820"/>
    <w:rsid w:val="002A4D3A"/>
    <w:rsid w:val="002A56EF"/>
    <w:rsid w:val="002A5BB7"/>
    <w:rsid w:val="002A6313"/>
    <w:rsid w:val="002A662C"/>
    <w:rsid w:val="002A724A"/>
    <w:rsid w:val="002A7634"/>
    <w:rsid w:val="002A76BC"/>
    <w:rsid w:val="002A7973"/>
    <w:rsid w:val="002A7E03"/>
    <w:rsid w:val="002B0854"/>
    <w:rsid w:val="002B0B43"/>
    <w:rsid w:val="002B0C25"/>
    <w:rsid w:val="002B0E53"/>
    <w:rsid w:val="002B142E"/>
    <w:rsid w:val="002B179B"/>
    <w:rsid w:val="002B1F94"/>
    <w:rsid w:val="002B25FD"/>
    <w:rsid w:val="002B26BA"/>
    <w:rsid w:val="002B2AF3"/>
    <w:rsid w:val="002B2DE8"/>
    <w:rsid w:val="002B3B8B"/>
    <w:rsid w:val="002B3C9A"/>
    <w:rsid w:val="002B4B48"/>
    <w:rsid w:val="002B505B"/>
    <w:rsid w:val="002B5677"/>
    <w:rsid w:val="002B60C8"/>
    <w:rsid w:val="002B69BB"/>
    <w:rsid w:val="002B6A80"/>
    <w:rsid w:val="002B6BE5"/>
    <w:rsid w:val="002B6EE4"/>
    <w:rsid w:val="002B7DE1"/>
    <w:rsid w:val="002C0607"/>
    <w:rsid w:val="002C062C"/>
    <w:rsid w:val="002C0816"/>
    <w:rsid w:val="002C09FB"/>
    <w:rsid w:val="002C10BD"/>
    <w:rsid w:val="002C114A"/>
    <w:rsid w:val="002C1224"/>
    <w:rsid w:val="002C2D51"/>
    <w:rsid w:val="002C2EC5"/>
    <w:rsid w:val="002C325D"/>
    <w:rsid w:val="002C434D"/>
    <w:rsid w:val="002C44B1"/>
    <w:rsid w:val="002C46CF"/>
    <w:rsid w:val="002C4F76"/>
    <w:rsid w:val="002C52D2"/>
    <w:rsid w:val="002C69AE"/>
    <w:rsid w:val="002C78F4"/>
    <w:rsid w:val="002C7E86"/>
    <w:rsid w:val="002D0254"/>
    <w:rsid w:val="002D09D8"/>
    <w:rsid w:val="002D19CA"/>
    <w:rsid w:val="002D1BD6"/>
    <w:rsid w:val="002D3C82"/>
    <w:rsid w:val="002D469D"/>
    <w:rsid w:val="002D4949"/>
    <w:rsid w:val="002D5D06"/>
    <w:rsid w:val="002D60BD"/>
    <w:rsid w:val="002D6929"/>
    <w:rsid w:val="002D69EB"/>
    <w:rsid w:val="002D71A3"/>
    <w:rsid w:val="002D7B6A"/>
    <w:rsid w:val="002D7EC2"/>
    <w:rsid w:val="002E0CC0"/>
    <w:rsid w:val="002E1895"/>
    <w:rsid w:val="002E1A80"/>
    <w:rsid w:val="002E2283"/>
    <w:rsid w:val="002E3192"/>
    <w:rsid w:val="002E3DDF"/>
    <w:rsid w:val="002E48B8"/>
    <w:rsid w:val="002E5025"/>
    <w:rsid w:val="002E54E4"/>
    <w:rsid w:val="002E5915"/>
    <w:rsid w:val="002E5F9F"/>
    <w:rsid w:val="002E60BB"/>
    <w:rsid w:val="002E7708"/>
    <w:rsid w:val="002F0645"/>
    <w:rsid w:val="002F0AF7"/>
    <w:rsid w:val="002F0CA6"/>
    <w:rsid w:val="002F1459"/>
    <w:rsid w:val="002F152B"/>
    <w:rsid w:val="002F2554"/>
    <w:rsid w:val="002F2632"/>
    <w:rsid w:val="002F2E95"/>
    <w:rsid w:val="002F3566"/>
    <w:rsid w:val="002F3909"/>
    <w:rsid w:val="002F42A5"/>
    <w:rsid w:val="002F4788"/>
    <w:rsid w:val="002F50B5"/>
    <w:rsid w:val="002F5100"/>
    <w:rsid w:val="002F5C29"/>
    <w:rsid w:val="002F6027"/>
    <w:rsid w:val="002F711E"/>
    <w:rsid w:val="002F7A0A"/>
    <w:rsid w:val="003009B7"/>
    <w:rsid w:val="003015CB"/>
    <w:rsid w:val="00301CE3"/>
    <w:rsid w:val="00301CEB"/>
    <w:rsid w:val="00301F02"/>
    <w:rsid w:val="00302BBF"/>
    <w:rsid w:val="00303B3E"/>
    <w:rsid w:val="00303C43"/>
    <w:rsid w:val="00304D27"/>
    <w:rsid w:val="003050EB"/>
    <w:rsid w:val="00305225"/>
    <w:rsid w:val="003053DC"/>
    <w:rsid w:val="00305D97"/>
    <w:rsid w:val="00305F7A"/>
    <w:rsid w:val="003063B9"/>
    <w:rsid w:val="00306AEC"/>
    <w:rsid w:val="00306D40"/>
    <w:rsid w:val="00306EC1"/>
    <w:rsid w:val="00307093"/>
    <w:rsid w:val="003125E9"/>
    <w:rsid w:val="003126E5"/>
    <w:rsid w:val="003127A6"/>
    <w:rsid w:val="00313008"/>
    <w:rsid w:val="0031331D"/>
    <w:rsid w:val="00313C9A"/>
    <w:rsid w:val="00313DAF"/>
    <w:rsid w:val="00314BA7"/>
    <w:rsid w:val="00314ECD"/>
    <w:rsid w:val="003161DB"/>
    <w:rsid w:val="003175AE"/>
    <w:rsid w:val="00317A67"/>
    <w:rsid w:val="00317C3A"/>
    <w:rsid w:val="00320198"/>
    <w:rsid w:val="00320755"/>
    <w:rsid w:val="00320820"/>
    <w:rsid w:val="003224AE"/>
    <w:rsid w:val="00322916"/>
    <w:rsid w:val="00322EA4"/>
    <w:rsid w:val="003241EE"/>
    <w:rsid w:val="00325022"/>
    <w:rsid w:val="0032511D"/>
    <w:rsid w:val="00327835"/>
    <w:rsid w:val="00330645"/>
    <w:rsid w:val="00331A64"/>
    <w:rsid w:val="00331B28"/>
    <w:rsid w:val="00331CC6"/>
    <w:rsid w:val="003324BB"/>
    <w:rsid w:val="00333419"/>
    <w:rsid w:val="003339FD"/>
    <w:rsid w:val="00334558"/>
    <w:rsid w:val="0033480B"/>
    <w:rsid w:val="00334C5C"/>
    <w:rsid w:val="00334E4F"/>
    <w:rsid w:val="0033558F"/>
    <w:rsid w:val="003356BD"/>
    <w:rsid w:val="00335C74"/>
    <w:rsid w:val="003362AD"/>
    <w:rsid w:val="00336317"/>
    <w:rsid w:val="00336DED"/>
    <w:rsid w:val="003372C7"/>
    <w:rsid w:val="00337641"/>
    <w:rsid w:val="00337D8D"/>
    <w:rsid w:val="00340130"/>
    <w:rsid w:val="003407C9"/>
    <w:rsid w:val="00340FC5"/>
    <w:rsid w:val="003416B1"/>
    <w:rsid w:val="003417C6"/>
    <w:rsid w:val="003422F0"/>
    <w:rsid w:val="00342A94"/>
    <w:rsid w:val="00342B16"/>
    <w:rsid w:val="003430E6"/>
    <w:rsid w:val="00343534"/>
    <w:rsid w:val="0034422E"/>
    <w:rsid w:val="00344281"/>
    <w:rsid w:val="0034591E"/>
    <w:rsid w:val="003459ED"/>
    <w:rsid w:val="00346648"/>
    <w:rsid w:val="003468A5"/>
    <w:rsid w:val="0034717F"/>
    <w:rsid w:val="00347A0B"/>
    <w:rsid w:val="00350CE3"/>
    <w:rsid w:val="0035103A"/>
    <w:rsid w:val="00351264"/>
    <w:rsid w:val="0035229F"/>
    <w:rsid w:val="003525C1"/>
    <w:rsid w:val="0035413F"/>
    <w:rsid w:val="0035414A"/>
    <w:rsid w:val="0035469A"/>
    <w:rsid w:val="00354A00"/>
    <w:rsid w:val="00355950"/>
    <w:rsid w:val="003576A1"/>
    <w:rsid w:val="003606F4"/>
    <w:rsid w:val="003609C4"/>
    <w:rsid w:val="003610EA"/>
    <w:rsid w:val="0036151D"/>
    <w:rsid w:val="003632B6"/>
    <w:rsid w:val="00364517"/>
    <w:rsid w:val="0036466B"/>
    <w:rsid w:val="00364E97"/>
    <w:rsid w:val="00366D6B"/>
    <w:rsid w:val="00367EC5"/>
    <w:rsid w:val="00367F54"/>
    <w:rsid w:val="00370100"/>
    <w:rsid w:val="00370B6E"/>
    <w:rsid w:val="00370CB0"/>
    <w:rsid w:val="003722AB"/>
    <w:rsid w:val="00372CDC"/>
    <w:rsid w:val="00372E17"/>
    <w:rsid w:val="00372E20"/>
    <w:rsid w:val="00372F6D"/>
    <w:rsid w:val="00373719"/>
    <w:rsid w:val="00375393"/>
    <w:rsid w:val="00377072"/>
    <w:rsid w:val="003771C6"/>
    <w:rsid w:val="00377895"/>
    <w:rsid w:val="00382AC0"/>
    <w:rsid w:val="00382F22"/>
    <w:rsid w:val="0038322D"/>
    <w:rsid w:val="00383604"/>
    <w:rsid w:val="00384225"/>
    <w:rsid w:val="00384ACE"/>
    <w:rsid w:val="00385BFA"/>
    <w:rsid w:val="00385DC3"/>
    <w:rsid w:val="00385DF8"/>
    <w:rsid w:val="0038719B"/>
    <w:rsid w:val="003875DA"/>
    <w:rsid w:val="003900BC"/>
    <w:rsid w:val="0039029F"/>
    <w:rsid w:val="003902C2"/>
    <w:rsid w:val="003903B5"/>
    <w:rsid w:val="00390E42"/>
    <w:rsid w:val="0039117A"/>
    <w:rsid w:val="00391CE5"/>
    <w:rsid w:val="003920B7"/>
    <w:rsid w:val="0039376A"/>
    <w:rsid w:val="00394514"/>
    <w:rsid w:val="00395218"/>
    <w:rsid w:val="003953CB"/>
    <w:rsid w:val="00396D28"/>
    <w:rsid w:val="00397628"/>
    <w:rsid w:val="003978EE"/>
    <w:rsid w:val="003A0556"/>
    <w:rsid w:val="003A0C32"/>
    <w:rsid w:val="003A36A9"/>
    <w:rsid w:val="003A536F"/>
    <w:rsid w:val="003A567E"/>
    <w:rsid w:val="003A5E8E"/>
    <w:rsid w:val="003A68D2"/>
    <w:rsid w:val="003A6995"/>
    <w:rsid w:val="003A72C5"/>
    <w:rsid w:val="003A7EDE"/>
    <w:rsid w:val="003B0F45"/>
    <w:rsid w:val="003B163E"/>
    <w:rsid w:val="003B1680"/>
    <w:rsid w:val="003B27F9"/>
    <w:rsid w:val="003B39B4"/>
    <w:rsid w:val="003B3EC8"/>
    <w:rsid w:val="003B5FDF"/>
    <w:rsid w:val="003B6AD9"/>
    <w:rsid w:val="003B6D5F"/>
    <w:rsid w:val="003B6EFC"/>
    <w:rsid w:val="003B7288"/>
    <w:rsid w:val="003B780E"/>
    <w:rsid w:val="003B7FD6"/>
    <w:rsid w:val="003C03AE"/>
    <w:rsid w:val="003C0424"/>
    <w:rsid w:val="003C06ED"/>
    <w:rsid w:val="003C1DA2"/>
    <w:rsid w:val="003C34F9"/>
    <w:rsid w:val="003C571A"/>
    <w:rsid w:val="003C5B78"/>
    <w:rsid w:val="003C667C"/>
    <w:rsid w:val="003C7543"/>
    <w:rsid w:val="003C75E4"/>
    <w:rsid w:val="003C77F5"/>
    <w:rsid w:val="003D1179"/>
    <w:rsid w:val="003D143A"/>
    <w:rsid w:val="003D1B99"/>
    <w:rsid w:val="003D1E97"/>
    <w:rsid w:val="003D2CC7"/>
    <w:rsid w:val="003D3858"/>
    <w:rsid w:val="003D38A4"/>
    <w:rsid w:val="003D3F66"/>
    <w:rsid w:val="003D4094"/>
    <w:rsid w:val="003D4732"/>
    <w:rsid w:val="003D533F"/>
    <w:rsid w:val="003D57BC"/>
    <w:rsid w:val="003D5F5F"/>
    <w:rsid w:val="003D6B20"/>
    <w:rsid w:val="003D701C"/>
    <w:rsid w:val="003D73C9"/>
    <w:rsid w:val="003E035B"/>
    <w:rsid w:val="003E03DB"/>
    <w:rsid w:val="003E1F6C"/>
    <w:rsid w:val="003E4C38"/>
    <w:rsid w:val="003E4D17"/>
    <w:rsid w:val="003E5042"/>
    <w:rsid w:val="003E572A"/>
    <w:rsid w:val="003E661F"/>
    <w:rsid w:val="003E6692"/>
    <w:rsid w:val="003E78EC"/>
    <w:rsid w:val="003F1664"/>
    <w:rsid w:val="003F16F9"/>
    <w:rsid w:val="003F206E"/>
    <w:rsid w:val="003F2CB1"/>
    <w:rsid w:val="003F31D6"/>
    <w:rsid w:val="003F3C1D"/>
    <w:rsid w:val="003F3EA8"/>
    <w:rsid w:val="003F5503"/>
    <w:rsid w:val="003F56E1"/>
    <w:rsid w:val="003F5F3D"/>
    <w:rsid w:val="003F5F95"/>
    <w:rsid w:val="003F682E"/>
    <w:rsid w:val="003F6D3E"/>
    <w:rsid w:val="003F7C32"/>
    <w:rsid w:val="00400A1C"/>
    <w:rsid w:val="00400B28"/>
    <w:rsid w:val="00400EFC"/>
    <w:rsid w:val="00401F06"/>
    <w:rsid w:val="004020AA"/>
    <w:rsid w:val="004028E3"/>
    <w:rsid w:val="00402F07"/>
    <w:rsid w:val="00403057"/>
    <w:rsid w:val="00403377"/>
    <w:rsid w:val="00407485"/>
    <w:rsid w:val="00407C71"/>
    <w:rsid w:val="00407E51"/>
    <w:rsid w:val="00407EA9"/>
    <w:rsid w:val="0041088B"/>
    <w:rsid w:val="00411455"/>
    <w:rsid w:val="00411581"/>
    <w:rsid w:val="004117AF"/>
    <w:rsid w:val="00411EE7"/>
    <w:rsid w:val="004130D4"/>
    <w:rsid w:val="004139E6"/>
    <w:rsid w:val="0041406B"/>
    <w:rsid w:val="004140E1"/>
    <w:rsid w:val="004147D4"/>
    <w:rsid w:val="00415762"/>
    <w:rsid w:val="00415BB6"/>
    <w:rsid w:val="0041680C"/>
    <w:rsid w:val="00417539"/>
    <w:rsid w:val="0042096F"/>
    <w:rsid w:val="00420EF3"/>
    <w:rsid w:val="00421065"/>
    <w:rsid w:val="00421446"/>
    <w:rsid w:val="00421F4F"/>
    <w:rsid w:val="00422088"/>
    <w:rsid w:val="00422114"/>
    <w:rsid w:val="0042240A"/>
    <w:rsid w:val="0042255D"/>
    <w:rsid w:val="00423476"/>
    <w:rsid w:val="004247ED"/>
    <w:rsid w:val="004259B4"/>
    <w:rsid w:val="00425EFB"/>
    <w:rsid w:val="00425FCD"/>
    <w:rsid w:val="0043033D"/>
    <w:rsid w:val="004311F6"/>
    <w:rsid w:val="00431584"/>
    <w:rsid w:val="00431F68"/>
    <w:rsid w:val="0043296E"/>
    <w:rsid w:val="00432A88"/>
    <w:rsid w:val="004345DD"/>
    <w:rsid w:val="00434ECF"/>
    <w:rsid w:val="00434EE9"/>
    <w:rsid w:val="00435D23"/>
    <w:rsid w:val="00436221"/>
    <w:rsid w:val="004365FF"/>
    <w:rsid w:val="0044024E"/>
    <w:rsid w:val="00440351"/>
    <w:rsid w:val="00440C7F"/>
    <w:rsid w:val="004416F5"/>
    <w:rsid w:val="0044230C"/>
    <w:rsid w:val="004429F5"/>
    <w:rsid w:val="0044454C"/>
    <w:rsid w:val="00444A00"/>
    <w:rsid w:val="00444EDE"/>
    <w:rsid w:val="00445207"/>
    <w:rsid w:val="004455EC"/>
    <w:rsid w:val="00446102"/>
    <w:rsid w:val="004465E5"/>
    <w:rsid w:val="00446612"/>
    <w:rsid w:val="00446835"/>
    <w:rsid w:val="00446A9B"/>
    <w:rsid w:val="00450002"/>
    <w:rsid w:val="0045127C"/>
    <w:rsid w:val="004514F4"/>
    <w:rsid w:val="004516BA"/>
    <w:rsid w:val="00452258"/>
    <w:rsid w:val="00452C24"/>
    <w:rsid w:val="00452EAD"/>
    <w:rsid w:val="004531B3"/>
    <w:rsid w:val="0045331E"/>
    <w:rsid w:val="00453405"/>
    <w:rsid w:val="004538DE"/>
    <w:rsid w:val="00453FEB"/>
    <w:rsid w:val="00455862"/>
    <w:rsid w:val="0045684A"/>
    <w:rsid w:val="00457175"/>
    <w:rsid w:val="004572EE"/>
    <w:rsid w:val="00457D0A"/>
    <w:rsid w:val="00457D5E"/>
    <w:rsid w:val="00457DBE"/>
    <w:rsid w:val="00461367"/>
    <w:rsid w:val="004621AC"/>
    <w:rsid w:val="00463849"/>
    <w:rsid w:val="00463AD0"/>
    <w:rsid w:val="00464035"/>
    <w:rsid w:val="00464235"/>
    <w:rsid w:val="00465273"/>
    <w:rsid w:val="00465EBC"/>
    <w:rsid w:val="00466D3B"/>
    <w:rsid w:val="00466E1A"/>
    <w:rsid w:val="004674C1"/>
    <w:rsid w:val="00472A8F"/>
    <w:rsid w:val="00472B7F"/>
    <w:rsid w:val="0047324D"/>
    <w:rsid w:val="00474CE5"/>
    <w:rsid w:val="00474F08"/>
    <w:rsid w:val="00475734"/>
    <w:rsid w:val="00477206"/>
    <w:rsid w:val="004779C1"/>
    <w:rsid w:val="0048098D"/>
    <w:rsid w:val="00480E7F"/>
    <w:rsid w:val="00480EC7"/>
    <w:rsid w:val="00481083"/>
    <w:rsid w:val="00481575"/>
    <w:rsid w:val="00481BAB"/>
    <w:rsid w:val="004820E5"/>
    <w:rsid w:val="00482380"/>
    <w:rsid w:val="00482891"/>
    <w:rsid w:val="004829E0"/>
    <w:rsid w:val="0048388B"/>
    <w:rsid w:val="004839B1"/>
    <w:rsid w:val="00484521"/>
    <w:rsid w:val="004848F0"/>
    <w:rsid w:val="00484A71"/>
    <w:rsid w:val="004856B4"/>
    <w:rsid w:val="00485DBF"/>
    <w:rsid w:val="004862FC"/>
    <w:rsid w:val="00486EA5"/>
    <w:rsid w:val="0048765D"/>
    <w:rsid w:val="004902FA"/>
    <w:rsid w:val="00490423"/>
    <w:rsid w:val="00490486"/>
    <w:rsid w:val="00490CBF"/>
    <w:rsid w:val="00491E63"/>
    <w:rsid w:val="00491FCC"/>
    <w:rsid w:val="00492499"/>
    <w:rsid w:val="00492C43"/>
    <w:rsid w:val="00493C46"/>
    <w:rsid w:val="00494897"/>
    <w:rsid w:val="00494DB9"/>
    <w:rsid w:val="00495123"/>
    <w:rsid w:val="004959D6"/>
    <w:rsid w:val="00495EF7"/>
    <w:rsid w:val="004967D9"/>
    <w:rsid w:val="00497089"/>
    <w:rsid w:val="0049708F"/>
    <w:rsid w:val="004A0249"/>
    <w:rsid w:val="004A0C0B"/>
    <w:rsid w:val="004A0D94"/>
    <w:rsid w:val="004A0DEC"/>
    <w:rsid w:val="004A0E17"/>
    <w:rsid w:val="004A11E4"/>
    <w:rsid w:val="004A1A10"/>
    <w:rsid w:val="004A23DF"/>
    <w:rsid w:val="004A325B"/>
    <w:rsid w:val="004A3AAA"/>
    <w:rsid w:val="004A50D4"/>
    <w:rsid w:val="004A5998"/>
    <w:rsid w:val="004A61BF"/>
    <w:rsid w:val="004A6EC6"/>
    <w:rsid w:val="004A75B4"/>
    <w:rsid w:val="004B0482"/>
    <w:rsid w:val="004B1598"/>
    <w:rsid w:val="004B17C8"/>
    <w:rsid w:val="004B2926"/>
    <w:rsid w:val="004B3494"/>
    <w:rsid w:val="004B4E5E"/>
    <w:rsid w:val="004B4FBB"/>
    <w:rsid w:val="004B50AD"/>
    <w:rsid w:val="004B532D"/>
    <w:rsid w:val="004B559A"/>
    <w:rsid w:val="004B5889"/>
    <w:rsid w:val="004B5AE6"/>
    <w:rsid w:val="004B5D2F"/>
    <w:rsid w:val="004B5D47"/>
    <w:rsid w:val="004B5D52"/>
    <w:rsid w:val="004B6402"/>
    <w:rsid w:val="004B6899"/>
    <w:rsid w:val="004B72B0"/>
    <w:rsid w:val="004B7797"/>
    <w:rsid w:val="004C0B1D"/>
    <w:rsid w:val="004C0C16"/>
    <w:rsid w:val="004C1547"/>
    <w:rsid w:val="004C15E9"/>
    <w:rsid w:val="004C2532"/>
    <w:rsid w:val="004C2F0B"/>
    <w:rsid w:val="004C4C64"/>
    <w:rsid w:val="004C5248"/>
    <w:rsid w:val="004C5AE7"/>
    <w:rsid w:val="004C5BB3"/>
    <w:rsid w:val="004C65C1"/>
    <w:rsid w:val="004C6FC9"/>
    <w:rsid w:val="004C70F6"/>
    <w:rsid w:val="004C731B"/>
    <w:rsid w:val="004C7627"/>
    <w:rsid w:val="004C7A98"/>
    <w:rsid w:val="004C7BCA"/>
    <w:rsid w:val="004C7CED"/>
    <w:rsid w:val="004D05CF"/>
    <w:rsid w:val="004D0813"/>
    <w:rsid w:val="004D082E"/>
    <w:rsid w:val="004D09BC"/>
    <w:rsid w:val="004D148F"/>
    <w:rsid w:val="004D16ED"/>
    <w:rsid w:val="004D3A76"/>
    <w:rsid w:val="004D3C93"/>
    <w:rsid w:val="004D50A4"/>
    <w:rsid w:val="004D54FD"/>
    <w:rsid w:val="004D56C2"/>
    <w:rsid w:val="004D7B6B"/>
    <w:rsid w:val="004E05B0"/>
    <w:rsid w:val="004E105D"/>
    <w:rsid w:val="004E1D76"/>
    <w:rsid w:val="004E25AA"/>
    <w:rsid w:val="004E4775"/>
    <w:rsid w:val="004E4AB2"/>
    <w:rsid w:val="004E5131"/>
    <w:rsid w:val="004E5893"/>
    <w:rsid w:val="004E5A6B"/>
    <w:rsid w:val="004E622A"/>
    <w:rsid w:val="004F0C18"/>
    <w:rsid w:val="004F14F6"/>
    <w:rsid w:val="004F1E03"/>
    <w:rsid w:val="004F29B6"/>
    <w:rsid w:val="004F2EB5"/>
    <w:rsid w:val="004F42F2"/>
    <w:rsid w:val="004F4CC8"/>
    <w:rsid w:val="004F50C4"/>
    <w:rsid w:val="004F5471"/>
    <w:rsid w:val="004F5A2B"/>
    <w:rsid w:val="004F5A78"/>
    <w:rsid w:val="004F6B23"/>
    <w:rsid w:val="00500164"/>
    <w:rsid w:val="0050055D"/>
    <w:rsid w:val="005007DD"/>
    <w:rsid w:val="00501AF7"/>
    <w:rsid w:val="00501C7E"/>
    <w:rsid w:val="00501D07"/>
    <w:rsid w:val="0050216C"/>
    <w:rsid w:val="005021E5"/>
    <w:rsid w:val="00502591"/>
    <w:rsid w:val="00503005"/>
    <w:rsid w:val="005030F4"/>
    <w:rsid w:val="00503C86"/>
    <w:rsid w:val="00504109"/>
    <w:rsid w:val="005042C5"/>
    <w:rsid w:val="00504A4E"/>
    <w:rsid w:val="00505AAC"/>
    <w:rsid w:val="00505B68"/>
    <w:rsid w:val="00505CD1"/>
    <w:rsid w:val="005063DE"/>
    <w:rsid w:val="00510547"/>
    <w:rsid w:val="00511310"/>
    <w:rsid w:val="0051154D"/>
    <w:rsid w:val="00511651"/>
    <w:rsid w:val="0051182A"/>
    <w:rsid w:val="00511F55"/>
    <w:rsid w:val="00512E68"/>
    <w:rsid w:val="00513174"/>
    <w:rsid w:val="00513DC4"/>
    <w:rsid w:val="005141ED"/>
    <w:rsid w:val="0051560B"/>
    <w:rsid w:val="0051596A"/>
    <w:rsid w:val="00516279"/>
    <w:rsid w:val="00516954"/>
    <w:rsid w:val="00516A2C"/>
    <w:rsid w:val="00516A71"/>
    <w:rsid w:val="00516F46"/>
    <w:rsid w:val="00517070"/>
    <w:rsid w:val="00517466"/>
    <w:rsid w:val="005179EC"/>
    <w:rsid w:val="00520329"/>
    <w:rsid w:val="00521898"/>
    <w:rsid w:val="00522DEE"/>
    <w:rsid w:val="00522E0B"/>
    <w:rsid w:val="00524929"/>
    <w:rsid w:val="00524A26"/>
    <w:rsid w:val="00524F0A"/>
    <w:rsid w:val="0052586D"/>
    <w:rsid w:val="00525E61"/>
    <w:rsid w:val="005304BD"/>
    <w:rsid w:val="00530A3B"/>
    <w:rsid w:val="00530CB1"/>
    <w:rsid w:val="005319CE"/>
    <w:rsid w:val="00532325"/>
    <w:rsid w:val="00532364"/>
    <w:rsid w:val="00532953"/>
    <w:rsid w:val="00533674"/>
    <w:rsid w:val="00533B1B"/>
    <w:rsid w:val="00534C11"/>
    <w:rsid w:val="00534E05"/>
    <w:rsid w:val="00536BDB"/>
    <w:rsid w:val="0053752C"/>
    <w:rsid w:val="00537D52"/>
    <w:rsid w:val="00537E84"/>
    <w:rsid w:val="00540400"/>
    <w:rsid w:val="00540648"/>
    <w:rsid w:val="005406DB"/>
    <w:rsid w:val="00540ED1"/>
    <w:rsid w:val="0054115E"/>
    <w:rsid w:val="00541259"/>
    <w:rsid w:val="00541780"/>
    <w:rsid w:val="00542317"/>
    <w:rsid w:val="00542FEE"/>
    <w:rsid w:val="005441AA"/>
    <w:rsid w:val="005441E6"/>
    <w:rsid w:val="0054446F"/>
    <w:rsid w:val="00544705"/>
    <w:rsid w:val="00546E84"/>
    <w:rsid w:val="0055049F"/>
    <w:rsid w:val="00550DA1"/>
    <w:rsid w:val="00551059"/>
    <w:rsid w:val="005512AE"/>
    <w:rsid w:val="00551DED"/>
    <w:rsid w:val="0055222B"/>
    <w:rsid w:val="00552608"/>
    <w:rsid w:val="00553650"/>
    <w:rsid w:val="00555E0B"/>
    <w:rsid w:val="0055692A"/>
    <w:rsid w:val="00557444"/>
    <w:rsid w:val="00557C0B"/>
    <w:rsid w:val="00557D1D"/>
    <w:rsid w:val="005604BC"/>
    <w:rsid w:val="005604E3"/>
    <w:rsid w:val="00560C26"/>
    <w:rsid w:val="00560F9F"/>
    <w:rsid w:val="005611EA"/>
    <w:rsid w:val="005612F4"/>
    <w:rsid w:val="00562566"/>
    <w:rsid w:val="005625F3"/>
    <w:rsid w:val="005637A8"/>
    <w:rsid w:val="0056392F"/>
    <w:rsid w:val="00564392"/>
    <w:rsid w:val="005655B9"/>
    <w:rsid w:val="005669E4"/>
    <w:rsid w:val="00567244"/>
    <w:rsid w:val="0056728C"/>
    <w:rsid w:val="00567385"/>
    <w:rsid w:val="005679D3"/>
    <w:rsid w:val="00572E7E"/>
    <w:rsid w:val="00572EAF"/>
    <w:rsid w:val="005731C1"/>
    <w:rsid w:val="00574E95"/>
    <w:rsid w:val="0057526F"/>
    <w:rsid w:val="00575843"/>
    <w:rsid w:val="00576FB7"/>
    <w:rsid w:val="00577C52"/>
    <w:rsid w:val="00577E32"/>
    <w:rsid w:val="00580014"/>
    <w:rsid w:val="00580031"/>
    <w:rsid w:val="00580F84"/>
    <w:rsid w:val="005814ED"/>
    <w:rsid w:val="005820E0"/>
    <w:rsid w:val="00582CEB"/>
    <w:rsid w:val="00582F69"/>
    <w:rsid w:val="00584F43"/>
    <w:rsid w:val="00585293"/>
    <w:rsid w:val="005856AE"/>
    <w:rsid w:val="00585CD2"/>
    <w:rsid w:val="00587A53"/>
    <w:rsid w:val="0059029B"/>
    <w:rsid w:val="005909A6"/>
    <w:rsid w:val="0059218F"/>
    <w:rsid w:val="00592A61"/>
    <w:rsid w:val="00592C0F"/>
    <w:rsid w:val="00593721"/>
    <w:rsid w:val="00593781"/>
    <w:rsid w:val="00594017"/>
    <w:rsid w:val="00594534"/>
    <w:rsid w:val="00594BC4"/>
    <w:rsid w:val="00594E7C"/>
    <w:rsid w:val="00594ED8"/>
    <w:rsid w:val="00595E13"/>
    <w:rsid w:val="00595F48"/>
    <w:rsid w:val="0059636A"/>
    <w:rsid w:val="005967F5"/>
    <w:rsid w:val="00596CE2"/>
    <w:rsid w:val="00597188"/>
    <w:rsid w:val="005976C2"/>
    <w:rsid w:val="005A0482"/>
    <w:rsid w:val="005A0590"/>
    <w:rsid w:val="005A18EA"/>
    <w:rsid w:val="005A314F"/>
    <w:rsid w:val="005A346F"/>
    <w:rsid w:val="005A3A3F"/>
    <w:rsid w:val="005A4259"/>
    <w:rsid w:val="005A496C"/>
    <w:rsid w:val="005A5198"/>
    <w:rsid w:val="005A56D3"/>
    <w:rsid w:val="005A577B"/>
    <w:rsid w:val="005A7A23"/>
    <w:rsid w:val="005B07B2"/>
    <w:rsid w:val="005B1775"/>
    <w:rsid w:val="005B1B43"/>
    <w:rsid w:val="005B1D10"/>
    <w:rsid w:val="005B1EDB"/>
    <w:rsid w:val="005B20E4"/>
    <w:rsid w:val="005B2186"/>
    <w:rsid w:val="005B21C0"/>
    <w:rsid w:val="005B32BB"/>
    <w:rsid w:val="005B3793"/>
    <w:rsid w:val="005B40AB"/>
    <w:rsid w:val="005B4B44"/>
    <w:rsid w:val="005B700D"/>
    <w:rsid w:val="005B74ED"/>
    <w:rsid w:val="005B7A33"/>
    <w:rsid w:val="005C113A"/>
    <w:rsid w:val="005C19FC"/>
    <w:rsid w:val="005C3A50"/>
    <w:rsid w:val="005C4B47"/>
    <w:rsid w:val="005C588F"/>
    <w:rsid w:val="005C5957"/>
    <w:rsid w:val="005C7079"/>
    <w:rsid w:val="005C7615"/>
    <w:rsid w:val="005D0D4B"/>
    <w:rsid w:val="005D1596"/>
    <w:rsid w:val="005D1E09"/>
    <w:rsid w:val="005D1F27"/>
    <w:rsid w:val="005D240D"/>
    <w:rsid w:val="005D2885"/>
    <w:rsid w:val="005D2BFB"/>
    <w:rsid w:val="005D3DD5"/>
    <w:rsid w:val="005D4A48"/>
    <w:rsid w:val="005D6463"/>
    <w:rsid w:val="005E0B46"/>
    <w:rsid w:val="005E0D79"/>
    <w:rsid w:val="005E173A"/>
    <w:rsid w:val="005E1A41"/>
    <w:rsid w:val="005E238E"/>
    <w:rsid w:val="005E351D"/>
    <w:rsid w:val="005E36C4"/>
    <w:rsid w:val="005E3833"/>
    <w:rsid w:val="005E3C4A"/>
    <w:rsid w:val="005E3ED1"/>
    <w:rsid w:val="005E41D0"/>
    <w:rsid w:val="005E4A00"/>
    <w:rsid w:val="005E5F37"/>
    <w:rsid w:val="005E716C"/>
    <w:rsid w:val="005F070D"/>
    <w:rsid w:val="005F0E1E"/>
    <w:rsid w:val="005F1D35"/>
    <w:rsid w:val="005F1E81"/>
    <w:rsid w:val="005F2975"/>
    <w:rsid w:val="005F3436"/>
    <w:rsid w:val="005F4258"/>
    <w:rsid w:val="005F4692"/>
    <w:rsid w:val="005F5B40"/>
    <w:rsid w:val="005F6147"/>
    <w:rsid w:val="005F73DA"/>
    <w:rsid w:val="005F7C26"/>
    <w:rsid w:val="0060075A"/>
    <w:rsid w:val="0060108A"/>
    <w:rsid w:val="0060124E"/>
    <w:rsid w:val="00601545"/>
    <w:rsid w:val="006020CE"/>
    <w:rsid w:val="00603756"/>
    <w:rsid w:val="00603D8A"/>
    <w:rsid w:val="00604813"/>
    <w:rsid w:val="00604C02"/>
    <w:rsid w:val="006058DB"/>
    <w:rsid w:val="00606AF7"/>
    <w:rsid w:val="00607205"/>
    <w:rsid w:val="0061098B"/>
    <w:rsid w:val="00610C2A"/>
    <w:rsid w:val="00610F30"/>
    <w:rsid w:val="00611072"/>
    <w:rsid w:val="006110FE"/>
    <w:rsid w:val="00611493"/>
    <w:rsid w:val="00611533"/>
    <w:rsid w:val="00612964"/>
    <w:rsid w:val="00612F0D"/>
    <w:rsid w:val="006144B7"/>
    <w:rsid w:val="00614F71"/>
    <w:rsid w:val="00614FF9"/>
    <w:rsid w:val="00615115"/>
    <w:rsid w:val="006151D4"/>
    <w:rsid w:val="00615442"/>
    <w:rsid w:val="00615F93"/>
    <w:rsid w:val="00615FA1"/>
    <w:rsid w:val="00616B98"/>
    <w:rsid w:val="006173A4"/>
    <w:rsid w:val="00617627"/>
    <w:rsid w:val="00617670"/>
    <w:rsid w:val="00620A58"/>
    <w:rsid w:val="00620C3E"/>
    <w:rsid w:val="00620DC2"/>
    <w:rsid w:val="00620EAA"/>
    <w:rsid w:val="00621201"/>
    <w:rsid w:val="00623849"/>
    <w:rsid w:val="00624626"/>
    <w:rsid w:val="00624DBD"/>
    <w:rsid w:val="00624FE2"/>
    <w:rsid w:val="006253D0"/>
    <w:rsid w:val="006255B1"/>
    <w:rsid w:val="00625EFC"/>
    <w:rsid w:val="006264F9"/>
    <w:rsid w:val="006279C1"/>
    <w:rsid w:val="0063181F"/>
    <w:rsid w:val="00631D40"/>
    <w:rsid w:val="00632036"/>
    <w:rsid w:val="006325F4"/>
    <w:rsid w:val="00632714"/>
    <w:rsid w:val="00632CFF"/>
    <w:rsid w:val="006330EB"/>
    <w:rsid w:val="00634272"/>
    <w:rsid w:val="006342C2"/>
    <w:rsid w:val="006344D8"/>
    <w:rsid w:val="00634AA1"/>
    <w:rsid w:val="00634D25"/>
    <w:rsid w:val="00635242"/>
    <w:rsid w:val="00636BA5"/>
    <w:rsid w:val="0063790A"/>
    <w:rsid w:val="00637BCE"/>
    <w:rsid w:val="00637FCC"/>
    <w:rsid w:val="00640371"/>
    <w:rsid w:val="0064117A"/>
    <w:rsid w:val="006411F1"/>
    <w:rsid w:val="006415BC"/>
    <w:rsid w:val="00641F92"/>
    <w:rsid w:val="0064241A"/>
    <w:rsid w:val="006437B4"/>
    <w:rsid w:val="00644AA2"/>
    <w:rsid w:val="0064547D"/>
    <w:rsid w:val="006455B2"/>
    <w:rsid w:val="0064563A"/>
    <w:rsid w:val="00646A1A"/>
    <w:rsid w:val="00646C43"/>
    <w:rsid w:val="00647002"/>
    <w:rsid w:val="00647121"/>
    <w:rsid w:val="0064729C"/>
    <w:rsid w:val="006512DB"/>
    <w:rsid w:val="00651921"/>
    <w:rsid w:val="006522E5"/>
    <w:rsid w:val="0065234B"/>
    <w:rsid w:val="006525F0"/>
    <w:rsid w:val="006527E1"/>
    <w:rsid w:val="006529BD"/>
    <w:rsid w:val="00652D07"/>
    <w:rsid w:val="006533FE"/>
    <w:rsid w:val="0065346B"/>
    <w:rsid w:val="00653A4F"/>
    <w:rsid w:val="006551A6"/>
    <w:rsid w:val="006559D4"/>
    <w:rsid w:val="00655EE9"/>
    <w:rsid w:val="0065638D"/>
    <w:rsid w:val="006570E7"/>
    <w:rsid w:val="006571FB"/>
    <w:rsid w:val="006579C0"/>
    <w:rsid w:val="00660BD6"/>
    <w:rsid w:val="00661483"/>
    <w:rsid w:val="00662C7F"/>
    <w:rsid w:val="0066327E"/>
    <w:rsid w:val="006635B4"/>
    <w:rsid w:val="00663A5C"/>
    <w:rsid w:val="00663F7D"/>
    <w:rsid w:val="00664864"/>
    <w:rsid w:val="00664D33"/>
    <w:rsid w:val="0066524C"/>
    <w:rsid w:val="006657C5"/>
    <w:rsid w:val="00665C4C"/>
    <w:rsid w:val="00665EED"/>
    <w:rsid w:val="00666100"/>
    <w:rsid w:val="0066642C"/>
    <w:rsid w:val="0066691C"/>
    <w:rsid w:val="006707E7"/>
    <w:rsid w:val="00670B04"/>
    <w:rsid w:val="00671F71"/>
    <w:rsid w:val="00672504"/>
    <w:rsid w:val="0067291D"/>
    <w:rsid w:val="00672F0D"/>
    <w:rsid w:val="00673607"/>
    <w:rsid w:val="006743FB"/>
    <w:rsid w:val="00674AC0"/>
    <w:rsid w:val="00674B2D"/>
    <w:rsid w:val="00675213"/>
    <w:rsid w:val="00675D4B"/>
    <w:rsid w:val="00677F51"/>
    <w:rsid w:val="00681F4F"/>
    <w:rsid w:val="006828CD"/>
    <w:rsid w:val="00683EA7"/>
    <w:rsid w:val="006840DC"/>
    <w:rsid w:val="00684297"/>
    <w:rsid w:val="00684EB4"/>
    <w:rsid w:val="0068551D"/>
    <w:rsid w:val="006855CC"/>
    <w:rsid w:val="006860B0"/>
    <w:rsid w:val="00686BA9"/>
    <w:rsid w:val="006874A8"/>
    <w:rsid w:val="00687561"/>
    <w:rsid w:val="00687701"/>
    <w:rsid w:val="006908F9"/>
    <w:rsid w:val="006910F2"/>
    <w:rsid w:val="00692264"/>
    <w:rsid w:val="006929E3"/>
    <w:rsid w:val="006939BC"/>
    <w:rsid w:val="00694125"/>
    <w:rsid w:val="00694F50"/>
    <w:rsid w:val="00695D32"/>
    <w:rsid w:val="00695E0D"/>
    <w:rsid w:val="00696673"/>
    <w:rsid w:val="00696685"/>
    <w:rsid w:val="00696E08"/>
    <w:rsid w:val="006A0F5C"/>
    <w:rsid w:val="006A1461"/>
    <w:rsid w:val="006A1D09"/>
    <w:rsid w:val="006A291A"/>
    <w:rsid w:val="006A3689"/>
    <w:rsid w:val="006A39D0"/>
    <w:rsid w:val="006A49FB"/>
    <w:rsid w:val="006A4D23"/>
    <w:rsid w:val="006A6232"/>
    <w:rsid w:val="006A6F65"/>
    <w:rsid w:val="006A779A"/>
    <w:rsid w:val="006B0BEB"/>
    <w:rsid w:val="006B0E1F"/>
    <w:rsid w:val="006B1027"/>
    <w:rsid w:val="006B1684"/>
    <w:rsid w:val="006B2505"/>
    <w:rsid w:val="006B257A"/>
    <w:rsid w:val="006B2BF7"/>
    <w:rsid w:val="006B2F61"/>
    <w:rsid w:val="006B433F"/>
    <w:rsid w:val="006B6E55"/>
    <w:rsid w:val="006C0C38"/>
    <w:rsid w:val="006C0C4B"/>
    <w:rsid w:val="006C0D61"/>
    <w:rsid w:val="006C2C03"/>
    <w:rsid w:val="006C2F5E"/>
    <w:rsid w:val="006C3900"/>
    <w:rsid w:val="006C4D9B"/>
    <w:rsid w:val="006C512D"/>
    <w:rsid w:val="006C57EB"/>
    <w:rsid w:val="006C5C5D"/>
    <w:rsid w:val="006C6243"/>
    <w:rsid w:val="006C6867"/>
    <w:rsid w:val="006C7DD3"/>
    <w:rsid w:val="006D1442"/>
    <w:rsid w:val="006D167C"/>
    <w:rsid w:val="006D2014"/>
    <w:rsid w:val="006D20E9"/>
    <w:rsid w:val="006D20F6"/>
    <w:rsid w:val="006D2B6D"/>
    <w:rsid w:val="006D3B43"/>
    <w:rsid w:val="006D44D8"/>
    <w:rsid w:val="006D477B"/>
    <w:rsid w:val="006D4AFA"/>
    <w:rsid w:val="006D6691"/>
    <w:rsid w:val="006D69B7"/>
    <w:rsid w:val="006D6B6E"/>
    <w:rsid w:val="006D72AE"/>
    <w:rsid w:val="006D769B"/>
    <w:rsid w:val="006E0B90"/>
    <w:rsid w:val="006E0E07"/>
    <w:rsid w:val="006E1B0C"/>
    <w:rsid w:val="006E25A2"/>
    <w:rsid w:val="006E30D4"/>
    <w:rsid w:val="006E3553"/>
    <w:rsid w:val="006E3614"/>
    <w:rsid w:val="006E3A83"/>
    <w:rsid w:val="006E3FC9"/>
    <w:rsid w:val="006E5197"/>
    <w:rsid w:val="006E53C0"/>
    <w:rsid w:val="006E59E7"/>
    <w:rsid w:val="006E6478"/>
    <w:rsid w:val="006E6538"/>
    <w:rsid w:val="006E6A44"/>
    <w:rsid w:val="006E6C2C"/>
    <w:rsid w:val="006E7910"/>
    <w:rsid w:val="006E7D57"/>
    <w:rsid w:val="006E7D74"/>
    <w:rsid w:val="006E7DF2"/>
    <w:rsid w:val="006F029D"/>
    <w:rsid w:val="006F0335"/>
    <w:rsid w:val="006F039B"/>
    <w:rsid w:val="006F0B81"/>
    <w:rsid w:val="006F19A0"/>
    <w:rsid w:val="006F1F30"/>
    <w:rsid w:val="006F24B2"/>
    <w:rsid w:val="006F24BE"/>
    <w:rsid w:val="006F25A6"/>
    <w:rsid w:val="006F2FEB"/>
    <w:rsid w:val="006F31DB"/>
    <w:rsid w:val="006F41A2"/>
    <w:rsid w:val="006F695C"/>
    <w:rsid w:val="006F7E71"/>
    <w:rsid w:val="00701429"/>
    <w:rsid w:val="0070156E"/>
    <w:rsid w:val="00701995"/>
    <w:rsid w:val="007024DE"/>
    <w:rsid w:val="00703436"/>
    <w:rsid w:val="007034B2"/>
    <w:rsid w:val="00704D17"/>
    <w:rsid w:val="0070559D"/>
    <w:rsid w:val="00705F14"/>
    <w:rsid w:val="007074B1"/>
    <w:rsid w:val="007107FB"/>
    <w:rsid w:val="007111EB"/>
    <w:rsid w:val="00711C1D"/>
    <w:rsid w:val="00711D36"/>
    <w:rsid w:val="0071229B"/>
    <w:rsid w:val="007127F6"/>
    <w:rsid w:val="00712A6F"/>
    <w:rsid w:val="00712EA6"/>
    <w:rsid w:val="007132F0"/>
    <w:rsid w:val="0071359B"/>
    <w:rsid w:val="00713844"/>
    <w:rsid w:val="00714031"/>
    <w:rsid w:val="0071432C"/>
    <w:rsid w:val="00714BF3"/>
    <w:rsid w:val="00714E9A"/>
    <w:rsid w:val="007155C1"/>
    <w:rsid w:val="00716F4F"/>
    <w:rsid w:val="00717448"/>
    <w:rsid w:val="00717B83"/>
    <w:rsid w:val="00721F94"/>
    <w:rsid w:val="007229BE"/>
    <w:rsid w:val="007231B4"/>
    <w:rsid w:val="0072454A"/>
    <w:rsid w:val="00724968"/>
    <w:rsid w:val="00724DEB"/>
    <w:rsid w:val="007261DC"/>
    <w:rsid w:val="00726B52"/>
    <w:rsid w:val="00727A55"/>
    <w:rsid w:val="00727B17"/>
    <w:rsid w:val="00731DBA"/>
    <w:rsid w:val="00732408"/>
    <w:rsid w:val="00732AD1"/>
    <w:rsid w:val="007339C6"/>
    <w:rsid w:val="00733F0C"/>
    <w:rsid w:val="0073417F"/>
    <w:rsid w:val="00734446"/>
    <w:rsid w:val="00734455"/>
    <w:rsid w:val="00734BD8"/>
    <w:rsid w:val="007352FD"/>
    <w:rsid w:val="0073560A"/>
    <w:rsid w:val="007362F9"/>
    <w:rsid w:val="0073713C"/>
    <w:rsid w:val="007377B6"/>
    <w:rsid w:val="007403A9"/>
    <w:rsid w:val="00740D52"/>
    <w:rsid w:val="00741547"/>
    <w:rsid w:val="0074172F"/>
    <w:rsid w:val="00741A7B"/>
    <w:rsid w:val="00741F77"/>
    <w:rsid w:val="0074277B"/>
    <w:rsid w:val="007428B2"/>
    <w:rsid w:val="00743455"/>
    <w:rsid w:val="007434CC"/>
    <w:rsid w:val="00744E14"/>
    <w:rsid w:val="007456E7"/>
    <w:rsid w:val="00745C3E"/>
    <w:rsid w:val="00745D18"/>
    <w:rsid w:val="00746849"/>
    <w:rsid w:val="0074733E"/>
    <w:rsid w:val="00747906"/>
    <w:rsid w:val="00747C08"/>
    <w:rsid w:val="00747F87"/>
    <w:rsid w:val="00750177"/>
    <w:rsid w:val="007505AE"/>
    <w:rsid w:val="00750A2F"/>
    <w:rsid w:val="00750C0E"/>
    <w:rsid w:val="00750D6B"/>
    <w:rsid w:val="00750EE6"/>
    <w:rsid w:val="00751179"/>
    <w:rsid w:val="00751A13"/>
    <w:rsid w:val="007532E9"/>
    <w:rsid w:val="00753FAE"/>
    <w:rsid w:val="007543FE"/>
    <w:rsid w:val="007547A5"/>
    <w:rsid w:val="00754BF2"/>
    <w:rsid w:val="0075519E"/>
    <w:rsid w:val="007559B3"/>
    <w:rsid w:val="00755AEF"/>
    <w:rsid w:val="007567D9"/>
    <w:rsid w:val="0075685A"/>
    <w:rsid w:val="00756DAB"/>
    <w:rsid w:val="00757361"/>
    <w:rsid w:val="00757732"/>
    <w:rsid w:val="00760010"/>
    <w:rsid w:val="0076189C"/>
    <w:rsid w:val="007621CC"/>
    <w:rsid w:val="00762351"/>
    <w:rsid w:val="0076310D"/>
    <w:rsid w:val="0076432C"/>
    <w:rsid w:val="00764574"/>
    <w:rsid w:val="007651D1"/>
    <w:rsid w:val="00765B4F"/>
    <w:rsid w:val="00765FB0"/>
    <w:rsid w:val="0076611D"/>
    <w:rsid w:val="0076662B"/>
    <w:rsid w:val="0076675A"/>
    <w:rsid w:val="00767778"/>
    <w:rsid w:val="00770020"/>
    <w:rsid w:val="00770612"/>
    <w:rsid w:val="00770A9B"/>
    <w:rsid w:val="00771D55"/>
    <w:rsid w:val="00771F35"/>
    <w:rsid w:val="00772826"/>
    <w:rsid w:val="007728CC"/>
    <w:rsid w:val="0077534D"/>
    <w:rsid w:val="007753C9"/>
    <w:rsid w:val="00775493"/>
    <w:rsid w:val="00775C90"/>
    <w:rsid w:val="00776196"/>
    <w:rsid w:val="00776803"/>
    <w:rsid w:val="00776D9E"/>
    <w:rsid w:val="00780A34"/>
    <w:rsid w:val="00781086"/>
    <w:rsid w:val="00781C48"/>
    <w:rsid w:val="007825C0"/>
    <w:rsid w:val="00782652"/>
    <w:rsid w:val="007830A2"/>
    <w:rsid w:val="00783EDD"/>
    <w:rsid w:val="00784AB4"/>
    <w:rsid w:val="00784D63"/>
    <w:rsid w:val="00785322"/>
    <w:rsid w:val="00785664"/>
    <w:rsid w:val="00785AA5"/>
    <w:rsid w:val="007862B4"/>
    <w:rsid w:val="007866C2"/>
    <w:rsid w:val="00786D99"/>
    <w:rsid w:val="0078707F"/>
    <w:rsid w:val="00787134"/>
    <w:rsid w:val="0079003E"/>
    <w:rsid w:val="00790495"/>
    <w:rsid w:val="00790DC3"/>
    <w:rsid w:val="00791139"/>
    <w:rsid w:val="00792B4F"/>
    <w:rsid w:val="00792B96"/>
    <w:rsid w:val="0079363E"/>
    <w:rsid w:val="00794573"/>
    <w:rsid w:val="00795433"/>
    <w:rsid w:val="007955DD"/>
    <w:rsid w:val="00795BE3"/>
    <w:rsid w:val="0079724E"/>
    <w:rsid w:val="007A0B3C"/>
    <w:rsid w:val="007A2D68"/>
    <w:rsid w:val="007A3405"/>
    <w:rsid w:val="007A3A26"/>
    <w:rsid w:val="007A4994"/>
    <w:rsid w:val="007A4DB9"/>
    <w:rsid w:val="007A52B8"/>
    <w:rsid w:val="007A5879"/>
    <w:rsid w:val="007A6AED"/>
    <w:rsid w:val="007A7876"/>
    <w:rsid w:val="007A7D41"/>
    <w:rsid w:val="007B0AA0"/>
    <w:rsid w:val="007B0AD0"/>
    <w:rsid w:val="007B0B76"/>
    <w:rsid w:val="007B0D0F"/>
    <w:rsid w:val="007B131C"/>
    <w:rsid w:val="007B1AAA"/>
    <w:rsid w:val="007B1B7B"/>
    <w:rsid w:val="007B1EE5"/>
    <w:rsid w:val="007B3474"/>
    <w:rsid w:val="007B3F47"/>
    <w:rsid w:val="007B3F6F"/>
    <w:rsid w:val="007B4084"/>
    <w:rsid w:val="007B5C99"/>
    <w:rsid w:val="007B5E2D"/>
    <w:rsid w:val="007B5E47"/>
    <w:rsid w:val="007B6D9C"/>
    <w:rsid w:val="007B7479"/>
    <w:rsid w:val="007C087B"/>
    <w:rsid w:val="007C0916"/>
    <w:rsid w:val="007C1B0F"/>
    <w:rsid w:val="007C2BA0"/>
    <w:rsid w:val="007C412E"/>
    <w:rsid w:val="007C4BC5"/>
    <w:rsid w:val="007C4BF0"/>
    <w:rsid w:val="007C530A"/>
    <w:rsid w:val="007C69F3"/>
    <w:rsid w:val="007C7B66"/>
    <w:rsid w:val="007C7B94"/>
    <w:rsid w:val="007C7FC5"/>
    <w:rsid w:val="007D0804"/>
    <w:rsid w:val="007D19E2"/>
    <w:rsid w:val="007D2DA8"/>
    <w:rsid w:val="007D2F44"/>
    <w:rsid w:val="007D4B79"/>
    <w:rsid w:val="007D4BA6"/>
    <w:rsid w:val="007D50CB"/>
    <w:rsid w:val="007D58BB"/>
    <w:rsid w:val="007D601D"/>
    <w:rsid w:val="007D7D04"/>
    <w:rsid w:val="007E05C3"/>
    <w:rsid w:val="007E07A9"/>
    <w:rsid w:val="007E0909"/>
    <w:rsid w:val="007E0D76"/>
    <w:rsid w:val="007E0D82"/>
    <w:rsid w:val="007E118B"/>
    <w:rsid w:val="007E1AB3"/>
    <w:rsid w:val="007E2C44"/>
    <w:rsid w:val="007E332E"/>
    <w:rsid w:val="007E39C7"/>
    <w:rsid w:val="007E495B"/>
    <w:rsid w:val="007E4B31"/>
    <w:rsid w:val="007E4FC2"/>
    <w:rsid w:val="007E57B3"/>
    <w:rsid w:val="007E6A50"/>
    <w:rsid w:val="007F050F"/>
    <w:rsid w:val="007F1EA3"/>
    <w:rsid w:val="007F2320"/>
    <w:rsid w:val="007F2E0C"/>
    <w:rsid w:val="007F4282"/>
    <w:rsid w:val="007F5676"/>
    <w:rsid w:val="007F660E"/>
    <w:rsid w:val="007F668D"/>
    <w:rsid w:val="00801571"/>
    <w:rsid w:val="008016F7"/>
    <w:rsid w:val="008017EE"/>
    <w:rsid w:val="00803750"/>
    <w:rsid w:val="008040A9"/>
    <w:rsid w:val="00804D8C"/>
    <w:rsid w:val="008059AE"/>
    <w:rsid w:val="00810547"/>
    <w:rsid w:val="008108FC"/>
    <w:rsid w:val="00810D81"/>
    <w:rsid w:val="008115AF"/>
    <w:rsid w:val="00811632"/>
    <w:rsid w:val="008117C7"/>
    <w:rsid w:val="00811DC1"/>
    <w:rsid w:val="008123C8"/>
    <w:rsid w:val="008154E7"/>
    <w:rsid w:val="00816C6F"/>
    <w:rsid w:val="00816E1F"/>
    <w:rsid w:val="00816EE8"/>
    <w:rsid w:val="008170B9"/>
    <w:rsid w:val="00817837"/>
    <w:rsid w:val="008205F0"/>
    <w:rsid w:val="00820D60"/>
    <w:rsid w:val="00821C67"/>
    <w:rsid w:val="008220FA"/>
    <w:rsid w:val="00822C16"/>
    <w:rsid w:val="00823B8B"/>
    <w:rsid w:val="008244A0"/>
    <w:rsid w:val="00824BC4"/>
    <w:rsid w:val="008259FB"/>
    <w:rsid w:val="0082614F"/>
    <w:rsid w:val="0082663E"/>
    <w:rsid w:val="00827CF3"/>
    <w:rsid w:val="00830300"/>
    <w:rsid w:val="00830523"/>
    <w:rsid w:val="0083070D"/>
    <w:rsid w:val="00830BAC"/>
    <w:rsid w:val="008310D5"/>
    <w:rsid w:val="00831F84"/>
    <w:rsid w:val="00832E9C"/>
    <w:rsid w:val="00833016"/>
    <w:rsid w:val="00833500"/>
    <w:rsid w:val="00834D86"/>
    <w:rsid w:val="0083507C"/>
    <w:rsid w:val="008355AE"/>
    <w:rsid w:val="00835624"/>
    <w:rsid w:val="00836742"/>
    <w:rsid w:val="00836BD2"/>
    <w:rsid w:val="00836C48"/>
    <w:rsid w:val="008372EC"/>
    <w:rsid w:val="00837F90"/>
    <w:rsid w:val="00840029"/>
    <w:rsid w:val="00840312"/>
    <w:rsid w:val="00840BF4"/>
    <w:rsid w:val="00841177"/>
    <w:rsid w:val="00841E28"/>
    <w:rsid w:val="00842244"/>
    <w:rsid w:val="008433CD"/>
    <w:rsid w:val="0084343C"/>
    <w:rsid w:val="00843811"/>
    <w:rsid w:val="00843949"/>
    <w:rsid w:val="00843987"/>
    <w:rsid w:val="008440C8"/>
    <w:rsid w:val="00844A48"/>
    <w:rsid w:val="008463E7"/>
    <w:rsid w:val="008466E1"/>
    <w:rsid w:val="00846809"/>
    <w:rsid w:val="00846B06"/>
    <w:rsid w:val="00850316"/>
    <w:rsid w:val="008505A2"/>
    <w:rsid w:val="008509DF"/>
    <w:rsid w:val="0085122F"/>
    <w:rsid w:val="00851A87"/>
    <w:rsid w:val="00851D37"/>
    <w:rsid w:val="00852746"/>
    <w:rsid w:val="0085426F"/>
    <w:rsid w:val="00854714"/>
    <w:rsid w:val="00854FC5"/>
    <w:rsid w:val="00855F1D"/>
    <w:rsid w:val="00855F45"/>
    <w:rsid w:val="008568DA"/>
    <w:rsid w:val="00856CB1"/>
    <w:rsid w:val="00856D53"/>
    <w:rsid w:val="008570DE"/>
    <w:rsid w:val="00857D70"/>
    <w:rsid w:val="00860418"/>
    <w:rsid w:val="00860B58"/>
    <w:rsid w:val="00860D4B"/>
    <w:rsid w:val="00861319"/>
    <w:rsid w:val="00861686"/>
    <w:rsid w:val="0086258C"/>
    <w:rsid w:val="00863101"/>
    <w:rsid w:val="00863A94"/>
    <w:rsid w:val="0086479F"/>
    <w:rsid w:val="00864E72"/>
    <w:rsid w:val="008651F7"/>
    <w:rsid w:val="008664B3"/>
    <w:rsid w:val="00866CEB"/>
    <w:rsid w:val="00867EC6"/>
    <w:rsid w:val="008719E6"/>
    <w:rsid w:val="00872554"/>
    <w:rsid w:val="00872A2C"/>
    <w:rsid w:val="0087346E"/>
    <w:rsid w:val="00873490"/>
    <w:rsid w:val="008743C7"/>
    <w:rsid w:val="008744B2"/>
    <w:rsid w:val="0087527A"/>
    <w:rsid w:val="0087554C"/>
    <w:rsid w:val="0087566C"/>
    <w:rsid w:val="00876437"/>
    <w:rsid w:val="00876AE6"/>
    <w:rsid w:val="0087728C"/>
    <w:rsid w:val="008779D2"/>
    <w:rsid w:val="008807A3"/>
    <w:rsid w:val="00880FD1"/>
    <w:rsid w:val="00881C9A"/>
    <w:rsid w:val="00882EB5"/>
    <w:rsid w:val="00883996"/>
    <w:rsid w:val="0088432D"/>
    <w:rsid w:val="00884652"/>
    <w:rsid w:val="00884CF1"/>
    <w:rsid w:val="008855A9"/>
    <w:rsid w:val="00885822"/>
    <w:rsid w:val="00885824"/>
    <w:rsid w:val="00886640"/>
    <w:rsid w:val="008867BF"/>
    <w:rsid w:val="00886A61"/>
    <w:rsid w:val="00886BD5"/>
    <w:rsid w:val="0088747F"/>
    <w:rsid w:val="008878CF"/>
    <w:rsid w:val="00887CE7"/>
    <w:rsid w:val="00890979"/>
    <w:rsid w:val="00890D30"/>
    <w:rsid w:val="00891718"/>
    <w:rsid w:val="0089175A"/>
    <w:rsid w:val="00891770"/>
    <w:rsid w:val="008918BC"/>
    <w:rsid w:val="00891B0D"/>
    <w:rsid w:val="00891F5A"/>
    <w:rsid w:val="00892045"/>
    <w:rsid w:val="00892EDE"/>
    <w:rsid w:val="00893079"/>
    <w:rsid w:val="008939A0"/>
    <w:rsid w:val="00893D82"/>
    <w:rsid w:val="00894220"/>
    <w:rsid w:val="00894AB2"/>
    <w:rsid w:val="008952A6"/>
    <w:rsid w:val="0089722E"/>
    <w:rsid w:val="00897CCE"/>
    <w:rsid w:val="008A08A2"/>
    <w:rsid w:val="008A0B12"/>
    <w:rsid w:val="008A1D70"/>
    <w:rsid w:val="008A200E"/>
    <w:rsid w:val="008A20A4"/>
    <w:rsid w:val="008A21C5"/>
    <w:rsid w:val="008A307D"/>
    <w:rsid w:val="008A39D8"/>
    <w:rsid w:val="008A41B4"/>
    <w:rsid w:val="008A42D9"/>
    <w:rsid w:val="008A4C11"/>
    <w:rsid w:val="008A5120"/>
    <w:rsid w:val="008A53BF"/>
    <w:rsid w:val="008A5A15"/>
    <w:rsid w:val="008A623B"/>
    <w:rsid w:val="008A624A"/>
    <w:rsid w:val="008A646B"/>
    <w:rsid w:val="008A6487"/>
    <w:rsid w:val="008A734A"/>
    <w:rsid w:val="008A7492"/>
    <w:rsid w:val="008A78DC"/>
    <w:rsid w:val="008A7931"/>
    <w:rsid w:val="008A7CDA"/>
    <w:rsid w:val="008A7FA0"/>
    <w:rsid w:val="008B02A8"/>
    <w:rsid w:val="008B175E"/>
    <w:rsid w:val="008B1912"/>
    <w:rsid w:val="008B1AD8"/>
    <w:rsid w:val="008B2409"/>
    <w:rsid w:val="008B3E54"/>
    <w:rsid w:val="008B49E3"/>
    <w:rsid w:val="008B5AA7"/>
    <w:rsid w:val="008B6B2A"/>
    <w:rsid w:val="008B7FBD"/>
    <w:rsid w:val="008C0E9B"/>
    <w:rsid w:val="008C202B"/>
    <w:rsid w:val="008C268F"/>
    <w:rsid w:val="008C2701"/>
    <w:rsid w:val="008C2D85"/>
    <w:rsid w:val="008C4466"/>
    <w:rsid w:val="008C4D86"/>
    <w:rsid w:val="008C5738"/>
    <w:rsid w:val="008C5A44"/>
    <w:rsid w:val="008C5E73"/>
    <w:rsid w:val="008C7048"/>
    <w:rsid w:val="008C728A"/>
    <w:rsid w:val="008C7745"/>
    <w:rsid w:val="008C79A8"/>
    <w:rsid w:val="008D1905"/>
    <w:rsid w:val="008D1FE4"/>
    <w:rsid w:val="008D249C"/>
    <w:rsid w:val="008D282F"/>
    <w:rsid w:val="008D3351"/>
    <w:rsid w:val="008D4083"/>
    <w:rsid w:val="008D44BD"/>
    <w:rsid w:val="008D44CB"/>
    <w:rsid w:val="008D5262"/>
    <w:rsid w:val="008D55F4"/>
    <w:rsid w:val="008D69CC"/>
    <w:rsid w:val="008D7537"/>
    <w:rsid w:val="008D7B95"/>
    <w:rsid w:val="008E0C6A"/>
    <w:rsid w:val="008E0F42"/>
    <w:rsid w:val="008E11FA"/>
    <w:rsid w:val="008E1E0B"/>
    <w:rsid w:val="008E3370"/>
    <w:rsid w:val="008E40F2"/>
    <w:rsid w:val="008E4B94"/>
    <w:rsid w:val="008E5116"/>
    <w:rsid w:val="008E5F43"/>
    <w:rsid w:val="008E60CF"/>
    <w:rsid w:val="008F0AF4"/>
    <w:rsid w:val="008F170D"/>
    <w:rsid w:val="008F2849"/>
    <w:rsid w:val="008F2BAE"/>
    <w:rsid w:val="008F2F35"/>
    <w:rsid w:val="008F3201"/>
    <w:rsid w:val="008F3217"/>
    <w:rsid w:val="008F351C"/>
    <w:rsid w:val="008F3665"/>
    <w:rsid w:val="008F3CE5"/>
    <w:rsid w:val="008F3E14"/>
    <w:rsid w:val="008F4A53"/>
    <w:rsid w:val="008F5ED3"/>
    <w:rsid w:val="008F68EF"/>
    <w:rsid w:val="008F6ED7"/>
    <w:rsid w:val="008F7115"/>
    <w:rsid w:val="008F730E"/>
    <w:rsid w:val="008F7793"/>
    <w:rsid w:val="008F7A04"/>
    <w:rsid w:val="0090032A"/>
    <w:rsid w:val="00902A27"/>
    <w:rsid w:val="00903227"/>
    <w:rsid w:val="00903507"/>
    <w:rsid w:val="0090358F"/>
    <w:rsid w:val="00903E0B"/>
    <w:rsid w:val="0090476E"/>
    <w:rsid w:val="00904C5E"/>
    <w:rsid w:val="00904D6D"/>
    <w:rsid w:val="00904D8D"/>
    <w:rsid w:val="009051A9"/>
    <w:rsid w:val="00905D18"/>
    <w:rsid w:val="0090706F"/>
    <w:rsid w:val="00907442"/>
    <w:rsid w:val="009079D7"/>
    <w:rsid w:val="00907A1A"/>
    <w:rsid w:val="00907F25"/>
    <w:rsid w:val="00910072"/>
    <w:rsid w:val="009127E2"/>
    <w:rsid w:val="00912F1C"/>
    <w:rsid w:val="00913044"/>
    <w:rsid w:val="009139E6"/>
    <w:rsid w:val="00913A2B"/>
    <w:rsid w:val="009143F2"/>
    <w:rsid w:val="009158A9"/>
    <w:rsid w:val="009158BA"/>
    <w:rsid w:val="00916293"/>
    <w:rsid w:val="00916CBC"/>
    <w:rsid w:val="009175F2"/>
    <w:rsid w:val="00920317"/>
    <w:rsid w:val="00921259"/>
    <w:rsid w:val="009212B2"/>
    <w:rsid w:val="00921353"/>
    <w:rsid w:val="00921483"/>
    <w:rsid w:val="00921F1C"/>
    <w:rsid w:val="00922C6A"/>
    <w:rsid w:val="0092387A"/>
    <w:rsid w:val="00923906"/>
    <w:rsid w:val="00923C7E"/>
    <w:rsid w:val="00923E92"/>
    <w:rsid w:val="00923EAC"/>
    <w:rsid w:val="0092522D"/>
    <w:rsid w:val="00925670"/>
    <w:rsid w:val="00926185"/>
    <w:rsid w:val="009262B8"/>
    <w:rsid w:val="009263C8"/>
    <w:rsid w:val="009268C1"/>
    <w:rsid w:val="00926B20"/>
    <w:rsid w:val="00926F2B"/>
    <w:rsid w:val="00927DC0"/>
    <w:rsid w:val="00927E85"/>
    <w:rsid w:val="00927F72"/>
    <w:rsid w:val="00931EF0"/>
    <w:rsid w:val="009327E5"/>
    <w:rsid w:val="00933016"/>
    <w:rsid w:val="00933032"/>
    <w:rsid w:val="00933396"/>
    <w:rsid w:val="00933650"/>
    <w:rsid w:val="0093489A"/>
    <w:rsid w:val="00934A1A"/>
    <w:rsid w:val="00934B22"/>
    <w:rsid w:val="009354EC"/>
    <w:rsid w:val="00935822"/>
    <w:rsid w:val="00935C6B"/>
    <w:rsid w:val="00936FE6"/>
    <w:rsid w:val="00937061"/>
    <w:rsid w:val="009413EE"/>
    <w:rsid w:val="00941651"/>
    <w:rsid w:val="009420D5"/>
    <w:rsid w:val="00942C27"/>
    <w:rsid w:val="009430B3"/>
    <w:rsid w:val="00943C2A"/>
    <w:rsid w:val="009441A3"/>
    <w:rsid w:val="00944492"/>
    <w:rsid w:val="00944917"/>
    <w:rsid w:val="00944B2D"/>
    <w:rsid w:val="00944F10"/>
    <w:rsid w:val="00945972"/>
    <w:rsid w:val="00945A65"/>
    <w:rsid w:val="00945DD1"/>
    <w:rsid w:val="00946250"/>
    <w:rsid w:val="00946FFB"/>
    <w:rsid w:val="0094718C"/>
    <w:rsid w:val="00947634"/>
    <w:rsid w:val="009479EF"/>
    <w:rsid w:val="00947B72"/>
    <w:rsid w:val="00947CD0"/>
    <w:rsid w:val="00950C5A"/>
    <w:rsid w:val="009510AD"/>
    <w:rsid w:val="00951BFE"/>
    <w:rsid w:val="00951D9D"/>
    <w:rsid w:val="00951E0A"/>
    <w:rsid w:val="00951E8A"/>
    <w:rsid w:val="00952437"/>
    <w:rsid w:val="00952FAE"/>
    <w:rsid w:val="00953A11"/>
    <w:rsid w:val="00953E6F"/>
    <w:rsid w:val="009554E3"/>
    <w:rsid w:val="00956B77"/>
    <w:rsid w:val="009570B7"/>
    <w:rsid w:val="009574BB"/>
    <w:rsid w:val="00957CE8"/>
    <w:rsid w:val="009605BB"/>
    <w:rsid w:val="00960F07"/>
    <w:rsid w:val="00961B59"/>
    <w:rsid w:val="00962807"/>
    <w:rsid w:val="00962BAC"/>
    <w:rsid w:val="00964BE6"/>
    <w:rsid w:val="00964EC5"/>
    <w:rsid w:val="00965523"/>
    <w:rsid w:val="00965654"/>
    <w:rsid w:val="009659C7"/>
    <w:rsid w:val="00966C38"/>
    <w:rsid w:val="009708E0"/>
    <w:rsid w:val="00970906"/>
    <w:rsid w:val="00970B9A"/>
    <w:rsid w:val="0097173D"/>
    <w:rsid w:val="009733C5"/>
    <w:rsid w:val="0097348D"/>
    <w:rsid w:val="009735CF"/>
    <w:rsid w:val="00973699"/>
    <w:rsid w:val="00974E2E"/>
    <w:rsid w:val="009759CB"/>
    <w:rsid w:val="00975BA4"/>
    <w:rsid w:val="00975C32"/>
    <w:rsid w:val="00976B65"/>
    <w:rsid w:val="00977A3C"/>
    <w:rsid w:val="009803D0"/>
    <w:rsid w:val="0098090D"/>
    <w:rsid w:val="009809EF"/>
    <w:rsid w:val="00980E35"/>
    <w:rsid w:val="00980F4D"/>
    <w:rsid w:val="00981D57"/>
    <w:rsid w:val="00981F18"/>
    <w:rsid w:val="009820CE"/>
    <w:rsid w:val="00982D7E"/>
    <w:rsid w:val="00982D87"/>
    <w:rsid w:val="00983012"/>
    <w:rsid w:val="00983BCB"/>
    <w:rsid w:val="00984E69"/>
    <w:rsid w:val="00985478"/>
    <w:rsid w:val="00985B00"/>
    <w:rsid w:val="009860D1"/>
    <w:rsid w:val="00986F0D"/>
    <w:rsid w:val="00986FBC"/>
    <w:rsid w:val="0099065E"/>
    <w:rsid w:val="00990C5E"/>
    <w:rsid w:val="00990DE1"/>
    <w:rsid w:val="00990EBE"/>
    <w:rsid w:val="009917D2"/>
    <w:rsid w:val="0099192C"/>
    <w:rsid w:val="009919E6"/>
    <w:rsid w:val="00991BD2"/>
    <w:rsid w:val="00992706"/>
    <w:rsid w:val="009929E5"/>
    <w:rsid w:val="009933BF"/>
    <w:rsid w:val="0099350E"/>
    <w:rsid w:val="00993B5E"/>
    <w:rsid w:val="00994816"/>
    <w:rsid w:val="0099531F"/>
    <w:rsid w:val="00996098"/>
    <w:rsid w:val="009966E4"/>
    <w:rsid w:val="00996771"/>
    <w:rsid w:val="009A041A"/>
    <w:rsid w:val="009A0727"/>
    <w:rsid w:val="009A0ED2"/>
    <w:rsid w:val="009A1236"/>
    <w:rsid w:val="009A150A"/>
    <w:rsid w:val="009A237C"/>
    <w:rsid w:val="009A2456"/>
    <w:rsid w:val="009A3322"/>
    <w:rsid w:val="009A3CB4"/>
    <w:rsid w:val="009A6344"/>
    <w:rsid w:val="009A6596"/>
    <w:rsid w:val="009A7836"/>
    <w:rsid w:val="009A7E9A"/>
    <w:rsid w:val="009B0A5A"/>
    <w:rsid w:val="009B1715"/>
    <w:rsid w:val="009B28EC"/>
    <w:rsid w:val="009B39E9"/>
    <w:rsid w:val="009B3E88"/>
    <w:rsid w:val="009B5052"/>
    <w:rsid w:val="009B5BFA"/>
    <w:rsid w:val="009B677C"/>
    <w:rsid w:val="009B68A5"/>
    <w:rsid w:val="009B6DB6"/>
    <w:rsid w:val="009B70AA"/>
    <w:rsid w:val="009B7D7A"/>
    <w:rsid w:val="009C02B6"/>
    <w:rsid w:val="009C0D78"/>
    <w:rsid w:val="009C0EF7"/>
    <w:rsid w:val="009C0FCA"/>
    <w:rsid w:val="009C255D"/>
    <w:rsid w:val="009C31FD"/>
    <w:rsid w:val="009C335A"/>
    <w:rsid w:val="009C38C4"/>
    <w:rsid w:val="009C4092"/>
    <w:rsid w:val="009C45B3"/>
    <w:rsid w:val="009C489C"/>
    <w:rsid w:val="009C5044"/>
    <w:rsid w:val="009C5A4D"/>
    <w:rsid w:val="009C69BF"/>
    <w:rsid w:val="009C6BA2"/>
    <w:rsid w:val="009C723D"/>
    <w:rsid w:val="009C7E19"/>
    <w:rsid w:val="009D0818"/>
    <w:rsid w:val="009D12F1"/>
    <w:rsid w:val="009D13C9"/>
    <w:rsid w:val="009D1C95"/>
    <w:rsid w:val="009D24F4"/>
    <w:rsid w:val="009D25B2"/>
    <w:rsid w:val="009D3BCD"/>
    <w:rsid w:val="009D4531"/>
    <w:rsid w:val="009D5D5A"/>
    <w:rsid w:val="009D61D9"/>
    <w:rsid w:val="009D62D5"/>
    <w:rsid w:val="009D6814"/>
    <w:rsid w:val="009D71F2"/>
    <w:rsid w:val="009E1F2D"/>
    <w:rsid w:val="009E2375"/>
    <w:rsid w:val="009E29DF"/>
    <w:rsid w:val="009E4121"/>
    <w:rsid w:val="009E4678"/>
    <w:rsid w:val="009E5F8E"/>
    <w:rsid w:val="009E6FBC"/>
    <w:rsid w:val="009F0AE1"/>
    <w:rsid w:val="009F0DA9"/>
    <w:rsid w:val="009F121A"/>
    <w:rsid w:val="009F1E94"/>
    <w:rsid w:val="009F2078"/>
    <w:rsid w:val="009F2A3D"/>
    <w:rsid w:val="009F2D97"/>
    <w:rsid w:val="009F30E0"/>
    <w:rsid w:val="009F3EBB"/>
    <w:rsid w:val="009F6BFA"/>
    <w:rsid w:val="009F6C30"/>
    <w:rsid w:val="009F6FE5"/>
    <w:rsid w:val="009F781E"/>
    <w:rsid w:val="00A01131"/>
    <w:rsid w:val="00A011B5"/>
    <w:rsid w:val="00A01571"/>
    <w:rsid w:val="00A01804"/>
    <w:rsid w:val="00A01A4B"/>
    <w:rsid w:val="00A025CC"/>
    <w:rsid w:val="00A02B7F"/>
    <w:rsid w:val="00A02BAB"/>
    <w:rsid w:val="00A02CA4"/>
    <w:rsid w:val="00A02E0A"/>
    <w:rsid w:val="00A032D9"/>
    <w:rsid w:val="00A03A8D"/>
    <w:rsid w:val="00A04218"/>
    <w:rsid w:val="00A043D0"/>
    <w:rsid w:val="00A04AB5"/>
    <w:rsid w:val="00A04B56"/>
    <w:rsid w:val="00A062C0"/>
    <w:rsid w:val="00A1057C"/>
    <w:rsid w:val="00A10A1A"/>
    <w:rsid w:val="00A115D6"/>
    <w:rsid w:val="00A124A7"/>
    <w:rsid w:val="00A124E7"/>
    <w:rsid w:val="00A12A51"/>
    <w:rsid w:val="00A12C0F"/>
    <w:rsid w:val="00A12F38"/>
    <w:rsid w:val="00A134B1"/>
    <w:rsid w:val="00A1375D"/>
    <w:rsid w:val="00A14835"/>
    <w:rsid w:val="00A15515"/>
    <w:rsid w:val="00A157E8"/>
    <w:rsid w:val="00A15F21"/>
    <w:rsid w:val="00A164D4"/>
    <w:rsid w:val="00A16E15"/>
    <w:rsid w:val="00A17AB1"/>
    <w:rsid w:val="00A17F42"/>
    <w:rsid w:val="00A20932"/>
    <w:rsid w:val="00A209C5"/>
    <w:rsid w:val="00A23447"/>
    <w:rsid w:val="00A26836"/>
    <w:rsid w:val="00A2774E"/>
    <w:rsid w:val="00A27931"/>
    <w:rsid w:val="00A30211"/>
    <w:rsid w:val="00A30E14"/>
    <w:rsid w:val="00A323DC"/>
    <w:rsid w:val="00A32E75"/>
    <w:rsid w:val="00A336C0"/>
    <w:rsid w:val="00A3379B"/>
    <w:rsid w:val="00A33B0B"/>
    <w:rsid w:val="00A33FD6"/>
    <w:rsid w:val="00A34878"/>
    <w:rsid w:val="00A35138"/>
    <w:rsid w:val="00A35366"/>
    <w:rsid w:val="00A35670"/>
    <w:rsid w:val="00A368D2"/>
    <w:rsid w:val="00A369BE"/>
    <w:rsid w:val="00A36F6B"/>
    <w:rsid w:val="00A37404"/>
    <w:rsid w:val="00A37463"/>
    <w:rsid w:val="00A37778"/>
    <w:rsid w:val="00A3794E"/>
    <w:rsid w:val="00A37BFA"/>
    <w:rsid w:val="00A37F59"/>
    <w:rsid w:val="00A40CA8"/>
    <w:rsid w:val="00A423EF"/>
    <w:rsid w:val="00A44E04"/>
    <w:rsid w:val="00A47091"/>
    <w:rsid w:val="00A4772F"/>
    <w:rsid w:val="00A47E1B"/>
    <w:rsid w:val="00A47F0F"/>
    <w:rsid w:val="00A502FF"/>
    <w:rsid w:val="00A50460"/>
    <w:rsid w:val="00A50AD3"/>
    <w:rsid w:val="00A520EF"/>
    <w:rsid w:val="00A52907"/>
    <w:rsid w:val="00A5357B"/>
    <w:rsid w:val="00A53E5D"/>
    <w:rsid w:val="00A54CFC"/>
    <w:rsid w:val="00A558F6"/>
    <w:rsid w:val="00A55D2E"/>
    <w:rsid w:val="00A56377"/>
    <w:rsid w:val="00A56F51"/>
    <w:rsid w:val="00A603AD"/>
    <w:rsid w:val="00A60A7A"/>
    <w:rsid w:val="00A60C66"/>
    <w:rsid w:val="00A60C91"/>
    <w:rsid w:val="00A60F7E"/>
    <w:rsid w:val="00A61DB9"/>
    <w:rsid w:val="00A61FC7"/>
    <w:rsid w:val="00A6236A"/>
    <w:rsid w:val="00A62B42"/>
    <w:rsid w:val="00A63609"/>
    <w:rsid w:val="00A64F06"/>
    <w:rsid w:val="00A65171"/>
    <w:rsid w:val="00A668D7"/>
    <w:rsid w:val="00A66C09"/>
    <w:rsid w:val="00A66D91"/>
    <w:rsid w:val="00A6739D"/>
    <w:rsid w:val="00A73470"/>
    <w:rsid w:val="00A736F1"/>
    <w:rsid w:val="00A74EC7"/>
    <w:rsid w:val="00A75AE1"/>
    <w:rsid w:val="00A76613"/>
    <w:rsid w:val="00A769EA"/>
    <w:rsid w:val="00A773A7"/>
    <w:rsid w:val="00A7761A"/>
    <w:rsid w:val="00A77B97"/>
    <w:rsid w:val="00A805B4"/>
    <w:rsid w:val="00A826A9"/>
    <w:rsid w:val="00A83916"/>
    <w:rsid w:val="00A83951"/>
    <w:rsid w:val="00A84C5B"/>
    <w:rsid w:val="00A85639"/>
    <w:rsid w:val="00A8605A"/>
    <w:rsid w:val="00A86CFA"/>
    <w:rsid w:val="00A87371"/>
    <w:rsid w:val="00A87475"/>
    <w:rsid w:val="00A91A75"/>
    <w:rsid w:val="00A91F5E"/>
    <w:rsid w:val="00A927E1"/>
    <w:rsid w:val="00A93739"/>
    <w:rsid w:val="00A93A75"/>
    <w:rsid w:val="00A9424A"/>
    <w:rsid w:val="00A9552E"/>
    <w:rsid w:val="00A963A0"/>
    <w:rsid w:val="00AA0073"/>
    <w:rsid w:val="00AA1480"/>
    <w:rsid w:val="00AA1AB2"/>
    <w:rsid w:val="00AA2735"/>
    <w:rsid w:val="00AA28DD"/>
    <w:rsid w:val="00AA2F62"/>
    <w:rsid w:val="00AA359F"/>
    <w:rsid w:val="00AA3CFF"/>
    <w:rsid w:val="00AA3E52"/>
    <w:rsid w:val="00AA4901"/>
    <w:rsid w:val="00AA54C4"/>
    <w:rsid w:val="00AA5673"/>
    <w:rsid w:val="00AA6516"/>
    <w:rsid w:val="00AB019F"/>
    <w:rsid w:val="00AB094D"/>
    <w:rsid w:val="00AB178D"/>
    <w:rsid w:val="00AB1D89"/>
    <w:rsid w:val="00AB3077"/>
    <w:rsid w:val="00AB4F25"/>
    <w:rsid w:val="00AB6F96"/>
    <w:rsid w:val="00AC0431"/>
    <w:rsid w:val="00AC0B40"/>
    <w:rsid w:val="00AC18E9"/>
    <w:rsid w:val="00AC2BC0"/>
    <w:rsid w:val="00AC3BE7"/>
    <w:rsid w:val="00AC55B2"/>
    <w:rsid w:val="00AC5885"/>
    <w:rsid w:val="00AC61E2"/>
    <w:rsid w:val="00AC7298"/>
    <w:rsid w:val="00AC75A5"/>
    <w:rsid w:val="00AD0108"/>
    <w:rsid w:val="00AD06C0"/>
    <w:rsid w:val="00AD08F4"/>
    <w:rsid w:val="00AD0CDE"/>
    <w:rsid w:val="00AD26A3"/>
    <w:rsid w:val="00AD2CE3"/>
    <w:rsid w:val="00AD2E23"/>
    <w:rsid w:val="00AD3599"/>
    <w:rsid w:val="00AD3A29"/>
    <w:rsid w:val="00AD4123"/>
    <w:rsid w:val="00AD5494"/>
    <w:rsid w:val="00AD5B8F"/>
    <w:rsid w:val="00AD66E2"/>
    <w:rsid w:val="00AD6B61"/>
    <w:rsid w:val="00AD6BCF"/>
    <w:rsid w:val="00AD7494"/>
    <w:rsid w:val="00AE06CB"/>
    <w:rsid w:val="00AE1543"/>
    <w:rsid w:val="00AE1703"/>
    <w:rsid w:val="00AE1727"/>
    <w:rsid w:val="00AE207F"/>
    <w:rsid w:val="00AE21F5"/>
    <w:rsid w:val="00AE2A15"/>
    <w:rsid w:val="00AE2BCA"/>
    <w:rsid w:val="00AE3231"/>
    <w:rsid w:val="00AE3666"/>
    <w:rsid w:val="00AE37E4"/>
    <w:rsid w:val="00AE4547"/>
    <w:rsid w:val="00AE4CDE"/>
    <w:rsid w:val="00AE6B8C"/>
    <w:rsid w:val="00AE6DAD"/>
    <w:rsid w:val="00AE762F"/>
    <w:rsid w:val="00AF13F4"/>
    <w:rsid w:val="00AF1C20"/>
    <w:rsid w:val="00AF244E"/>
    <w:rsid w:val="00AF38CD"/>
    <w:rsid w:val="00AF3F80"/>
    <w:rsid w:val="00AF409C"/>
    <w:rsid w:val="00AF41AA"/>
    <w:rsid w:val="00AF52AB"/>
    <w:rsid w:val="00AF53CD"/>
    <w:rsid w:val="00AF5713"/>
    <w:rsid w:val="00AF6501"/>
    <w:rsid w:val="00AF7492"/>
    <w:rsid w:val="00AF74DB"/>
    <w:rsid w:val="00B00448"/>
    <w:rsid w:val="00B00835"/>
    <w:rsid w:val="00B01228"/>
    <w:rsid w:val="00B01653"/>
    <w:rsid w:val="00B01920"/>
    <w:rsid w:val="00B01DA5"/>
    <w:rsid w:val="00B01FCB"/>
    <w:rsid w:val="00B02538"/>
    <w:rsid w:val="00B03290"/>
    <w:rsid w:val="00B03904"/>
    <w:rsid w:val="00B04319"/>
    <w:rsid w:val="00B0434C"/>
    <w:rsid w:val="00B0482C"/>
    <w:rsid w:val="00B0483A"/>
    <w:rsid w:val="00B04D09"/>
    <w:rsid w:val="00B05A2E"/>
    <w:rsid w:val="00B05C1E"/>
    <w:rsid w:val="00B061AC"/>
    <w:rsid w:val="00B06AA1"/>
    <w:rsid w:val="00B073CF"/>
    <w:rsid w:val="00B078BA"/>
    <w:rsid w:val="00B10133"/>
    <w:rsid w:val="00B103B3"/>
    <w:rsid w:val="00B10B01"/>
    <w:rsid w:val="00B10EBB"/>
    <w:rsid w:val="00B10EFD"/>
    <w:rsid w:val="00B118F0"/>
    <w:rsid w:val="00B11AE9"/>
    <w:rsid w:val="00B124F5"/>
    <w:rsid w:val="00B12EC4"/>
    <w:rsid w:val="00B12F06"/>
    <w:rsid w:val="00B12F57"/>
    <w:rsid w:val="00B135F1"/>
    <w:rsid w:val="00B137CE"/>
    <w:rsid w:val="00B13CB1"/>
    <w:rsid w:val="00B13FFB"/>
    <w:rsid w:val="00B1423D"/>
    <w:rsid w:val="00B15BD6"/>
    <w:rsid w:val="00B16C28"/>
    <w:rsid w:val="00B20252"/>
    <w:rsid w:val="00B20291"/>
    <w:rsid w:val="00B20B71"/>
    <w:rsid w:val="00B2173D"/>
    <w:rsid w:val="00B23634"/>
    <w:rsid w:val="00B237ED"/>
    <w:rsid w:val="00B23BFB"/>
    <w:rsid w:val="00B24CF7"/>
    <w:rsid w:val="00B24FA5"/>
    <w:rsid w:val="00B24FEF"/>
    <w:rsid w:val="00B259F4"/>
    <w:rsid w:val="00B25B68"/>
    <w:rsid w:val="00B25BFE"/>
    <w:rsid w:val="00B26AEA"/>
    <w:rsid w:val="00B278DA"/>
    <w:rsid w:val="00B27C59"/>
    <w:rsid w:val="00B311B6"/>
    <w:rsid w:val="00B3171A"/>
    <w:rsid w:val="00B32250"/>
    <w:rsid w:val="00B33329"/>
    <w:rsid w:val="00B33399"/>
    <w:rsid w:val="00B33BAC"/>
    <w:rsid w:val="00B33C04"/>
    <w:rsid w:val="00B3410E"/>
    <w:rsid w:val="00B360B8"/>
    <w:rsid w:val="00B36456"/>
    <w:rsid w:val="00B3649C"/>
    <w:rsid w:val="00B37514"/>
    <w:rsid w:val="00B37BF1"/>
    <w:rsid w:val="00B40692"/>
    <w:rsid w:val="00B40BA8"/>
    <w:rsid w:val="00B418B3"/>
    <w:rsid w:val="00B41DFE"/>
    <w:rsid w:val="00B42651"/>
    <w:rsid w:val="00B42961"/>
    <w:rsid w:val="00B42BF5"/>
    <w:rsid w:val="00B431DB"/>
    <w:rsid w:val="00B44056"/>
    <w:rsid w:val="00B45150"/>
    <w:rsid w:val="00B4629A"/>
    <w:rsid w:val="00B46A10"/>
    <w:rsid w:val="00B46AA2"/>
    <w:rsid w:val="00B470F2"/>
    <w:rsid w:val="00B501AA"/>
    <w:rsid w:val="00B5138A"/>
    <w:rsid w:val="00B527B4"/>
    <w:rsid w:val="00B52859"/>
    <w:rsid w:val="00B53A35"/>
    <w:rsid w:val="00B54942"/>
    <w:rsid w:val="00B55410"/>
    <w:rsid w:val="00B56E2F"/>
    <w:rsid w:val="00B57196"/>
    <w:rsid w:val="00B57635"/>
    <w:rsid w:val="00B6028A"/>
    <w:rsid w:val="00B6033C"/>
    <w:rsid w:val="00B6057B"/>
    <w:rsid w:val="00B60CDC"/>
    <w:rsid w:val="00B60E64"/>
    <w:rsid w:val="00B61168"/>
    <w:rsid w:val="00B614B5"/>
    <w:rsid w:val="00B61A88"/>
    <w:rsid w:val="00B61B80"/>
    <w:rsid w:val="00B61B8B"/>
    <w:rsid w:val="00B62999"/>
    <w:rsid w:val="00B64426"/>
    <w:rsid w:val="00B646D2"/>
    <w:rsid w:val="00B64CFB"/>
    <w:rsid w:val="00B64EDF"/>
    <w:rsid w:val="00B654F6"/>
    <w:rsid w:val="00B65A44"/>
    <w:rsid w:val="00B65D5C"/>
    <w:rsid w:val="00B65E78"/>
    <w:rsid w:val="00B66A5B"/>
    <w:rsid w:val="00B66DE0"/>
    <w:rsid w:val="00B672F0"/>
    <w:rsid w:val="00B67867"/>
    <w:rsid w:val="00B679BC"/>
    <w:rsid w:val="00B67AAF"/>
    <w:rsid w:val="00B708EB"/>
    <w:rsid w:val="00B70C96"/>
    <w:rsid w:val="00B70DCF"/>
    <w:rsid w:val="00B71B29"/>
    <w:rsid w:val="00B72371"/>
    <w:rsid w:val="00B72B38"/>
    <w:rsid w:val="00B748AD"/>
    <w:rsid w:val="00B75475"/>
    <w:rsid w:val="00B761D6"/>
    <w:rsid w:val="00B76283"/>
    <w:rsid w:val="00B77049"/>
    <w:rsid w:val="00B7758E"/>
    <w:rsid w:val="00B80AC6"/>
    <w:rsid w:val="00B80FAF"/>
    <w:rsid w:val="00B811AB"/>
    <w:rsid w:val="00B8180C"/>
    <w:rsid w:val="00B824E2"/>
    <w:rsid w:val="00B82D5F"/>
    <w:rsid w:val="00B83667"/>
    <w:rsid w:val="00B83722"/>
    <w:rsid w:val="00B84744"/>
    <w:rsid w:val="00B84C8B"/>
    <w:rsid w:val="00B84F21"/>
    <w:rsid w:val="00B85298"/>
    <w:rsid w:val="00B85810"/>
    <w:rsid w:val="00B85BFC"/>
    <w:rsid w:val="00B87DFA"/>
    <w:rsid w:val="00B91F1F"/>
    <w:rsid w:val="00B92122"/>
    <w:rsid w:val="00B9256C"/>
    <w:rsid w:val="00B92FE8"/>
    <w:rsid w:val="00B93690"/>
    <w:rsid w:val="00B93857"/>
    <w:rsid w:val="00B94A77"/>
    <w:rsid w:val="00B95159"/>
    <w:rsid w:val="00B95A3A"/>
    <w:rsid w:val="00B9689E"/>
    <w:rsid w:val="00B96F24"/>
    <w:rsid w:val="00B978B3"/>
    <w:rsid w:val="00BA1304"/>
    <w:rsid w:val="00BA220D"/>
    <w:rsid w:val="00BA2EB0"/>
    <w:rsid w:val="00BA3C40"/>
    <w:rsid w:val="00BA4D83"/>
    <w:rsid w:val="00BA4E9C"/>
    <w:rsid w:val="00BA502E"/>
    <w:rsid w:val="00BA5050"/>
    <w:rsid w:val="00BA5F43"/>
    <w:rsid w:val="00BA6F7D"/>
    <w:rsid w:val="00BB005E"/>
    <w:rsid w:val="00BB0E60"/>
    <w:rsid w:val="00BB0F42"/>
    <w:rsid w:val="00BB3FEA"/>
    <w:rsid w:val="00BB56C8"/>
    <w:rsid w:val="00BB7DD1"/>
    <w:rsid w:val="00BC032B"/>
    <w:rsid w:val="00BC19A2"/>
    <w:rsid w:val="00BC1A41"/>
    <w:rsid w:val="00BC2390"/>
    <w:rsid w:val="00BC2805"/>
    <w:rsid w:val="00BC312A"/>
    <w:rsid w:val="00BC3234"/>
    <w:rsid w:val="00BC3520"/>
    <w:rsid w:val="00BC3E26"/>
    <w:rsid w:val="00BC48A2"/>
    <w:rsid w:val="00BC51AE"/>
    <w:rsid w:val="00BC702B"/>
    <w:rsid w:val="00BC72E4"/>
    <w:rsid w:val="00BC7687"/>
    <w:rsid w:val="00BC786B"/>
    <w:rsid w:val="00BC786F"/>
    <w:rsid w:val="00BD02F5"/>
    <w:rsid w:val="00BD03C3"/>
    <w:rsid w:val="00BD1059"/>
    <w:rsid w:val="00BD12B3"/>
    <w:rsid w:val="00BD21CE"/>
    <w:rsid w:val="00BD2219"/>
    <w:rsid w:val="00BD2271"/>
    <w:rsid w:val="00BD3A39"/>
    <w:rsid w:val="00BD3E95"/>
    <w:rsid w:val="00BD402D"/>
    <w:rsid w:val="00BD4E74"/>
    <w:rsid w:val="00BD61E2"/>
    <w:rsid w:val="00BD7380"/>
    <w:rsid w:val="00BD7A61"/>
    <w:rsid w:val="00BE017B"/>
    <w:rsid w:val="00BE03A3"/>
    <w:rsid w:val="00BE0D75"/>
    <w:rsid w:val="00BE0F13"/>
    <w:rsid w:val="00BE1DA1"/>
    <w:rsid w:val="00BE2011"/>
    <w:rsid w:val="00BE2302"/>
    <w:rsid w:val="00BE2D18"/>
    <w:rsid w:val="00BE2F79"/>
    <w:rsid w:val="00BE337D"/>
    <w:rsid w:val="00BE374F"/>
    <w:rsid w:val="00BE3DFC"/>
    <w:rsid w:val="00BE4C55"/>
    <w:rsid w:val="00BE4D4C"/>
    <w:rsid w:val="00BE4D8E"/>
    <w:rsid w:val="00BE53A0"/>
    <w:rsid w:val="00BE5D14"/>
    <w:rsid w:val="00BE6387"/>
    <w:rsid w:val="00BE6428"/>
    <w:rsid w:val="00BE655F"/>
    <w:rsid w:val="00BE693C"/>
    <w:rsid w:val="00BE6F92"/>
    <w:rsid w:val="00BE70C9"/>
    <w:rsid w:val="00BE74F3"/>
    <w:rsid w:val="00BF0189"/>
    <w:rsid w:val="00BF0374"/>
    <w:rsid w:val="00BF06EF"/>
    <w:rsid w:val="00BF1227"/>
    <w:rsid w:val="00BF167A"/>
    <w:rsid w:val="00BF256E"/>
    <w:rsid w:val="00BF36C5"/>
    <w:rsid w:val="00BF39E1"/>
    <w:rsid w:val="00BF3B0B"/>
    <w:rsid w:val="00BF3F46"/>
    <w:rsid w:val="00BF42F7"/>
    <w:rsid w:val="00BF5967"/>
    <w:rsid w:val="00BF6BEF"/>
    <w:rsid w:val="00C008AB"/>
    <w:rsid w:val="00C00DA8"/>
    <w:rsid w:val="00C00DC9"/>
    <w:rsid w:val="00C0144A"/>
    <w:rsid w:val="00C021F1"/>
    <w:rsid w:val="00C0268E"/>
    <w:rsid w:val="00C02962"/>
    <w:rsid w:val="00C03F20"/>
    <w:rsid w:val="00C040D1"/>
    <w:rsid w:val="00C04512"/>
    <w:rsid w:val="00C04695"/>
    <w:rsid w:val="00C04798"/>
    <w:rsid w:val="00C04C14"/>
    <w:rsid w:val="00C04CD8"/>
    <w:rsid w:val="00C04D48"/>
    <w:rsid w:val="00C04FB4"/>
    <w:rsid w:val="00C061E4"/>
    <w:rsid w:val="00C063DF"/>
    <w:rsid w:val="00C066B9"/>
    <w:rsid w:val="00C069DA"/>
    <w:rsid w:val="00C1083C"/>
    <w:rsid w:val="00C10A92"/>
    <w:rsid w:val="00C10FBF"/>
    <w:rsid w:val="00C11074"/>
    <w:rsid w:val="00C1126C"/>
    <w:rsid w:val="00C11444"/>
    <w:rsid w:val="00C128DF"/>
    <w:rsid w:val="00C12978"/>
    <w:rsid w:val="00C12B55"/>
    <w:rsid w:val="00C13D57"/>
    <w:rsid w:val="00C141F1"/>
    <w:rsid w:val="00C14A08"/>
    <w:rsid w:val="00C15A94"/>
    <w:rsid w:val="00C16062"/>
    <w:rsid w:val="00C1717B"/>
    <w:rsid w:val="00C17E0A"/>
    <w:rsid w:val="00C17EF1"/>
    <w:rsid w:val="00C20284"/>
    <w:rsid w:val="00C22D32"/>
    <w:rsid w:val="00C22E47"/>
    <w:rsid w:val="00C23368"/>
    <w:rsid w:val="00C234BB"/>
    <w:rsid w:val="00C236C6"/>
    <w:rsid w:val="00C247A6"/>
    <w:rsid w:val="00C24917"/>
    <w:rsid w:val="00C258F2"/>
    <w:rsid w:val="00C27556"/>
    <w:rsid w:val="00C30401"/>
    <w:rsid w:val="00C307EC"/>
    <w:rsid w:val="00C31915"/>
    <w:rsid w:val="00C31FDB"/>
    <w:rsid w:val="00C32661"/>
    <w:rsid w:val="00C32685"/>
    <w:rsid w:val="00C327ED"/>
    <w:rsid w:val="00C32CB6"/>
    <w:rsid w:val="00C33834"/>
    <w:rsid w:val="00C33D0A"/>
    <w:rsid w:val="00C35868"/>
    <w:rsid w:val="00C35DF8"/>
    <w:rsid w:val="00C37586"/>
    <w:rsid w:val="00C379B6"/>
    <w:rsid w:val="00C406BB"/>
    <w:rsid w:val="00C40934"/>
    <w:rsid w:val="00C40BC8"/>
    <w:rsid w:val="00C41608"/>
    <w:rsid w:val="00C42199"/>
    <w:rsid w:val="00C426C5"/>
    <w:rsid w:val="00C42A71"/>
    <w:rsid w:val="00C443C3"/>
    <w:rsid w:val="00C44BBE"/>
    <w:rsid w:val="00C4557A"/>
    <w:rsid w:val="00C45C4C"/>
    <w:rsid w:val="00C47A31"/>
    <w:rsid w:val="00C47C11"/>
    <w:rsid w:val="00C47D3E"/>
    <w:rsid w:val="00C50242"/>
    <w:rsid w:val="00C506F6"/>
    <w:rsid w:val="00C5085F"/>
    <w:rsid w:val="00C50B8D"/>
    <w:rsid w:val="00C51169"/>
    <w:rsid w:val="00C514D0"/>
    <w:rsid w:val="00C515A6"/>
    <w:rsid w:val="00C51B49"/>
    <w:rsid w:val="00C51E07"/>
    <w:rsid w:val="00C51F6A"/>
    <w:rsid w:val="00C52243"/>
    <w:rsid w:val="00C528C6"/>
    <w:rsid w:val="00C52C02"/>
    <w:rsid w:val="00C5373E"/>
    <w:rsid w:val="00C54134"/>
    <w:rsid w:val="00C544E5"/>
    <w:rsid w:val="00C54905"/>
    <w:rsid w:val="00C55B00"/>
    <w:rsid w:val="00C579B9"/>
    <w:rsid w:val="00C6022D"/>
    <w:rsid w:val="00C6097B"/>
    <w:rsid w:val="00C609D8"/>
    <w:rsid w:val="00C61413"/>
    <w:rsid w:val="00C62A50"/>
    <w:rsid w:val="00C63887"/>
    <w:rsid w:val="00C64279"/>
    <w:rsid w:val="00C646CC"/>
    <w:rsid w:val="00C6510D"/>
    <w:rsid w:val="00C65AC5"/>
    <w:rsid w:val="00C65E8E"/>
    <w:rsid w:val="00C70DC1"/>
    <w:rsid w:val="00C71038"/>
    <w:rsid w:val="00C71F43"/>
    <w:rsid w:val="00C71F6C"/>
    <w:rsid w:val="00C728AB"/>
    <w:rsid w:val="00C73D1E"/>
    <w:rsid w:val="00C75A42"/>
    <w:rsid w:val="00C75B8E"/>
    <w:rsid w:val="00C75C1C"/>
    <w:rsid w:val="00C760D7"/>
    <w:rsid w:val="00C76147"/>
    <w:rsid w:val="00C76370"/>
    <w:rsid w:val="00C805D9"/>
    <w:rsid w:val="00C816ED"/>
    <w:rsid w:val="00C83242"/>
    <w:rsid w:val="00C84377"/>
    <w:rsid w:val="00C84425"/>
    <w:rsid w:val="00C8484B"/>
    <w:rsid w:val="00C84BA8"/>
    <w:rsid w:val="00C84EF7"/>
    <w:rsid w:val="00C8555F"/>
    <w:rsid w:val="00C86F27"/>
    <w:rsid w:val="00C873A0"/>
    <w:rsid w:val="00C87821"/>
    <w:rsid w:val="00C87C80"/>
    <w:rsid w:val="00C9055E"/>
    <w:rsid w:val="00C9150F"/>
    <w:rsid w:val="00C91B72"/>
    <w:rsid w:val="00C91FA7"/>
    <w:rsid w:val="00C92FB8"/>
    <w:rsid w:val="00C93223"/>
    <w:rsid w:val="00CA0798"/>
    <w:rsid w:val="00CA14A7"/>
    <w:rsid w:val="00CA18BF"/>
    <w:rsid w:val="00CA1E1C"/>
    <w:rsid w:val="00CA30E8"/>
    <w:rsid w:val="00CA3C85"/>
    <w:rsid w:val="00CA3FEC"/>
    <w:rsid w:val="00CA4AC5"/>
    <w:rsid w:val="00CA4C71"/>
    <w:rsid w:val="00CA4FB7"/>
    <w:rsid w:val="00CA546E"/>
    <w:rsid w:val="00CA54D2"/>
    <w:rsid w:val="00CA6CE3"/>
    <w:rsid w:val="00CA705C"/>
    <w:rsid w:val="00CA782D"/>
    <w:rsid w:val="00CB06D7"/>
    <w:rsid w:val="00CB1958"/>
    <w:rsid w:val="00CB2326"/>
    <w:rsid w:val="00CB2D4A"/>
    <w:rsid w:val="00CB3B21"/>
    <w:rsid w:val="00CB3B6B"/>
    <w:rsid w:val="00CB3CD0"/>
    <w:rsid w:val="00CB3DFE"/>
    <w:rsid w:val="00CB430C"/>
    <w:rsid w:val="00CB50CA"/>
    <w:rsid w:val="00CB5ACF"/>
    <w:rsid w:val="00CB6036"/>
    <w:rsid w:val="00CB74D9"/>
    <w:rsid w:val="00CC1334"/>
    <w:rsid w:val="00CC395A"/>
    <w:rsid w:val="00CC3E09"/>
    <w:rsid w:val="00CC4107"/>
    <w:rsid w:val="00CC548F"/>
    <w:rsid w:val="00CC59EC"/>
    <w:rsid w:val="00CC5D32"/>
    <w:rsid w:val="00CC784C"/>
    <w:rsid w:val="00CD1228"/>
    <w:rsid w:val="00CD29AA"/>
    <w:rsid w:val="00CD29D7"/>
    <w:rsid w:val="00CD33DD"/>
    <w:rsid w:val="00CD43F2"/>
    <w:rsid w:val="00CD4672"/>
    <w:rsid w:val="00CD4E4F"/>
    <w:rsid w:val="00CD4E97"/>
    <w:rsid w:val="00CD4F3B"/>
    <w:rsid w:val="00CD506F"/>
    <w:rsid w:val="00CD58C3"/>
    <w:rsid w:val="00CD59D6"/>
    <w:rsid w:val="00CD6739"/>
    <w:rsid w:val="00CD78B1"/>
    <w:rsid w:val="00CD7EDD"/>
    <w:rsid w:val="00CE09E5"/>
    <w:rsid w:val="00CE0A66"/>
    <w:rsid w:val="00CE274A"/>
    <w:rsid w:val="00CE2B73"/>
    <w:rsid w:val="00CE3C15"/>
    <w:rsid w:val="00CE3C68"/>
    <w:rsid w:val="00CE3E84"/>
    <w:rsid w:val="00CE4D33"/>
    <w:rsid w:val="00CE4DCF"/>
    <w:rsid w:val="00CE6242"/>
    <w:rsid w:val="00CE76F4"/>
    <w:rsid w:val="00CE77D8"/>
    <w:rsid w:val="00CF03FF"/>
    <w:rsid w:val="00CF0893"/>
    <w:rsid w:val="00CF11B3"/>
    <w:rsid w:val="00CF1415"/>
    <w:rsid w:val="00CF145A"/>
    <w:rsid w:val="00CF193C"/>
    <w:rsid w:val="00CF21DC"/>
    <w:rsid w:val="00CF2287"/>
    <w:rsid w:val="00CF22E9"/>
    <w:rsid w:val="00CF2726"/>
    <w:rsid w:val="00CF2DD7"/>
    <w:rsid w:val="00CF2F70"/>
    <w:rsid w:val="00CF31E1"/>
    <w:rsid w:val="00CF457C"/>
    <w:rsid w:val="00CF4D93"/>
    <w:rsid w:val="00CF4E64"/>
    <w:rsid w:val="00CF52BA"/>
    <w:rsid w:val="00CF5692"/>
    <w:rsid w:val="00CF56FF"/>
    <w:rsid w:val="00CF57C3"/>
    <w:rsid w:val="00CF5D54"/>
    <w:rsid w:val="00CF6907"/>
    <w:rsid w:val="00CF7A5B"/>
    <w:rsid w:val="00CF7AFD"/>
    <w:rsid w:val="00D000AE"/>
    <w:rsid w:val="00D008A7"/>
    <w:rsid w:val="00D00F39"/>
    <w:rsid w:val="00D00F89"/>
    <w:rsid w:val="00D0116B"/>
    <w:rsid w:val="00D017BA"/>
    <w:rsid w:val="00D01F17"/>
    <w:rsid w:val="00D03881"/>
    <w:rsid w:val="00D03955"/>
    <w:rsid w:val="00D039F6"/>
    <w:rsid w:val="00D03AE5"/>
    <w:rsid w:val="00D04420"/>
    <w:rsid w:val="00D04BDD"/>
    <w:rsid w:val="00D055FE"/>
    <w:rsid w:val="00D05B78"/>
    <w:rsid w:val="00D05F7E"/>
    <w:rsid w:val="00D064F3"/>
    <w:rsid w:val="00D10725"/>
    <w:rsid w:val="00D11568"/>
    <w:rsid w:val="00D11B3A"/>
    <w:rsid w:val="00D11C6B"/>
    <w:rsid w:val="00D11ECA"/>
    <w:rsid w:val="00D12072"/>
    <w:rsid w:val="00D134E8"/>
    <w:rsid w:val="00D13DB3"/>
    <w:rsid w:val="00D14948"/>
    <w:rsid w:val="00D14D24"/>
    <w:rsid w:val="00D14D71"/>
    <w:rsid w:val="00D152F0"/>
    <w:rsid w:val="00D15682"/>
    <w:rsid w:val="00D15AB2"/>
    <w:rsid w:val="00D17167"/>
    <w:rsid w:val="00D173E5"/>
    <w:rsid w:val="00D174DE"/>
    <w:rsid w:val="00D17B83"/>
    <w:rsid w:val="00D210C0"/>
    <w:rsid w:val="00D2363F"/>
    <w:rsid w:val="00D24C3C"/>
    <w:rsid w:val="00D255C0"/>
    <w:rsid w:val="00D25797"/>
    <w:rsid w:val="00D26094"/>
    <w:rsid w:val="00D2629B"/>
    <w:rsid w:val="00D26670"/>
    <w:rsid w:val="00D267D9"/>
    <w:rsid w:val="00D27322"/>
    <w:rsid w:val="00D27479"/>
    <w:rsid w:val="00D309CA"/>
    <w:rsid w:val="00D31871"/>
    <w:rsid w:val="00D31EF7"/>
    <w:rsid w:val="00D32876"/>
    <w:rsid w:val="00D346E6"/>
    <w:rsid w:val="00D348B1"/>
    <w:rsid w:val="00D34A90"/>
    <w:rsid w:val="00D34C61"/>
    <w:rsid w:val="00D34F3D"/>
    <w:rsid w:val="00D353D7"/>
    <w:rsid w:val="00D354DB"/>
    <w:rsid w:val="00D3553B"/>
    <w:rsid w:val="00D358A2"/>
    <w:rsid w:val="00D3599C"/>
    <w:rsid w:val="00D35EC1"/>
    <w:rsid w:val="00D3694B"/>
    <w:rsid w:val="00D37BDE"/>
    <w:rsid w:val="00D37F30"/>
    <w:rsid w:val="00D40608"/>
    <w:rsid w:val="00D40AC4"/>
    <w:rsid w:val="00D411DD"/>
    <w:rsid w:val="00D413D0"/>
    <w:rsid w:val="00D43352"/>
    <w:rsid w:val="00D439DA"/>
    <w:rsid w:val="00D43B90"/>
    <w:rsid w:val="00D45939"/>
    <w:rsid w:val="00D45C7C"/>
    <w:rsid w:val="00D47751"/>
    <w:rsid w:val="00D50F1F"/>
    <w:rsid w:val="00D51B69"/>
    <w:rsid w:val="00D521E5"/>
    <w:rsid w:val="00D5398C"/>
    <w:rsid w:val="00D54026"/>
    <w:rsid w:val="00D5457E"/>
    <w:rsid w:val="00D55170"/>
    <w:rsid w:val="00D56797"/>
    <w:rsid w:val="00D57047"/>
    <w:rsid w:val="00D57935"/>
    <w:rsid w:val="00D60B83"/>
    <w:rsid w:val="00D6193C"/>
    <w:rsid w:val="00D61D1C"/>
    <w:rsid w:val="00D62173"/>
    <w:rsid w:val="00D62D82"/>
    <w:rsid w:val="00D631E0"/>
    <w:rsid w:val="00D641EC"/>
    <w:rsid w:val="00D6430E"/>
    <w:rsid w:val="00D64672"/>
    <w:rsid w:val="00D64A9C"/>
    <w:rsid w:val="00D6535A"/>
    <w:rsid w:val="00D66023"/>
    <w:rsid w:val="00D667CC"/>
    <w:rsid w:val="00D66A2C"/>
    <w:rsid w:val="00D66D32"/>
    <w:rsid w:val="00D67570"/>
    <w:rsid w:val="00D675A9"/>
    <w:rsid w:val="00D679C3"/>
    <w:rsid w:val="00D67B29"/>
    <w:rsid w:val="00D67B3D"/>
    <w:rsid w:val="00D702A5"/>
    <w:rsid w:val="00D7036A"/>
    <w:rsid w:val="00D706AF"/>
    <w:rsid w:val="00D71113"/>
    <w:rsid w:val="00D714B6"/>
    <w:rsid w:val="00D714DF"/>
    <w:rsid w:val="00D71889"/>
    <w:rsid w:val="00D71B73"/>
    <w:rsid w:val="00D71BE3"/>
    <w:rsid w:val="00D72AB8"/>
    <w:rsid w:val="00D735E9"/>
    <w:rsid w:val="00D73860"/>
    <w:rsid w:val="00D73C92"/>
    <w:rsid w:val="00D74C47"/>
    <w:rsid w:val="00D757FB"/>
    <w:rsid w:val="00D760E3"/>
    <w:rsid w:val="00D76A94"/>
    <w:rsid w:val="00D81252"/>
    <w:rsid w:val="00D81598"/>
    <w:rsid w:val="00D8380A"/>
    <w:rsid w:val="00D8386A"/>
    <w:rsid w:val="00D87149"/>
    <w:rsid w:val="00D90E89"/>
    <w:rsid w:val="00D91013"/>
    <w:rsid w:val="00D918A7"/>
    <w:rsid w:val="00D91A56"/>
    <w:rsid w:val="00D91CB5"/>
    <w:rsid w:val="00D9216D"/>
    <w:rsid w:val="00D9239A"/>
    <w:rsid w:val="00D930CA"/>
    <w:rsid w:val="00D935D8"/>
    <w:rsid w:val="00D93604"/>
    <w:rsid w:val="00D93909"/>
    <w:rsid w:val="00D93EEF"/>
    <w:rsid w:val="00D9460C"/>
    <w:rsid w:val="00D949C6"/>
    <w:rsid w:val="00D94C65"/>
    <w:rsid w:val="00D94CF5"/>
    <w:rsid w:val="00D94EC8"/>
    <w:rsid w:val="00D95091"/>
    <w:rsid w:val="00D9535E"/>
    <w:rsid w:val="00D95A3A"/>
    <w:rsid w:val="00D9613F"/>
    <w:rsid w:val="00D97AF1"/>
    <w:rsid w:val="00D97E6C"/>
    <w:rsid w:val="00D97ECC"/>
    <w:rsid w:val="00DA1094"/>
    <w:rsid w:val="00DA1C4B"/>
    <w:rsid w:val="00DA36E7"/>
    <w:rsid w:val="00DA3EB6"/>
    <w:rsid w:val="00DA4885"/>
    <w:rsid w:val="00DA48A4"/>
    <w:rsid w:val="00DA49C2"/>
    <w:rsid w:val="00DA537D"/>
    <w:rsid w:val="00DA55D8"/>
    <w:rsid w:val="00DA596E"/>
    <w:rsid w:val="00DA6436"/>
    <w:rsid w:val="00DA6820"/>
    <w:rsid w:val="00DA7079"/>
    <w:rsid w:val="00DA7AA2"/>
    <w:rsid w:val="00DB04F1"/>
    <w:rsid w:val="00DB0A71"/>
    <w:rsid w:val="00DB0C47"/>
    <w:rsid w:val="00DB0E6C"/>
    <w:rsid w:val="00DB1E57"/>
    <w:rsid w:val="00DB2F18"/>
    <w:rsid w:val="00DB348F"/>
    <w:rsid w:val="00DB3863"/>
    <w:rsid w:val="00DB4E6F"/>
    <w:rsid w:val="00DB5E43"/>
    <w:rsid w:val="00DB5E95"/>
    <w:rsid w:val="00DC133E"/>
    <w:rsid w:val="00DC147B"/>
    <w:rsid w:val="00DC1869"/>
    <w:rsid w:val="00DC1A1F"/>
    <w:rsid w:val="00DC1C77"/>
    <w:rsid w:val="00DC2A4F"/>
    <w:rsid w:val="00DC33A4"/>
    <w:rsid w:val="00DC3520"/>
    <w:rsid w:val="00DC352D"/>
    <w:rsid w:val="00DC363A"/>
    <w:rsid w:val="00DC3C3B"/>
    <w:rsid w:val="00DC4712"/>
    <w:rsid w:val="00DC5C5C"/>
    <w:rsid w:val="00DC5C68"/>
    <w:rsid w:val="00DC6088"/>
    <w:rsid w:val="00DC637E"/>
    <w:rsid w:val="00DC6FA9"/>
    <w:rsid w:val="00DC71BF"/>
    <w:rsid w:val="00DC7990"/>
    <w:rsid w:val="00DD050D"/>
    <w:rsid w:val="00DD1406"/>
    <w:rsid w:val="00DD22EC"/>
    <w:rsid w:val="00DD2817"/>
    <w:rsid w:val="00DD3A94"/>
    <w:rsid w:val="00DD3EF7"/>
    <w:rsid w:val="00DD4933"/>
    <w:rsid w:val="00DD51DA"/>
    <w:rsid w:val="00DD53E8"/>
    <w:rsid w:val="00DD5C78"/>
    <w:rsid w:val="00DD6471"/>
    <w:rsid w:val="00DD714A"/>
    <w:rsid w:val="00DD7B7B"/>
    <w:rsid w:val="00DD7FEA"/>
    <w:rsid w:val="00DE0005"/>
    <w:rsid w:val="00DE020F"/>
    <w:rsid w:val="00DE13FA"/>
    <w:rsid w:val="00DE1BAF"/>
    <w:rsid w:val="00DE1CAF"/>
    <w:rsid w:val="00DE20CE"/>
    <w:rsid w:val="00DE297A"/>
    <w:rsid w:val="00DE344F"/>
    <w:rsid w:val="00DE463D"/>
    <w:rsid w:val="00DE48B1"/>
    <w:rsid w:val="00DE48BB"/>
    <w:rsid w:val="00DE4A13"/>
    <w:rsid w:val="00DE690D"/>
    <w:rsid w:val="00DE6A36"/>
    <w:rsid w:val="00DE7106"/>
    <w:rsid w:val="00DE7C0D"/>
    <w:rsid w:val="00DF0079"/>
    <w:rsid w:val="00DF0541"/>
    <w:rsid w:val="00DF1112"/>
    <w:rsid w:val="00DF19AB"/>
    <w:rsid w:val="00DF1B97"/>
    <w:rsid w:val="00DF1F22"/>
    <w:rsid w:val="00DF20B9"/>
    <w:rsid w:val="00DF294A"/>
    <w:rsid w:val="00DF296C"/>
    <w:rsid w:val="00DF2F1A"/>
    <w:rsid w:val="00DF3538"/>
    <w:rsid w:val="00DF38D7"/>
    <w:rsid w:val="00DF3B36"/>
    <w:rsid w:val="00DF4BDD"/>
    <w:rsid w:val="00DF592E"/>
    <w:rsid w:val="00DF5A81"/>
    <w:rsid w:val="00DF5C74"/>
    <w:rsid w:val="00DF5D6F"/>
    <w:rsid w:val="00DF5E80"/>
    <w:rsid w:val="00DF6190"/>
    <w:rsid w:val="00DF6BD7"/>
    <w:rsid w:val="00DF6DA4"/>
    <w:rsid w:val="00DF751B"/>
    <w:rsid w:val="00E00EEF"/>
    <w:rsid w:val="00E01F96"/>
    <w:rsid w:val="00E0214C"/>
    <w:rsid w:val="00E02811"/>
    <w:rsid w:val="00E02829"/>
    <w:rsid w:val="00E028CC"/>
    <w:rsid w:val="00E02CC7"/>
    <w:rsid w:val="00E02EF2"/>
    <w:rsid w:val="00E02F64"/>
    <w:rsid w:val="00E045A0"/>
    <w:rsid w:val="00E046AC"/>
    <w:rsid w:val="00E04D7E"/>
    <w:rsid w:val="00E059B6"/>
    <w:rsid w:val="00E05C9C"/>
    <w:rsid w:val="00E05E21"/>
    <w:rsid w:val="00E063A3"/>
    <w:rsid w:val="00E063BE"/>
    <w:rsid w:val="00E06AB9"/>
    <w:rsid w:val="00E06DA1"/>
    <w:rsid w:val="00E10295"/>
    <w:rsid w:val="00E1135E"/>
    <w:rsid w:val="00E11379"/>
    <w:rsid w:val="00E11B4D"/>
    <w:rsid w:val="00E12215"/>
    <w:rsid w:val="00E12280"/>
    <w:rsid w:val="00E12356"/>
    <w:rsid w:val="00E1248D"/>
    <w:rsid w:val="00E134E2"/>
    <w:rsid w:val="00E14D9E"/>
    <w:rsid w:val="00E155E6"/>
    <w:rsid w:val="00E157B2"/>
    <w:rsid w:val="00E1647E"/>
    <w:rsid w:val="00E16605"/>
    <w:rsid w:val="00E169EE"/>
    <w:rsid w:val="00E21BBA"/>
    <w:rsid w:val="00E21D78"/>
    <w:rsid w:val="00E22609"/>
    <w:rsid w:val="00E22ACB"/>
    <w:rsid w:val="00E24031"/>
    <w:rsid w:val="00E24738"/>
    <w:rsid w:val="00E25656"/>
    <w:rsid w:val="00E25895"/>
    <w:rsid w:val="00E25A38"/>
    <w:rsid w:val="00E25E52"/>
    <w:rsid w:val="00E262B2"/>
    <w:rsid w:val="00E27782"/>
    <w:rsid w:val="00E3017C"/>
    <w:rsid w:val="00E304DB"/>
    <w:rsid w:val="00E316A4"/>
    <w:rsid w:val="00E339A8"/>
    <w:rsid w:val="00E35861"/>
    <w:rsid w:val="00E35B70"/>
    <w:rsid w:val="00E36100"/>
    <w:rsid w:val="00E40B2C"/>
    <w:rsid w:val="00E40D8C"/>
    <w:rsid w:val="00E412CD"/>
    <w:rsid w:val="00E412DE"/>
    <w:rsid w:val="00E41C26"/>
    <w:rsid w:val="00E42426"/>
    <w:rsid w:val="00E429DF"/>
    <w:rsid w:val="00E431AD"/>
    <w:rsid w:val="00E43308"/>
    <w:rsid w:val="00E43410"/>
    <w:rsid w:val="00E45011"/>
    <w:rsid w:val="00E47013"/>
    <w:rsid w:val="00E472A8"/>
    <w:rsid w:val="00E47FC0"/>
    <w:rsid w:val="00E510C0"/>
    <w:rsid w:val="00E5198A"/>
    <w:rsid w:val="00E51D00"/>
    <w:rsid w:val="00E51ED1"/>
    <w:rsid w:val="00E52B35"/>
    <w:rsid w:val="00E53677"/>
    <w:rsid w:val="00E54311"/>
    <w:rsid w:val="00E5436D"/>
    <w:rsid w:val="00E550BC"/>
    <w:rsid w:val="00E562E5"/>
    <w:rsid w:val="00E56832"/>
    <w:rsid w:val="00E56BE1"/>
    <w:rsid w:val="00E56F75"/>
    <w:rsid w:val="00E577E9"/>
    <w:rsid w:val="00E60336"/>
    <w:rsid w:val="00E6061B"/>
    <w:rsid w:val="00E60FF7"/>
    <w:rsid w:val="00E612F0"/>
    <w:rsid w:val="00E616A2"/>
    <w:rsid w:val="00E61736"/>
    <w:rsid w:val="00E61A75"/>
    <w:rsid w:val="00E61B99"/>
    <w:rsid w:val="00E61F0F"/>
    <w:rsid w:val="00E6350E"/>
    <w:rsid w:val="00E64075"/>
    <w:rsid w:val="00E64A95"/>
    <w:rsid w:val="00E66C03"/>
    <w:rsid w:val="00E679D8"/>
    <w:rsid w:val="00E70380"/>
    <w:rsid w:val="00E72377"/>
    <w:rsid w:val="00E728A7"/>
    <w:rsid w:val="00E72F24"/>
    <w:rsid w:val="00E734D8"/>
    <w:rsid w:val="00E73A38"/>
    <w:rsid w:val="00E75B3E"/>
    <w:rsid w:val="00E75BAD"/>
    <w:rsid w:val="00E76C37"/>
    <w:rsid w:val="00E77621"/>
    <w:rsid w:val="00E776BE"/>
    <w:rsid w:val="00E77AE8"/>
    <w:rsid w:val="00E81A99"/>
    <w:rsid w:val="00E82DCA"/>
    <w:rsid w:val="00E8357C"/>
    <w:rsid w:val="00E84F11"/>
    <w:rsid w:val="00E85757"/>
    <w:rsid w:val="00E86A3E"/>
    <w:rsid w:val="00E86F20"/>
    <w:rsid w:val="00E87133"/>
    <w:rsid w:val="00E87C61"/>
    <w:rsid w:val="00E901BB"/>
    <w:rsid w:val="00E9051E"/>
    <w:rsid w:val="00E922DF"/>
    <w:rsid w:val="00E926C1"/>
    <w:rsid w:val="00E92B8F"/>
    <w:rsid w:val="00E92F3E"/>
    <w:rsid w:val="00E93A6D"/>
    <w:rsid w:val="00E94097"/>
    <w:rsid w:val="00E9435B"/>
    <w:rsid w:val="00E95089"/>
    <w:rsid w:val="00E954F4"/>
    <w:rsid w:val="00E96166"/>
    <w:rsid w:val="00E964D0"/>
    <w:rsid w:val="00E96A34"/>
    <w:rsid w:val="00E97FFE"/>
    <w:rsid w:val="00EA0322"/>
    <w:rsid w:val="00EA05C9"/>
    <w:rsid w:val="00EA066D"/>
    <w:rsid w:val="00EA0812"/>
    <w:rsid w:val="00EA10A4"/>
    <w:rsid w:val="00EA114C"/>
    <w:rsid w:val="00EA1780"/>
    <w:rsid w:val="00EA2124"/>
    <w:rsid w:val="00EA228C"/>
    <w:rsid w:val="00EA2702"/>
    <w:rsid w:val="00EA2E6B"/>
    <w:rsid w:val="00EA36FC"/>
    <w:rsid w:val="00EA4966"/>
    <w:rsid w:val="00EA4B85"/>
    <w:rsid w:val="00EA4D22"/>
    <w:rsid w:val="00EA5806"/>
    <w:rsid w:val="00EA593C"/>
    <w:rsid w:val="00EA6A7A"/>
    <w:rsid w:val="00EA6AAF"/>
    <w:rsid w:val="00EB1573"/>
    <w:rsid w:val="00EB35DA"/>
    <w:rsid w:val="00EB3CC2"/>
    <w:rsid w:val="00EB3FA5"/>
    <w:rsid w:val="00EB4742"/>
    <w:rsid w:val="00EB474F"/>
    <w:rsid w:val="00EB4B69"/>
    <w:rsid w:val="00EB5871"/>
    <w:rsid w:val="00EB5AB0"/>
    <w:rsid w:val="00EB5CC7"/>
    <w:rsid w:val="00EB6433"/>
    <w:rsid w:val="00EC0719"/>
    <w:rsid w:val="00EC15DE"/>
    <w:rsid w:val="00EC2782"/>
    <w:rsid w:val="00EC285C"/>
    <w:rsid w:val="00EC2BB6"/>
    <w:rsid w:val="00EC3005"/>
    <w:rsid w:val="00EC3844"/>
    <w:rsid w:val="00EC3895"/>
    <w:rsid w:val="00EC4308"/>
    <w:rsid w:val="00EC49EE"/>
    <w:rsid w:val="00EC4FE7"/>
    <w:rsid w:val="00EC5E1E"/>
    <w:rsid w:val="00EC6BCC"/>
    <w:rsid w:val="00EC6FA0"/>
    <w:rsid w:val="00EC7D13"/>
    <w:rsid w:val="00EC7DD1"/>
    <w:rsid w:val="00EC7EEB"/>
    <w:rsid w:val="00EC7F93"/>
    <w:rsid w:val="00ED0079"/>
    <w:rsid w:val="00ED0BA5"/>
    <w:rsid w:val="00ED15FF"/>
    <w:rsid w:val="00ED179F"/>
    <w:rsid w:val="00ED2131"/>
    <w:rsid w:val="00ED214E"/>
    <w:rsid w:val="00ED4B82"/>
    <w:rsid w:val="00ED4F8D"/>
    <w:rsid w:val="00ED60CD"/>
    <w:rsid w:val="00ED6717"/>
    <w:rsid w:val="00ED6937"/>
    <w:rsid w:val="00ED6B07"/>
    <w:rsid w:val="00ED73AB"/>
    <w:rsid w:val="00ED75E5"/>
    <w:rsid w:val="00ED77B2"/>
    <w:rsid w:val="00EE06E5"/>
    <w:rsid w:val="00EE0DD2"/>
    <w:rsid w:val="00EE0F17"/>
    <w:rsid w:val="00EE26FB"/>
    <w:rsid w:val="00EE2B5F"/>
    <w:rsid w:val="00EE30F2"/>
    <w:rsid w:val="00EE3937"/>
    <w:rsid w:val="00EE4148"/>
    <w:rsid w:val="00EE5348"/>
    <w:rsid w:val="00EE569F"/>
    <w:rsid w:val="00EE5A47"/>
    <w:rsid w:val="00EE7616"/>
    <w:rsid w:val="00EE7E33"/>
    <w:rsid w:val="00EE7E79"/>
    <w:rsid w:val="00EF076E"/>
    <w:rsid w:val="00EF08F7"/>
    <w:rsid w:val="00EF15D5"/>
    <w:rsid w:val="00EF2370"/>
    <w:rsid w:val="00EF2775"/>
    <w:rsid w:val="00EF2D15"/>
    <w:rsid w:val="00EF2F0C"/>
    <w:rsid w:val="00EF323D"/>
    <w:rsid w:val="00EF411F"/>
    <w:rsid w:val="00EF44DC"/>
    <w:rsid w:val="00EF4849"/>
    <w:rsid w:val="00EF53C6"/>
    <w:rsid w:val="00EF5AAA"/>
    <w:rsid w:val="00EF6613"/>
    <w:rsid w:val="00F008D6"/>
    <w:rsid w:val="00F00DD7"/>
    <w:rsid w:val="00F014D9"/>
    <w:rsid w:val="00F016F4"/>
    <w:rsid w:val="00F01E6B"/>
    <w:rsid w:val="00F02612"/>
    <w:rsid w:val="00F026F3"/>
    <w:rsid w:val="00F032E4"/>
    <w:rsid w:val="00F04039"/>
    <w:rsid w:val="00F04632"/>
    <w:rsid w:val="00F05588"/>
    <w:rsid w:val="00F05C92"/>
    <w:rsid w:val="00F05DB6"/>
    <w:rsid w:val="00F0631C"/>
    <w:rsid w:val="00F06F8F"/>
    <w:rsid w:val="00F07AD5"/>
    <w:rsid w:val="00F103CD"/>
    <w:rsid w:val="00F107F8"/>
    <w:rsid w:val="00F10904"/>
    <w:rsid w:val="00F10BD5"/>
    <w:rsid w:val="00F111D9"/>
    <w:rsid w:val="00F12133"/>
    <w:rsid w:val="00F1281A"/>
    <w:rsid w:val="00F132C4"/>
    <w:rsid w:val="00F135B8"/>
    <w:rsid w:val="00F14371"/>
    <w:rsid w:val="00F14DF5"/>
    <w:rsid w:val="00F152C4"/>
    <w:rsid w:val="00F15E04"/>
    <w:rsid w:val="00F16002"/>
    <w:rsid w:val="00F20C40"/>
    <w:rsid w:val="00F20D0C"/>
    <w:rsid w:val="00F20E3B"/>
    <w:rsid w:val="00F20EA9"/>
    <w:rsid w:val="00F22C72"/>
    <w:rsid w:val="00F22EDC"/>
    <w:rsid w:val="00F24D59"/>
    <w:rsid w:val="00F24F91"/>
    <w:rsid w:val="00F251CD"/>
    <w:rsid w:val="00F2544E"/>
    <w:rsid w:val="00F25547"/>
    <w:rsid w:val="00F25AC6"/>
    <w:rsid w:val="00F2649E"/>
    <w:rsid w:val="00F26E23"/>
    <w:rsid w:val="00F27E68"/>
    <w:rsid w:val="00F3002F"/>
    <w:rsid w:val="00F31045"/>
    <w:rsid w:val="00F317A0"/>
    <w:rsid w:val="00F323D5"/>
    <w:rsid w:val="00F335EB"/>
    <w:rsid w:val="00F341FE"/>
    <w:rsid w:val="00F34DF5"/>
    <w:rsid w:val="00F35119"/>
    <w:rsid w:val="00F352A2"/>
    <w:rsid w:val="00F3696A"/>
    <w:rsid w:val="00F374C3"/>
    <w:rsid w:val="00F37615"/>
    <w:rsid w:val="00F37C14"/>
    <w:rsid w:val="00F40238"/>
    <w:rsid w:val="00F410C8"/>
    <w:rsid w:val="00F412B6"/>
    <w:rsid w:val="00F418E4"/>
    <w:rsid w:val="00F43CAE"/>
    <w:rsid w:val="00F44A01"/>
    <w:rsid w:val="00F45641"/>
    <w:rsid w:val="00F4626A"/>
    <w:rsid w:val="00F4669B"/>
    <w:rsid w:val="00F468EF"/>
    <w:rsid w:val="00F46C9F"/>
    <w:rsid w:val="00F471AF"/>
    <w:rsid w:val="00F472E3"/>
    <w:rsid w:val="00F477FE"/>
    <w:rsid w:val="00F479BD"/>
    <w:rsid w:val="00F47D43"/>
    <w:rsid w:val="00F506A9"/>
    <w:rsid w:val="00F506EA"/>
    <w:rsid w:val="00F5198B"/>
    <w:rsid w:val="00F51AA5"/>
    <w:rsid w:val="00F5235B"/>
    <w:rsid w:val="00F5321E"/>
    <w:rsid w:val="00F53FCB"/>
    <w:rsid w:val="00F54194"/>
    <w:rsid w:val="00F5602E"/>
    <w:rsid w:val="00F56E0B"/>
    <w:rsid w:val="00F56EFE"/>
    <w:rsid w:val="00F572C7"/>
    <w:rsid w:val="00F578B1"/>
    <w:rsid w:val="00F57F09"/>
    <w:rsid w:val="00F57F63"/>
    <w:rsid w:val="00F60769"/>
    <w:rsid w:val="00F60EE3"/>
    <w:rsid w:val="00F62CEC"/>
    <w:rsid w:val="00F6378D"/>
    <w:rsid w:val="00F63F57"/>
    <w:rsid w:val="00F64885"/>
    <w:rsid w:val="00F66579"/>
    <w:rsid w:val="00F675AC"/>
    <w:rsid w:val="00F67870"/>
    <w:rsid w:val="00F7016B"/>
    <w:rsid w:val="00F70BD6"/>
    <w:rsid w:val="00F70E8A"/>
    <w:rsid w:val="00F72C32"/>
    <w:rsid w:val="00F72E51"/>
    <w:rsid w:val="00F734B6"/>
    <w:rsid w:val="00F738DB"/>
    <w:rsid w:val="00F73F7F"/>
    <w:rsid w:val="00F7442C"/>
    <w:rsid w:val="00F75192"/>
    <w:rsid w:val="00F75A05"/>
    <w:rsid w:val="00F75DFD"/>
    <w:rsid w:val="00F808E6"/>
    <w:rsid w:val="00F80AB1"/>
    <w:rsid w:val="00F81128"/>
    <w:rsid w:val="00F82351"/>
    <w:rsid w:val="00F8388E"/>
    <w:rsid w:val="00F83A96"/>
    <w:rsid w:val="00F8435D"/>
    <w:rsid w:val="00F84600"/>
    <w:rsid w:val="00F856FB"/>
    <w:rsid w:val="00F85D51"/>
    <w:rsid w:val="00F85DBC"/>
    <w:rsid w:val="00F85E40"/>
    <w:rsid w:val="00F85EEB"/>
    <w:rsid w:val="00F861E3"/>
    <w:rsid w:val="00F86A45"/>
    <w:rsid w:val="00F87D75"/>
    <w:rsid w:val="00F909FD"/>
    <w:rsid w:val="00F9142A"/>
    <w:rsid w:val="00F91723"/>
    <w:rsid w:val="00F91B7C"/>
    <w:rsid w:val="00F928A0"/>
    <w:rsid w:val="00F94B9A"/>
    <w:rsid w:val="00F95296"/>
    <w:rsid w:val="00F963E5"/>
    <w:rsid w:val="00F96AE2"/>
    <w:rsid w:val="00F9730C"/>
    <w:rsid w:val="00FA0929"/>
    <w:rsid w:val="00FA19A5"/>
    <w:rsid w:val="00FA1CDD"/>
    <w:rsid w:val="00FA3B81"/>
    <w:rsid w:val="00FA62DE"/>
    <w:rsid w:val="00FA6C27"/>
    <w:rsid w:val="00FA7069"/>
    <w:rsid w:val="00FA7D75"/>
    <w:rsid w:val="00FB026C"/>
    <w:rsid w:val="00FB076A"/>
    <w:rsid w:val="00FB0A88"/>
    <w:rsid w:val="00FB2217"/>
    <w:rsid w:val="00FB2B62"/>
    <w:rsid w:val="00FB2BB0"/>
    <w:rsid w:val="00FB2F72"/>
    <w:rsid w:val="00FB4297"/>
    <w:rsid w:val="00FB43A3"/>
    <w:rsid w:val="00FB5261"/>
    <w:rsid w:val="00FB532E"/>
    <w:rsid w:val="00FB5F1A"/>
    <w:rsid w:val="00FB63B6"/>
    <w:rsid w:val="00FB6833"/>
    <w:rsid w:val="00FB6936"/>
    <w:rsid w:val="00FC0376"/>
    <w:rsid w:val="00FC2271"/>
    <w:rsid w:val="00FC23AA"/>
    <w:rsid w:val="00FC3669"/>
    <w:rsid w:val="00FC3863"/>
    <w:rsid w:val="00FC3F5F"/>
    <w:rsid w:val="00FC4353"/>
    <w:rsid w:val="00FC446D"/>
    <w:rsid w:val="00FC4900"/>
    <w:rsid w:val="00FC4F6A"/>
    <w:rsid w:val="00FC52F5"/>
    <w:rsid w:val="00FD0097"/>
    <w:rsid w:val="00FD0552"/>
    <w:rsid w:val="00FD1679"/>
    <w:rsid w:val="00FD21DF"/>
    <w:rsid w:val="00FD29BB"/>
    <w:rsid w:val="00FD2A4F"/>
    <w:rsid w:val="00FD3779"/>
    <w:rsid w:val="00FD3E72"/>
    <w:rsid w:val="00FD4421"/>
    <w:rsid w:val="00FD5DA3"/>
    <w:rsid w:val="00FD783C"/>
    <w:rsid w:val="00FE018F"/>
    <w:rsid w:val="00FE093C"/>
    <w:rsid w:val="00FE1041"/>
    <w:rsid w:val="00FE136E"/>
    <w:rsid w:val="00FE13F2"/>
    <w:rsid w:val="00FE159C"/>
    <w:rsid w:val="00FE2241"/>
    <w:rsid w:val="00FE3BDA"/>
    <w:rsid w:val="00FE4666"/>
    <w:rsid w:val="00FE669F"/>
    <w:rsid w:val="00FE6E77"/>
    <w:rsid w:val="00FE731A"/>
    <w:rsid w:val="00FE7560"/>
    <w:rsid w:val="00FF08A2"/>
    <w:rsid w:val="00FF1BB2"/>
    <w:rsid w:val="00FF200E"/>
    <w:rsid w:val="00FF2646"/>
    <w:rsid w:val="00FF2839"/>
    <w:rsid w:val="00FF3479"/>
    <w:rsid w:val="00FF3AD4"/>
    <w:rsid w:val="00FF487C"/>
    <w:rsid w:val="00FF52BF"/>
    <w:rsid w:val="00FF752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7B69557"/>
  <w14:defaultImageDpi w14:val="32767"/>
  <w15:chartTrackingRefBased/>
  <w15:docId w15:val="{47E7BF0F-AE82-4BAB-BB6F-7A65BE1EF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C6B"/>
  </w:style>
  <w:style w:type="paragraph" w:styleId="Heading1">
    <w:name w:val="heading 1"/>
    <w:basedOn w:val="Normal"/>
    <w:next w:val="Normal"/>
    <w:link w:val="Heading1Char"/>
    <w:uiPriority w:val="9"/>
    <w:qFormat/>
    <w:rsid w:val="00D11C6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11C6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11C6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11C6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D11C6B"/>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D11C6B"/>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D11C6B"/>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D11C6B"/>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D11C6B"/>
    <w:pPr>
      <w:spacing w:after="0"/>
      <w:jc w:val="left"/>
      <w:outlineLvl w:val="8"/>
    </w:pPr>
    <w:rPr>
      <w:b/>
      <w:bCs/>
      <w:i/>
      <w:iCs/>
      <w:smallCaps/>
      <w:color w:val="385623"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C6B"/>
    <w:rPr>
      <w:smallCaps/>
      <w:spacing w:val="5"/>
      <w:sz w:val="32"/>
      <w:szCs w:val="32"/>
    </w:rPr>
  </w:style>
  <w:style w:type="character" w:customStyle="1" w:styleId="Heading2Char">
    <w:name w:val="Heading 2 Char"/>
    <w:basedOn w:val="DefaultParagraphFont"/>
    <w:link w:val="Heading2"/>
    <w:uiPriority w:val="9"/>
    <w:rsid w:val="00D11C6B"/>
    <w:rPr>
      <w:smallCaps/>
      <w:spacing w:val="5"/>
      <w:sz w:val="28"/>
      <w:szCs w:val="28"/>
    </w:rPr>
  </w:style>
  <w:style w:type="character" w:customStyle="1" w:styleId="Heading3Char">
    <w:name w:val="Heading 3 Char"/>
    <w:basedOn w:val="DefaultParagraphFont"/>
    <w:link w:val="Heading3"/>
    <w:uiPriority w:val="9"/>
    <w:rsid w:val="00D11C6B"/>
    <w:rPr>
      <w:smallCaps/>
      <w:spacing w:val="5"/>
      <w:sz w:val="24"/>
      <w:szCs w:val="24"/>
    </w:rPr>
  </w:style>
  <w:style w:type="character" w:customStyle="1" w:styleId="Heading4Char">
    <w:name w:val="Heading 4 Char"/>
    <w:basedOn w:val="DefaultParagraphFont"/>
    <w:link w:val="Heading4"/>
    <w:uiPriority w:val="9"/>
    <w:rsid w:val="00D11C6B"/>
    <w:rPr>
      <w:i/>
      <w:iCs/>
      <w:smallCaps/>
      <w:spacing w:val="10"/>
      <w:sz w:val="22"/>
      <w:szCs w:val="22"/>
    </w:rPr>
  </w:style>
  <w:style w:type="character" w:customStyle="1" w:styleId="Heading5Char">
    <w:name w:val="Heading 5 Char"/>
    <w:basedOn w:val="DefaultParagraphFont"/>
    <w:link w:val="Heading5"/>
    <w:uiPriority w:val="9"/>
    <w:semiHidden/>
    <w:rsid w:val="00D11C6B"/>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D11C6B"/>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D11C6B"/>
    <w:rPr>
      <w:b/>
      <w:bCs/>
      <w:smallCaps/>
      <w:color w:val="70AD47" w:themeColor="accent6"/>
      <w:spacing w:val="10"/>
    </w:rPr>
  </w:style>
  <w:style w:type="character" w:customStyle="1" w:styleId="Heading8Char">
    <w:name w:val="Heading 8 Char"/>
    <w:basedOn w:val="DefaultParagraphFont"/>
    <w:link w:val="Heading8"/>
    <w:uiPriority w:val="9"/>
    <w:semiHidden/>
    <w:rsid w:val="00D11C6B"/>
    <w:rPr>
      <w:b/>
      <w:bCs/>
      <w:i/>
      <w:iCs/>
      <w:smallCaps/>
      <w:color w:val="538135" w:themeColor="accent6" w:themeShade="BF"/>
    </w:rPr>
  </w:style>
  <w:style w:type="character" w:customStyle="1" w:styleId="Heading9Char">
    <w:name w:val="Heading 9 Char"/>
    <w:basedOn w:val="DefaultParagraphFont"/>
    <w:link w:val="Heading9"/>
    <w:uiPriority w:val="9"/>
    <w:semiHidden/>
    <w:rsid w:val="00D11C6B"/>
    <w:rPr>
      <w:b/>
      <w:bCs/>
      <w:i/>
      <w:iCs/>
      <w:smallCaps/>
      <w:color w:val="385623" w:themeColor="accent6" w:themeShade="80"/>
    </w:rPr>
  </w:style>
  <w:style w:type="paragraph" w:styleId="Caption">
    <w:name w:val="caption"/>
    <w:basedOn w:val="Normal"/>
    <w:next w:val="Normal"/>
    <w:uiPriority w:val="35"/>
    <w:unhideWhenUsed/>
    <w:qFormat/>
    <w:rsid w:val="00D11C6B"/>
    <w:rPr>
      <w:b/>
      <w:bCs/>
      <w:caps/>
      <w:sz w:val="16"/>
      <w:szCs w:val="16"/>
    </w:rPr>
  </w:style>
  <w:style w:type="paragraph" w:styleId="Title">
    <w:name w:val="Title"/>
    <w:basedOn w:val="Normal"/>
    <w:next w:val="Normal"/>
    <w:link w:val="TitleChar"/>
    <w:uiPriority w:val="10"/>
    <w:qFormat/>
    <w:rsid w:val="00D11C6B"/>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D11C6B"/>
    <w:rPr>
      <w:smallCaps/>
      <w:color w:val="262626" w:themeColor="text1" w:themeTint="D9"/>
      <w:sz w:val="52"/>
      <w:szCs w:val="52"/>
    </w:rPr>
  </w:style>
  <w:style w:type="paragraph" w:styleId="Subtitle">
    <w:name w:val="Subtitle"/>
    <w:basedOn w:val="Normal"/>
    <w:next w:val="Normal"/>
    <w:link w:val="SubtitleChar"/>
    <w:uiPriority w:val="11"/>
    <w:qFormat/>
    <w:rsid w:val="00D11C6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11C6B"/>
    <w:rPr>
      <w:rFonts w:asciiTheme="majorHAnsi" w:eastAsiaTheme="majorEastAsia" w:hAnsiTheme="majorHAnsi" w:cstheme="majorBidi"/>
    </w:rPr>
  </w:style>
  <w:style w:type="character" w:styleId="Strong">
    <w:name w:val="Strong"/>
    <w:uiPriority w:val="22"/>
    <w:qFormat/>
    <w:rsid w:val="00D11C6B"/>
    <w:rPr>
      <w:b/>
      <w:bCs/>
      <w:color w:val="70AD47" w:themeColor="accent6"/>
    </w:rPr>
  </w:style>
  <w:style w:type="character" w:styleId="Emphasis">
    <w:name w:val="Emphasis"/>
    <w:uiPriority w:val="20"/>
    <w:qFormat/>
    <w:rsid w:val="00D11C6B"/>
    <w:rPr>
      <w:b/>
      <w:bCs/>
      <w:i/>
      <w:iCs/>
      <w:spacing w:val="10"/>
    </w:rPr>
  </w:style>
  <w:style w:type="paragraph" w:styleId="NoSpacing">
    <w:name w:val="No Spacing"/>
    <w:uiPriority w:val="1"/>
    <w:qFormat/>
    <w:rsid w:val="00D11C6B"/>
    <w:pPr>
      <w:spacing w:after="0" w:line="240" w:lineRule="auto"/>
    </w:pPr>
  </w:style>
  <w:style w:type="paragraph" w:styleId="Quote">
    <w:name w:val="Quote"/>
    <w:basedOn w:val="Normal"/>
    <w:next w:val="Normal"/>
    <w:link w:val="QuoteChar"/>
    <w:uiPriority w:val="29"/>
    <w:qFormat/>
    <w:rsid w:val="00D11C6B"/>
    <w:rPr>
      <w:i/>
      <w:iCs/>
    </w:rPr>
  </w:style>
  <w:style w:type="character" w:customStyle="1" w:styleId="QuoteChar">
    <w:name w:val="Quote Char"/>
    <w:basedOn w:val="DefaultParagraphFont"/>
    <w:link w:val="Quote"/>
    <w:uiPriority w:val="29"/>
    <w:rsid w:val="00D11C6B"/>
    <w:rPr>
      <w:i/>
      <w:iCs/>
    </w:rPr>
  </w:style>
  <w:style w:type="paragraph" w:styleId="IntenseQuote">
    <w:name w:val="Intense Quote"/>
    <w:basedOn w:val="Normal"/>
    <w:next w:val="Normal"/>
    <w:link w:val="IntenseQuoteChar"/>
    <w:uiPriority w:val="30"/>
    <w:qFormat/>
    <w:rsid w:val="00D11C6B"/>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D11C6B"/>
    <w:rPr>
      <w:b/>
      <w:bCs/>
      <w:i/>
      <w:iCs/>
    </w:rPr>
  </w:style>
  <w:style w:type="character" w:styleId="SubtleEmphasis">
    <w:name w:val="Subtle Emphasis"/>
    <w:uiPriority w:val="19"/>
    <w:qFormat/>
    <w:rsid w:val="00D11C6B"/>
    <w:rPr>
      <w:i/>
      <w:iCs/>
    </w:rPr>
  </w:style>
  <w:style w:type="character" w:styleId="IntenseEmphasis">
    <w:name w:val="Intense Emphasis"/>
    <w:uiPriority w:val="21"/>
    <w:qFormat/>
    <w:rsid w:val="00D11C6B"/>
    <w:rPr>
      <w:b/>
      <w:bCs/>
      <w:i/>
      <w:iCs/>
      <w:color w:val="70AD47" w:themeColor="accent6"/>
      <w:spacing w:val="10"/>
    </w:rPr>
  </w:style>
  <w:style w:type="character" w:styleId="SubtleReference">
    <w:name w:val="Subtle Reference"/>
    <w:uiPriority w:val="31"/>
    <w:qFormat/>
    <w:rsid w:val="00D11C6B"/>
    <w:rPr>
      <w:b/>
      <w:bCs/>
    </w:rPr>
  </w:style>
  <w:style w:type="character" w:styleId="IntenseReference">
    <w:name w:val="Intense Reference"/>
    <w:uiPriority w:val="32"/>
    <w:qFormat/>
    <w:rsid w:val="00D11C6B"/>
    <w:rPr>
      <w:b/>
      <w:bCs/>
      <w:smallCaps/>
      <w:spacing w:val="5"/>
      <w:sz w:val="22"/>
      <w:szCs w:val="22"/>
      <w:u w:val="single"/>
    </w:rPr>
  </w:style>
  <w:style w:type="character" w:styleId="BookTitle">
    <w:name w:val="Book Title"/>
    <w:uiPriority w:val="33"/>
    <w:qFormat/>
    <w:rsid w:val="00D11C6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11C6B"/>
    <w:pPr>
      <w:outlineLvl w:val="9"/>
    </w:pPr>
  </w:style>
  <w:style w:type="character" w:styleId="PlaceholderText">
    <w:name w:val="Placeholder Text"/>
    <w:basedOn w:val="DefaultParagraphFont"/>
    <w:uiPriority w:val="99"/>
    <w:semiHidden/>
    <w:rsid w:val="00CF7AFD"/>
    <w:rPr>
      <w:color w:val="808080"/>
    </w:rPr>
  </w:style>
  <w:style w:type="character" w:styleId="CommentReference">
    <w:name w:val="annotation reference"/>
    <w:basedOn w:val="DefaultParagraphFont"/>
    <w:uiPriority w:val="99"/>
    <w:semiHidden/>
    <w:unhideWhenUsed/>
    <w:rsid w:val="0054446F"/>
    <w:rPr>
      <w:sz w:val="16"/>
      <w:szCs w:val="16"/>
    </w:rPr>
  </w:style>
  <w:style w:type="paragraph" w:styleId="CommentText">
    <w:name w:val="annotation text"/>
    <w:basedOn w:val="Normal"/>
    <w:link w:val="CommentTextChar"/>
    <w:uiPriority w:val="99"/>
    <w:unhideWhenUsed/>
    <w:rsid w:val="0054446F"/>
    <w:pPr>
      <w:spacing w:line="240" w:lineRule="auto"/>
    </w:pPr>
  </w:style>
  <w:style w:type="character" w:customStyle="1" w:styleId="CommentTextChar">
    <w:name w:val="Comment Text Char"/>
    <w:basedOn w:val="DefaultParagraphFont"/>
    <w:link w:val="CommentText"/>
    <w:uiPriority w:val="99"/>
    <w:rsid w:val="0054446F"/>
    <w:rPr>
      <w:sz w:val="20"/>
      <w:szCs w:val="20"/>
    </w:rPr>
  </w:style>
  <w:style w:type="paragraph" w:styleId="CommentSubject">
    <w:name w:val="annotation subject"/>
    <w:basedOn w:val="CommentText"/>
    <w:next w:val="CommentText"/>
    <w:link w:val="CommentSubjectChar"/>
    <w:uiPriority w:val="99"/>
    <w:semiHidden/>
    <w:unhideWhenUsed/>
    <w:rsid w:val="0054446F"/>
    <w:rPr>
      <w:b/>
      <w:bCs/>
    </w:rPr>
  </w:style>
  <w:style w:type="character" w:customStyle="1" w:styleId="CommentSubjectChar">
    <w:name w:val="Comment Subject Char"/>
    <w:basedOn w:val="CommentTextChar"/>
    <w:link w:val="CommentSubject"/>
    <w:uiPriority w:val="99"/>
    <w:semiHidden/>
    <w:rsid w:val="0054446F"/>
    <w:rPr>
      <w:b/>
      <w:bCs/>
      <w:sz w:val="20"/>
      <w:szCs w:val="20"/>
    </w:rPr>
  </w:style>
  <w:style w:type="paragraph" w:styleId="Revision">
    <w:name w:val="Revision"/>
    <w:hidden/>
    <w:uiPriority w:val="99"/>
    <w:semiHidden/>
    <w:rsid w:val="00343534"/>
    <w:pPr>
      <w:spacing w:after="0" w:line="240" w:lineRule="auto"/>
    </w:pPr>
  </w:style>
  <w:style w:type="paragraph" w:styleId="Bibliography">
    <w:name w:val="Bibliography"/>
    <w:basedOn w:val="Normal"/>
    <w:next w:val="Normal"/>
    <w:uiPriority w:val="37"/>
    <w:unhideWhenUsed/>
    <w:rsid w:val="0033558F"/>
    <w:pPr>
      <w:tabs>
        <w:tab w:val="left" w:pos="264"/>
      </w:tabs>
      <w:spacing w:after="0" w:line="480" w:lineRule="auto"/>
      <w:ind w:left="264" w:hanging="264"/>
    </w:pPr>
  </w:style>
  <w:style w:type="paragraph" w:styleId="Header">
    <w:name w:val="header"/>
    <w:basedOn w:val="Normal"/>
    <w:link w:val="HeaderChar"/>
    <w:uiPriority w:val="99"/>
    <w:unhideWhenUsed/>
    <w:rsid w:val="008651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51F7"/>
  </w:style>
  <w:style w:type="paragraph" w:styleId="Footer">
    <w:name w:val="footer"/>
    <w:basedOn w:val="Normal"/>
    <w:link w:val="FooterChar"/>
    <w:uiPriority w:val="99"/>
    <w:unhideWhenUsed/>
    <w:rsid w:val="008651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51F7"/>
  </w:style>
  <w:style w:type="paragraph" w:styleId="ListParagraph">
    <w:name w:val="List Paragraph"/>
    <w:basedOn w:val="Normal"/>
    <w:uiPriority w:val="34"/>
    <w:qFormat/>
    <w:rsid w:val="005F4258"/>
    <w:pPr>
      <w:ind w:left="720"/>
      <w:contextualSpacing/>
    </w:pPr>
  </w:style>
  <w:style w:type="character" w:styleId="Hyperlink">
    <w:name w:val="Hyperlink"/>
    <w:basedOn w:val="DefaultParagraphFont"/>
    <w:uiPriority w:val="99"/>
    <w:unhideWhenUsed/>
    <w:rsid w:val="00D93909"/>
    <w:rPr>
      <w:color w:val="0563C1" w:themeColor="hyperlink"/>
      <w:u w:val="single"/>
    </w:rPr>
  </w:style>
  <w:style w:type="character" w:customStyle="1" w:styleId="UnresolvedMention1">
    <w:name w:val="Unresolved Mention1"/>
    <w:basedOn w:val="DefaultParagraphFont"/>
    <w:uiPriority w:val="99"/>
    <w:semiHidden/>
    <w:unhideWhenUsed/>
    <w:rsid w:val="00D93909"/>
    <w:rPr>
      <w:color w:val="605E5C"/>
      <w:shd w:val="clear" w:color="auto" w:fill="E1DFDD"/>
    </w:rPr>
  </w:style>
  <w:style w:type="character" w:styleId="FollowedHyperlink">
    <w:name w:val="FollowedHyperlink"/>
    <w:basedOn w:val="DefaultParagraphFont"/>
    <w:uiPriority w:val="99"/>
    <w:semiHidden/>
    <w:unhideWhenUsed/>
    <w:rsid w:val="0074733E"/>
    <w:rPr>
      <w:color w:val="954F72" w:themeColor="followedHyperlink"/>
      <w:u w:val="single"/>
    </w:rPr>
  </w:style>
  <w:style w:type="table" w:styleId="TableGrid">
    <w:name w:val="Table Grid"/>
    <w:basedOn w:val="TableNormal"/>
    <w:uiPriority w:val="39"/>
    <w:rsid w:val="00934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34A1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F75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769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unhideWhenUsed/>
    <w:rsid w:val="00624FE2"/>
    <w:rPr>
      <w:color w:val="2B579A"/>
      <w:shd w:val="clear" w:color="auto" w:fill="E1DFDD"/>
    </w:rPr>
  </w:style>
  <w:style w:type="character" w:styleId="Mention">
    <w:name w:val="Mention"/>
    <w:basedOn w:val="DefaultParagraphFont"/>
    <w:uiPriority w:val="99"/>
    <w:rsid w:val="00013936"/>
    <w:rPr>
      <w:color w:val="2B579A"/>
      <w:shd w:val="clear" w:color="auto" w:fill="E1DFDD"/>
    </w:rPr>
  </w:style>
  <w:style w:type="character" w:customStyle="1" w:styleId="katex-mathml">
    <w:name w:val="katex-mathml"/>
    <w:basedOn w:val="DefaultParagraphFont"/>
    <w:rsid w:val="00CF6907"/>
  </w:style>
  <w:style w:type="character" w:customStyle="1" w:styleId="mord">
    <w:name w:val="mord"/>
    <w:basedOn w:val="DefaultParagraphFont"/>
    <w:rsid w:val="00CF6907"/>
  </w:style>
  <w:style w:type="character" w:customStyle="1" w:styleId="vlist-s">
    <w:name w:val="vlist-s"/>
    <w:basedOn w:val="DefaultParagraphFont"/>
    <w:rsid w:val="00CF6907"/>
  </w:style>
  <w:style w:type="character" w:customStyle="1" w:styleId="mopen">
    <w:name w:val="mopen"/>
    <w:basedOn w:val="DefaultParagraphFont"/>
    <w:rsid w:val="004E5893"/>
  </w:style>
  <w:style w:type="character" w:customStyle="1" w:styleId="mpunct">
    <w:name w:val="mpunct"/>
    <w:basedOn w:val="DefaultParagraphFont"/>
    <w:rsid w:val="004E5893"/>
  </w:style>
  <w:style w:type="character" w:customStyle="1" w:styleId="mclose">
    <w:name w:val="mclose"/>
    <w:basedOn w:val="DefaultParagraphFont"/>
    <w:rsid w:val="004E5893"/>
  </w:style>
  <w:style w:type="character" w:customStyle="1" w:styleId="mrel">
    <w:name w:val="mrel"/>
    <w:basedOn w:val="DefaultParagraphFont"/>
    <w:rsid w:val="004E5893"/>
  </w:style>
  <w:style w:type="character" w:customStyle="1" w:styleId="mop">
    <w:name w:val="mop"/>
    <w:basedOn w:val="DefaultParagraphFont"/>
    <w:rsid w:val="004E5893"/>
  </w:style>
  <w:style w:type="character" w:customStyle="1" w:styleId="delimsizing">
    <w:name w:val="delimsizing"/>
    <w:basedOn w:val="DefaultParagraphFont"/>
    <w:rsid w:val="004E5893"/>
  </w:style>
  <w:style w:type="character" w:styleId="UnresolvedMention">
    <w:name w:val="Unresolved Mention"/>
    <w:basedOn w:val="DefaultParagraphFont"/>
    <w:uiPriority w:val="99"/>
    <w:rsid w:val="00E56BE1"/>
    <w:rPr>
      <w:color w:val="605E5C"/>
      <w:shd w:val="clear" w:color="auto" w:fill="E1DFDD"/>
    </w:rPr>
  </w:style>
  <w:style w:type="paragraph" w:styleId="NormalWeb">
    <w:name w:val="Normal (Web)"/>
    <w:basedOn w:val="Normal"/>
    <w:uiPriority w:val="99"/>
    <w:semiHidden/>
    <w:unhideWhenUsed/>
    <w:rsid w:val="003A68D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38-6" TargetMode="External"/><Relationship Id="rId2" Type="http://schemas.openxmlformats.org/officeDocument/2006/relationships/hyperlink" Target="https://www.nature.com/articles/s41560-020-0555-3" TargetMode="External"/><Relationship Id="rId1" Type="http://schemas.openxmlformats.org/officeDocument/2006/relationships/hyperlink" Target="https://protect.checkpoint.com/v2/___https://www.nature.com/articles/s41586-023-06738-6/figures/3___.YzJlOmlpYXNhOmM6bzoxY2M5YWVlMmRiNjhkMmM1NjM5MGJhOTZlOGE3Y2JjOTo2OjhiMDk6OTZhYmRkOWVmODBhY2RhZDUyYzMyNGMyNmY3ODhhNzU0MzkyNGI1MTBjM2I4OTkyYjU5ZjRlYjI4NjMzNjg2MTpwOkY6Tg"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8ED760-0A99-584B-837B-6CBDBC7951C3}">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B9E74-266E-4A75-91FB-6D9547C3B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23</Pages>
  <Words>43373</Words>
  <Characters>247229</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290022</CharactersWithSpaces>
  <SharedDoc>false</SharedDoc>
  <HLinks>
    <vt:vector size="12" baseType="variant">
      <vt:variant>
        <vt:i4>3735647</vt:i4>
      </vt:variant>
      <vt:variant>
        <vt:i4>3</vt:i4>
      </vt:variant>
      <vt:variant>
        <vt:i4>0</vt:i4>
      </vt:variant>
      <vt:variant>
        <vt:i4>5</vt:i4>
      </vt:variant>
      <vt:variant>
        <vt:lpwstr>mailto:jrogelj@ic.ac.uk</vt:lpwstr>
      </vt:variant>
      <vt:variant>
        <vt:lpwstr/>
      </vt:variant>
      <vt:variant>
        <vt:i4>589895</vt:i4>
      </vt:variant>
      <vt:variant>
        <vt:i4>0</vt:i4>
      </vt:variant>
      <vt:variant>
        <vt:i4>0</vt:i4>
      </vt:variant>
      <vt:variant>
        <vt:i4>5</vt:i4>
      </vt:variant>
      <vt:variant>
        <vt:lpwstr>https://protect.checkpoint.com/v2/___https://www.nature.com/articles/s41586-023-06738-6/figures/3___.YzJlOmlpYXNhOmM6bzoxY2M5YWVlMmRiNjhkMmM1NjM5MGJhOTZlOGE3Y2JjOTo2OjhiMDk6OTZhYmRkOWVmODBhY2RhZDUyYzMyNGMyNmY3ODhhNzU0MzkyNGI1MTBjM2I4OTkyYjU5ZjRlYjI4NjMzNjg2MTpwOkY6Tg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Rogelj, Joeri</dc:creator>
  <cp:keywords/>
  <dc:description/>
  <cp:lastModifiedBy>Beath, Hamish R</cp:lastModifiedBy>
  <cp:revision>99</cp:revision>
  <dcterms:created xsi:type="dcterms:W3CDTF">2025-09-06T19:45:00Z</dcterms:created>
  <dcterms:modified xsi:type="dcterms:W3CDTF">2025-10-09T20:58:00Z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{"goals":[],"domain":"general","emotions":[],"dialect":"british"}</vt:lpwstr>
  </property>
  <property fmtid="{D5CDD505-2E9C-101B-9397-08002B2CF9AE}" pid="3" name="grammarly_documentId">
    <vt:lpwstr>documentId_6003</vt:lpwstr>
  </property>
  <property fmtid="{D5CDD505-2E9C-101B-9397-08002B2CF9AE}" pid="4" name="_DocHome">
    <vt:i4>-311329568</vt:i4>
  </property>
  <property fmtid="{D5CDD505-2E9C-101B-9397-08002B2CF9AE}" pid="5" name="ZOTERO_PREF_1">
    <vt:lpwstr>&lt;data data-version="3" zotero-version="7.0.26"&gt;&lt;session id="qxj3Nevv"/&gt;&lt;style id="http://www.zotero.org/styles/nature" hasBibliography="1" bibliographyStyleHasBeenSet="1"/&gt;&lt;prefs&gt;&lt;pref name="fieldType" value="Field"/&gt;&lt;pref name="automaticJournalAbbreviati</vt:lpwstr>
  </property>
  <property fmtid="{D5CDD505-2E9C-101B-9397-08002B2CF9AE}" pid="6" name="ZOTERO_PREF_2">
    <vt:lpwstr>ons" value="true"/&gt;&lt;pref name="delayCitationUpdates" value="true"/&gt;&lt;pref name="dontAskDelayCitationUpdates" value="true"/&gt;&lt;/prefs&gt;&lt;/data&gt;</vt:lpwstr>
  </property>
</Properties>
</file>