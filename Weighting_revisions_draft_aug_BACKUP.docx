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B69557" w14:textId="59661848" w:rsidR="001E6194" w:rsidRPr="001851EA" w:rsidRDefault="006342C2" w:rsidP="00AE21F5">
      <w:pPr>
        <w:pStyle w:val="Heading1"/>
      </w:pPr>
      <w:commentRangeStart w:id="0"/>
      <w:r w:rsidRPr="001851EA">
        <w:t xml:space="preserve">Title: </w:t>
      </w:r>
      <w:commentRangeEnd w:id="0"/>
      <w:r w:rsidR="0054446F" w:rsidRPr="001851EA">
        <w:rPr>
          <w:rStyle w:val="CommentReference"/>
        </w:rPr>
        <w:commentReference w:id="0"/>
      </w:r>
    </w:p>
    <w:p w14:paraId="47B69558" w14:textId="77777777" w:rsidR="006342C2" w:rsidRPr="001851EA" w:rsidRDefault="00965654">
      <w:r w:rsidRPr="001851EA">
        <w:t>A</w:t>
      </w:r>
      <w:r w:rsidR="00867EC6" w:rsidRPr="001851EA">
        <w:t>n emission scenario w</w:t>
      </w:r>
      <w:r w:rsidR="00B93690" w:rsidRPr="001851EA">
        <w:t>eighting</w:t>
      </w:r>
      <w:r w:rsidR="00BA3C40" w:rsidRPr="001851EA">
        <w:t xml:space="preserve"> framework</w:t>
      </w:r>
      <w:r w:rsidR="00B93690" w:rsidRPr="001851EA">
        <w:t xml:space="preserve"> </w:t>
      </w:r>
      <w:r w:rsidR="00704D17" w:rsidRPr="001851EA">
        <w:t>to improve the use of</w:t>
      </w:r>
      <w:r w:rsidR="00C20284" w:rsidRPr="001851EA">
        <w:t xml:space="preserve"> scenario</w:t>
      </w:r>
      <w:r w:rsidR="00704D17" w:rsidRPr="001851EA">
        <w:t xml:space="preserve"> </w:t>
      </w:r>
      <w:r w:rsidRPr="001851EA">
        <w:t xml:space="preserve">ensembles of opportunity </w:t>
      </w:r>
    </w:p>
    <w:p w14:paraId="47B69559" w14:textId="77777777" w:rsidR="006342C2" w:rsidRPr="001851EA" w:rsidRDefault="006342C2"/>
    <w:p w14:paraId="47B6955A" w14:textId="06CA0EF4" w:rsidR="009C38C4" w:rsidRPr="001851EA" w:rsidRDefault="00965654" w:rsidP="006342C2">
      <w:r w:rsidRPr="001851EA">
        <w:rPr>
          <w:rStyle w:val="Heading1Char"/>
        </w:rPr>
        <w:t xml:space="preserve">Authors: </w:t>
      </w:r>
      <w:r w:rsidR="00224BB4" w:rsidRPr="001851EA">
        <w:rPr>
          <w:rStyle w:val="Heading1Char"/>
        </w:rPr>
        <w:br/>
      </w:r>
      <w:r w:rsidR="00CF5692" w:rsidRPr="001851EA">
        <w:t>Hamish Beath</w:t>
      </w:r>
      <w:r w:rsidR="00CF5692" w:rsidRPr="001851EA">
        <w:rPr>
          <w:vertAlign w:val="superscript"/>
        </w:rPr>
        <w:t>1</w:t>
      </w:r>
      <w:r w:rsidR="00CF5692" w:rsidRPr="001851EA">
        <w:t xml:space="preserve">, </w:t>
      </w:r>
      <w:r w:rsidRPr="001851EA">
        <w:t>Chris Smith</w:t>
      </w:r>
      <w:r w:rsidR="00CF5692" w:rsidRPr="001851EA">
        <w:rPr>
          <w:vertAlign w:val="superscript"/>
        </w:rPr>
        <w:t>2</w:t>
      </w:r>
      <w:r w:rsidRPr="001851EA">
        <w:rPr>
          <w:vertAlign w:val="superscript"/>
        </w:rPr>
        <w:t>,</w:t>
      </w:r>
      <w:r w:rsidR="00CF5692" w:rsidRPr="001851EA">
        <w:rPr>
          <w:vertAlign w:val="superscript"/>
        </w:rPr>
        <w:t>3</w:t>
      </w:r>
      <w:r w:rsidRPr="001851EA">
        <w:t>, Jarmo Kikstra</w:t>
      </w:r>
      <w:r w:rsidR="00CF5692" w:rsidRPr="001851EA">
        <w:rPr>
          <w:vertAlign w:val="superscript"/>
        </w:rPr>
        <w:t>1</w:t>
      </w:r>
      <w:r w:rsidRPr="001851EA">
        <w:rPr>
          <w:vertAlign w:val="superscript"/>
        </w:rPr>
        <w:t>,3,4</w:t>
      </w:r>
      <w:r w:rsidRPr="001851EA">
        <w:t>,</w:t>
      </w:r>
      <w:ins w:id="1" w:author="Beath, Hamish R" w:date="2025-09-02T16:46:00Z" w16du:dateUtc="2025-09-02T15:46:00Z">
        <w:r w:rsidR="00B41DFE">
          <w:t xml:space="preserve"> Mark Dekker</w:t>
        </w:r>
      </w:ins>
      <w:ins w:id="2" w:author="Beath, Hamish R" w:date="2025-09-02T16:47:00Z" w16du:dateUtc="2025-09-02T15:47:00Z">
        <w:r w:rsidR="003A68D2">
          <w:rPr>
            <w:vertAlign w:val="superscript"/>
          </w:rPr>
          <w:t>5,6</w:t>
        </w:r>
      </w:ins>
      <w:ins w:id="3" w:author="Beath, Hamish R" w:date="2025-09-02T16:46:00Z" w16du:dateUtc="2025-09-02T15:46:00Z">
        <w:r w:rsidR="00B41DFE">
          <w:t>,</w:t>
        </w:r>
      </w:ins>
      <w:r w:rsidRPr="001851EA">
        <w:t xml:space="preserve"> Matthew J. Gidden</w:t>
      </w:r>
      <w:r w:rsidR="00CF5692" w:rsidRPr="001851EA">
        <w:rPr>
          <w:vertAlign w:val="superscript"/>
        </w:rPr>
        <w:t>3</w:t>
      </w:r>
      <w:r w:rsidRPr="001851EA">
        <w:rPr>
          <w:vertAlign w:val="superscript"/>
        </w:rPr>
        <w:t>,</w:t>
      </w:r>
      <w:ins w:id="4" w:author="Beath, Hamish R" w:date="2025-09-02T16:47:00Z" w16du:dateUtc="2025-09-02T15:47:00Z">
        <w:r w:rsidR="003A68D2">
          <w:rPr>
            <w:vertAlign w:val="superscript"/>
          </w:rPr>
          <w:t>7</w:t>
        </w:r>
      </w:ins>
      <w:del w:id="5" w:author="Beath, Hamish R" w:date="2025-09-02T16:47:00Z" w16du:dateUtc="2025-09-02T15:47:00Z">
        <w:r w:rsidRPr="001851EA" w:rsidDel="003A68D2">
          <w:rPr>
            <w:vertAlign w:val="superscript"/>
          </w:rPr>
          <w:delText>5</w:delText>
        </w:r>
      </w:del>
      <w:r w:rsidR="00B061AC" w:rsidRPr="001851EA">
        <w:t>, Joeri Rogelj</w:t>
      </w:r>
      <w:r w:rsidR="00CF5692" w:rsidRPr="001851EA">
        <w:rPr>
          <w:vertAlign w:val="superscript"/>
        </w:rPr>
        <w:t>1</w:t>
      </w:r>
      <w:r w:rsidR="00B061AC" w:rsidRPr="001851EA">
        <w:rPr>
          <w:vertAlign w:val="superscript"/>
        </w:rPr>
        <w:t>,3,</w:t>
      </w:r>
      <w:ins w:id="6" w:author="Beath, Hamish R" w:date="2025-09-06T09:22:00Z" w16du:dateUtc="2025-09-06T08:22:00Z">
        <w:r w:rsidR="007428B2">
          <w:rPr>
            <w:vertAlign w:val="superscript"/>
          </w:rPr>
          <w:t>4</w:t>
        </w:r>
      </w:ins>
      <w:del w:id="7" w:author="Beath, Hamish R" w:date="2025-09-02T16:47:00Z" w16du:dateUtc="2025-09-02T15:47:00Z">
        <w:r w:rsidR="00B061AC" w:rsidRPr="001851EA" w:rsidDel="003A68D2">
          <w:rPr>
            <w:vertAlign w:val="superscript"/>
          </w:rPr>
          <w:delText>4</w:delText>
        </w:r>
      </w:del>
    </w:p>
    <w:p w14:paraId="47B6955B" w14:textId="77777777" w:rsidR="006342C2" w:rsidRPr="001851EA" w:rsidRDefault="006342C2"/>
    <w:p w14:paraId="47B6955C" w14:textId="77777777" w:rsidR="006342C2" w:rsidRPr="001851EA" w:rsidRDefault="00965654" w:rsidP="00AE21F5">
      <w:pPr>
        <w:pStyle w:val="Heading1"/>
      </w:pPr>
      <w:r w:rsidRPr="001851EA">
        <w:t>Affiliations</w:t>
      </w:r>
      <w:r w:rsidR="00224BB4" w:rsidRPr="001851EA">
        <w:t>:</w:t>
      </w:r>
    </w:p>
    <w:p w14:paraId="47B6955D" w14:textId="77777777" w:rsidR="00CF5692" w:rsidRPr="001851EA" w:rsidRDefault="00965654" w:rsidP="00CF5692">
      <w:r w:rsidRPr="001851EA">
        <w:rPr>
          <w:vertAlign w:val="superscript"/>
        </w:rPr>
        <w:t>1</w:t>
      </w:r>
      <w:r w:rsidRPr="001851EA">
        <w:t>Centre for Environmental Policy, Faculty of Natural Sciences, Imperial College, London, United</w:t>
      </w:r>
      <w:r w:rsidR="00941651" w:rsidRPr="001851EA">
        <w:t xml:space="preserve"> Kingdom</w:t>
      </w:r>
    </w:p>
    <w:p w14:paraId="47B6955E" w14:textId="0716B48A" w:rsidR="00224BB4" w:rsidRPr="001851EA" w:rsidRDefault="00965654" w:rsidP="00224BB4">
      <w:r w:rsidRPr="001851EA">
        <w:rPr>
          <w:vertAlign w:val="superscript"/>
        </w:rPr>
        <w:t>2</w:t>
      </w:r>
      <w:r w:rsidR="001851EA" w:rsidRPr="001851EA">
        <w:t>Department of Wate</w:t>
      </w:r>
      <w:r w:rsidR="001851EA" w:rsidRPr="002E1895">
        <w:t xml:space="preserve">r and Climate, </w:t>
      </w:r>
      <w:r w:rsidR="001851EA" w:rsidRPr="001851EA">
        <w:t>Vrije Universiteit Brussel, Brussels, Belgium</w:t>
      </w:r>
    </w:p>
    <w:p w14:paraId="47B6955F" w14:textId="77777777" w:rsidR="00224BB4" w:rsidRPr="001851EA" w:rsidRDefault="00965654" w:rsidP="00224BB4">
      <w:r w:rsidRPr="001851EA">
        <w:rPr>
          <w:vertAlign w:val="superscript"/>
        </w:rPr>
        <w:t>3</w:t>
      </w:r>
      <w:r w:rsidRPr="001851EA">
        <w:t>International Institute for Applied Systems Analysis (IIASA), Laxenburg, Austria</w:t>
      </w:r>
    </w:p>
    <w:p w14:paraId="47B69560" w14:textId="77777777" w:rsidR="00224BB4" w:rsidRDefault="00965654" w:rsidP="00224BB4">
      <w:pPr>
        <w:rPr>
          <w:ins w:id="8" w:author="Beath, Hamish R" w:date="2025-09-02T16:47:00Z" w16du:dateUtc="2025-09-02T15:47:00Z"/>
        </w:rPr>
      </w:pPr>
      <w:r w:rsidRPr="001851EA">
        <w:rPr>
          <w:vertAlign w:val="superscript"/>
        </w:rPr>
        <w:t>4</w:t>
      </w:r>
      <w:r w:rsidRPr="001851EA">
        <w:t>The Grantham Institute for Climate Change and the Environment, Imperial College London, London, United Kingdom</w:t>
      </w:r>
    </w:p>
    <w:p w14:paraId="7950C530" w14:textId="48270AF1" w:rsidR="003A68D2" w:rsidRDefault="003A68D2" w:rsidP="003A68D2">
      <w:pPr>
        <w:rPr>
          <w:ins w:id="9" w:author="Beath, Hamish R" w:date="2025-09-02T16:48:00Z" w16du:dateUtc="2025-09-02T15:48:00Z"/>
        </w:rPr>
      </w:pPr>
      <w:ins w:id="10" w:author="Beath, Hamish R" w:date="2025-09-02T16:47:00Z" w16du:dateUtc="2025-09-02T15:47:00Z">
        <w:r>
          <w:rPr>
            <w:vertAlign w:val="superscript"/>
          </w:rPr>
          <w:t>5</w:t>
        </w:r>
      </w:ins>
      <w:ins w:id="11" w:author="Beath, Hamish R" w:date="2025-09-02T16:48:00Z" w16du:dateUtc="2025-09-02T15:48:00Z">
        <w:r>
          <w:rPr>
            <w:vertAlign w:val="superscript"/>
          </w:rPr>
          <w:t xml:space="preserve"> </w:t>
        </w:r>
      </w:ins>
      <w:ins w:id="12" w:author="Beath, Hamish R" w:date="2025-09-02T16:48:00Z">
        <w:r w:rsidRPr="003A68D2">
          <w:rPr>
            <w:rPrChange w:id="13" w:author="Beath, Hamish R" w:date="2025-09-02T16:48:00Z" w16du:dateUtc="2025-09-02T15:48:00Z">
              <w:rPr>
                <w:vertAlign w:val="superscript"/>
              </w:rPr>
            </w:rPrChange>
          </w:rPr>
          <w:t>PBL Netherlands Environmental Assessment Agency, The Hauge, Netherlands</w:t>
        </w:r>
      </w:ins>
    </w:p>
    <w:p w14:paraId="2A4539AE" w14:textId="493FC43C" w:rsidR="003A68D2" w:rsidRPr="001851EA" w:rsidRDefault="003A68D2" w:rsidP="00224BB4">
      <w:ins w:id="14" w:author="Beath, Hamish R" w:date="2025-09-02T16:48:00Z" w16du:dateUtc="2025-09-02T15:48:00Z">
        <w:r>
          <w:rPr>
            <w:vertAlign w:val="superscript"/>
          </w:rPr>
          <w:t>6</w:t>
        </w:r>
      </w:ins>
      <w:ins w:id="15" w:author="Beath, Hamish R" w:date="2025-09-02T16:49:00Z">
        <w:r w:rsidRPr="003A68D2">
          <w:rPr>
            <w:lang w:val="en-US"/>
          </w:rPr>
          <w:t>Copernicus Institute for Sustainable Development, Utrecht University, Utrecht, Netherlands</w:t>
        </w:r>
      </w:ins>
    </w:p>
    <w:p w14:paraId="47B69561" w14:textId="4022770C" w:rsidR="00224BB4" w:rsidRPr="001851EA" w:rsidRDefault="003A68D2" w:rsidP="00224BB4">
      <w:ins w:id="16" w:author="Beath, Hamish R" w:date="2025-09-02T16:47:00Z" w16du:dateUtc="2025-09-02T15:47:00Z">
        <w:r>
          <w:rPr>
            <w:vertAlign w:val="superscript"/>
          </w:rPr>
          <w:t>7</w:t>
        </w:r>
      </w:ins>
      <w:del w:id="17" w:author="Beath, Hamish R" w:date="2025-09-02T16:47:00Z" w16du:dateUtc="2025-09-02T15:47:00Z">
        <w:r w:rsidR="00965654" w:rsidRPr="001851EA" w:rsidDel="003A68D2">
          <w:rPr>
            <w:vertAlign w:val="superscript"/>
          </w:rPr>
          <w:delText>5</w:delText>
        </w:r>
      </w:del>
      <w:r w:rsidR="00965654" w:rsidRPr="001851EA">
        <w:t>Climate Analytics, Berlin, Germany</w:t>
      </w:r>
    </w:p>
    <w:p w14:paraId="47B69562" w14:textId="77777777" w:rsidR="00224BB4" w:rsidRPr="001851EA" w:rsidRDefault="00965654">
      <w:r w:rsidRPr="001851EA">
        <w:br w:type="page"/>
      </w:r>
    </w:p>
    <w:p w14:paraId="47B69563" w14:textId="77777777" w:rsidR="00224BB4" w:rsidRPr="001851EA" w:rsidRDefault="00965654" w:rsidP="00AE21F5">
      <w:pPr>
        <w:pStyle w:val="Heading1"/>
      </w:pPr>
      <w:r w:rsidRPr="001851EA">
        <w:lastRenderedPageBreak/>
        <w:t>Abstract:</w:t>
      </w:r>
    </w:p>
    <w:p w14:paraId="47B69564" w14:textId="4C13E056" w:rsidR="006B0E1F" w:rsidRPr="001851EA" w:rsidRDefault="00965654" w:rsidP="00C10A92">
      <w:r w:rsidRPr="001851EA">
        <w:t>I</w:t>
      </w:r>
      <w:r w:rsidR="0035413F" w:rsidRPr="001851EA">
        <w:t xml:space="preserve">ntegrated assessment models </w:t>
      </w:r>
      <w:r w:rsidR="00C10A92" w:rsidRPr="001851EA">
        <w:t>(IAM</w:t>
      </w:r>
      <w:r w:rsidR="00734446" w:rsidRPr="001851EA">
        <w:t>s</w:t>
      </w:r>
      <w:r w:rsidR="00C10A92" w:rsidRPr="001851EA">
        <w:t xml:space="preserve">) </w:t>
      </w:r>
      <w:r w:rsidRPr="001851EA">
        <w:t xml:space="preserve">produce large ensembles of socioeconomic scenarios that are </w:t>
      </w:r>
      <w:r w:rsidR="0090032A" w:rsidRPr="001851EA">
        <w:t xml:space="preserve">used profusely in </w:t>
      </w:r>
      <w:r w:rsidR="00BE693C" w:rsidRPr="001851EA">
        <w:t xml:space="preserve">climate </w:t>
      </w:r>
      <w:r w:rsidR="00CA4FB7" w:rsidRPr="001851EA">
        <w:t xml:space="preserve">change </w:t>
      </w:r>
      <w:r w:rsidR="0090032A" w:rsidRPr="001851EA">
        <w:t>research</w:t>
      </w:r>
      <w:r w:rsidR="0035413F" w:rsidRPr="001851EA">
        <w:t>.</w:t>
      </w:r>
      <w:r w:rsidR="0090032A" w:rsidRPr="001851EA">
        <w:t xml:space="preserve"> </w:t>
      </w:r>
      <w:r w:rsidR="00035E20" w:rsidRPr="001851EA">
        <w:t>Assessments</w:t>
      </w:r>
      <w:r w:rsidR="0090032A" w:rsidRPr="001851EA">
        <w:t xml:space="preserve"> </w:t>
      </w:r>
      <w:r w:rsidR="00117A7C" w:rsidRPr="001851EA">
        <w:t>by</w:t>
      </w:r>
      <w:r w:rsidR="0090032A" w:rsidRPr="001851EA">
        <w:t xml:space="preserve"> the Intergovernmental Panel on Climate Change (IPCC)</w:t>
      </w:r>
      <w:r w:rsidR="00117A7C" w:rsidRPr="001851EA">
        <w:t xml:space="preserve">, analysis by </w:t>
      </w:r>
      <w:r w:rsidR="00035E20" w:rsidRPr="001851EA">
        <w:t xml:space="preserve">non-governmental organisations or advice by national climate committees </w:t>
      </w:r>
      <w:r w:rsidR="00CA4FB7" w:rsidRPr="001851EA">
        <w:t xml:space="preserve">often </w:t>
      </w:r>
      <w:r w:rsidR="00BE693C" w:rsidRPr="001851EA">
        <w:t>rely on them to identify mitigation strategies and set climate targets</w:t>
      </w:r>
      <w:r w:rsidR="00431F68" w:rsidRPr="001851EA">
        <w:t xml:space="preserve">. </w:t>
      </w:r>
      <w:r w:rsidR="00146987" w:rsidRPr="001851EA">
        <w:t xml:space="preserve">A </w:t>
      </w:r>
      <w:del w:id="18" w:author="Beath, Hamish R" w:date="2025-09-03T16:19:00Z" w16du:dateUtc="2025-09-03T15:19:00Z">
        <w:r w:rsidR="00146987" w:rsidRPr="001851EA" w:rsidDel="00256C4D">
          <w:delText xml:space="preserve">key </w:delText>
        </w:r>
      </w:del>
      <w:r w:rsidR="00146987" w:rsidRPr="001851EA">
        <w:t>limitation</w:t>
      </w:r>
      <w:r w:rsidR="00B61A88" w:rsidRPr="001851EA">
        <w:t xml:space="preserve"> of </w:t>
      </w:r>
      <w:del w:id="19" w:author="Beath, Hamish R" w:date="2025-09-03T16:33:00Z" w16du:dateUtc="2025-09-03T15:33:00Z">
        <w:r w:rsidR="007728CC" w:rsidRPr="001851EA" w:rsidDel="00B42BF5">
          <w:delText xml:space="preserve">using </w:delText>
        </w:r>
      </w:del>
      <w:r w:rsidR="00C47D3E" w:rsidRPr="001851EA">
        <w:t>such</w:t>
      </w:r>
      <w:r w:rsidR="007728CC" w:rsidRPr="001851EA">
        <w:t xml:space="preserve"> evidence</w:t>
      </w:r>
      <w:r w:rsidR="00567385" w:rsidRPr="001851EA">
        <w:t xml:space="preserve"> </w:t>
      </w:r>
      <w:r w:rsidR="00516A71" w:rsidRPr="001851EA">
        <w:t xml:space="preserve">is the </w:t>
      </w:r>
      <w:r w:rsidR="00295673" w:rsidRPr="001851EA">
        <w:t xml:space="preserve">opportunistic </w:t>
      </w:r>
      <w:r w:rsidR="00516A71" w:rsidRPr="001851EA">
        <w:t xml:space="preserve">nature of </w:t>
      </w:r>
      <w:del w:id="20" w:author="Beath, Hamish R" w:date="2025-09-03T16:33:00Z" w16du:dateUtc="2025-09-03T15:33:00Z">
        <w:r w:rsidR="00B61A88" w:rsidRPr="001851EA" w:rsidDel="00B42BF5">
          <w:delText xml:space="preserve">these </w:delText>
        </w:r>
      </w:del>
      <w:r w:rsidR="00C47D3E" w:rsidRPr="001851EA">
        <w:t xml:space="preserve">scenario </w:t>
      </w:r>
      <w:r w:rsidR="00B61A88" w:rsidRPr="001851EA">
        <w:t>ensembles</w:t>
      </w:r>
      <w:r w:rsidR="00923EAC" w:rsidRPr="001851EA">
        <w:t xml:space="preserve">: they are </w:t>
      </w:r>
      <w:r w:rsidR="00B24FEF" w:rsidRPr="001851EA">
        <w:t xml:space="preserve">an unstructured, </w:t>
      </w:r>
      <w:commentRangeStart w:id="21"/>
      <w:commentRangeStart w:id="22"/>
      <w:r w:rsidR="00B24FEF" w:rsidRPr="001851EA">
        <w:t>serendipitous</w:t>
      </w:r>
      <w:commentRangeEnd w:id="21"/>
      <w:r w:rsidR="003D1E97" w:rsidRPr="001851EA">
        <w:rPr>
          <w:rStyle w:val="CommentReference"/>
        </w:rPr>
        <w:commentReference w:id="21"/>
      </w:r>
      <w:commentRangeEnd w:id="22"/>
      <w:r w:rsidR="00580F84">
        <w:rPr>
          <w:rStyle w:val="CommentReference"/>
        </w:rPr>
        <w:commentReference w:id="22"/>
      </w:r>
      <w:r w:rsidR="00B24FEF" w:rsidRPr="001851EA">
        <w:t xml:space="preserve"> collection </w:t>
      </w:r>
      <w:r w:rsidR="00B83667" w:rsidRPr="001851EA">
        <w:t xml:space="preserve">of evidence. </w:t>
      </w:r>
      <w:r w:rsidR="000831A3" w:rsidRPr="001851EA">
        <w:t>Drawing on</w:t>
      </w:r>
      <w:r w:rsidR="00146987" w:rsidRPr="001851EA">
        <w:t xml:space="preserve"> concept</w:t>
      </w:r>
      <w:r w:rsidRPr="001851EA">
        <w:t>s</w:t>
      </w:r>
      <w:r w:rsidR="00146987" w:rsidRPr="001851EA">
        <w:t xml:space="preserve"> from </w:t>
      </w:r>
      <w:r w:rsidR="006E7910" w:rsidRPr="001851EA">
        <w:t xml:space="preserve">physical climate science </w:t>
      </w:r>
      <w:r w:rsidR="004A50D4" w:rsidRPr="001851EA">
        <w:t xml:space="preserve">and </w:t>
      </w:r>
      <w:r w:rsidR="00146987" w:rsidRPr="001851EA">
        <w:t xml:space="preserve">the analysis of ensembles of climate model data, we </w:t>
      </w:r>
      <w:del w:id="23" w:author="Beath, Hamish R" w:date="2025-09-03T16:19:00Z" w16du:dateUtc="2025-09-03T15:19:00Z">
        <w:r w:rsidRPr="001851EA" w:rsidDel="00256C4D">
          <w:delText xml:space="preserve">here </w:delText>
        </w:r>
      </w:del>
      <w:r w:rsidRPr="001851EA">
        <w:t>present a novel approach for the flexible</w:t>
      </w:r>
      <w:r w:rsidR="00E8357C" w:rsidRPr="001851EA">
        <w:t>,</w:t>
      </w:r>
      <w:r w:rsidRPr="001851EA">
        <w:t xml:space="preserve"> multidimensional weighting of emission scenario data</w:t>
      </w:r>
      <w:r w:rsidR="006E7910" w:rsidRPr="001851EA">
        <w:t xml:space="preserve"> that accounts for </w:t>
      </w:r>
      <w:del w:id="24" w:author="Beath, Hamish R" w:date="2025-09-03T16:34:00Z" w16du:dateUtc="2025-09-03T15:34:00Z">
        <w:r w:rsidR="006E7910" w:rsidRPr="001851EA" w:rsidDel="00B42BF5">
          <w:delText xml:space="preserve">scenario </w:delText>
        </w:r>
      </w:del>
      <w:r w:rsidR="00BF5967" w:rsidRPr="001851EA">
        <w:t>relevance</w:t>
      </w:r>
      <w:r w:rsidR="006E7910" w:rsidRPr="001851EA">
        <w:t xml:space="preserve">, quality, </w:t>
      </w:r>
      <w:r w:rsidR="004A50D4" w:rsidRPr="001851EA">
        <w:t xml:space="preserve">and </w:t>
      </w:r>
      <w:r w:rsidR="006E7910" w:rsidRPr="001851EA">
        <w:t>diversity</w:t>
      </w:r>
      <w:r w:rsidR="004A50D4" w:rsidRPr="001851EA">
        <w:t xml:space="preserve">. </w:t>
      </w:r>
      <w:ins w:id="25" w:author="Beath, Hamish R" w:date="2025-09-06T09:42:00Z" w16du:dateUtc="2025-09-06T08:42:00Z">
        <w:r w:rsidR="00996098">
          <w:t>Our</w:t>
        </w:r>
      </w:ins>
      <w:del w:id="26" w:author="Beath, Hamish R" w:date="2025-08-18T18:24:00Z" w16du:dateUtc="2025-08-18T17:24:00Z">
        <w:r w:rsidR="001D6D09" w:rsidRPr="001851EA" w:rsidDel="00D7036A">
          <w:delText>Applied</w:delText>
        </w:r>
        <w:r w:rsidR="0045331E" w:rsidRPr="001851EA" w:rsidDel="00D7036A">
          <w:delText xml:space="preserve"> to the </w:delText>
        </w:r>
        <w:r w:rsidR="00C10A92" w:rsidRPr="001851EA" w:rsidDel="00D7036A">
          <w:delText>latest</w:delText>
        </w:r>
      </w:del>
      <w:ins w:id="27" w:author="Beath, Hamish R" w:date="2025-09-03T18:24:00Z" w16du:dateUtc="2025-09-03T17:24:00Z">
        <w:r w:rsidR="00156DDD">
          <w:t xml:space="preserve"> illustrative application to the</w:t>
        </w:r>
      </w:ins>
      <w:ins w:id="28" w:author="Beath, Hamish R" w:date="2025-08-18T18:24:00Z" w16du:dateUtc="2025-08-18T17:24:00Z">
        <w:r w:rsidR="00D7036A">
          <w:t xml:space="preserve"> latest</w:t>
        </w:r>
      </w:ins>
      <w:r w:rsidR="00C10A92" w:rsidRPr="001851EA">
        <w:t xml:space="preserve"> IPCC </w:t>
      </w:r>
      <w:r w:rsidR="00C33D0A" w:rsidRPr="001851EA">
        <w:t>scenario</w:t>
      </w:r>
      <w:ins w:id="29" w:author="Beath, Hamish R" w:date="2025-09-03T18:05:00Z" w16du:dateUtc="2025-09-03T17:05:00Z">
        <w:r w:rsidR="00FD21DF">
          <w:t xml:space="preserve"> </w:t>
        </w:r>
      </w:ins>
      <w:del w:id="30" w:author="Beath, Hamish R" w:date="2025-09-03T18:05:00Z" w16du:dateUtc="2025-09-03T17:05:00Z">
        <w:r w:rsidR="00C33D0A" w:rsidRPr="001851EA" w:rsidDel="00FD21DF">
          <w:delText xml:space="preserve"> assessment</w:delText>
        </w:r>
        <w:r w:rsidR="00C10A92" w:rsidRPr="001851EA" w:rsidDel="00FD21DF">
          <w:delText xml:space="preserve"> </w:delText>
        </w:r>
      </w:del>
      <w:r w:rsidR="00C10A92" w:rsidRPr="001851EA">
        <w:t>database</w:t>
      </w:r>
      <w:ins w:id="31" w:author="Beath, Hamish R" w:date="2025-09-06T09:42:00Z" w16du:dateUtc="2025-09-06T08:42:00Z">
        <w:r w:rsidR="00996098">
          <w:t xml:space="preserve"> </w:t>
        </w:r>
      </w:ins>
      <w:ins w:id="32" w:author="Beath, Hamish R" w:date="2025-09-03T16:18:00Z" w16du:dateUtc="2025-09-03T15:18:00Z">
        <w:r w:rsidR="00256C4D">
          <w:t>demonstrat</w:t>
        </w:r>
      </w:ins>
      <w:ins w:id="33" w:author="Beath, Hamish R" w:date="2025-09-03T18:28:00Z" w16du:dateUtc="2025-09-03T17:28:00Z">
        <w:r w:rsidR="006A49FB">
          <w:t xml:space="preserve">es </w:t>
        </w:r>
      </w:ins>
      <w:ins w:id="34" w:author="Beath, Hamish R" w:date="2025-09-06T09:44:00Z" w16du:dateUtc="2025-09-06T08:44:00Z">
        <w:r w:rsidR="00996098">
          <w:t xml:space="preserve">a </w:t>
        </w:r>
      </w:ins>
      <w:ins w:id="35" w:author="Beath, Hamish R" w:date="2025-09-06T09:43:00Z" w16du:dateUtc="2025-09-06T08:43:00Z">
        <w:r w:rsidR="00996098">
          <w:t xml:space="preserve">reduction in </w:t>
        </w:r>
      </w:ins>
      <w:ins w:id="36" w:author="Beath, Hamish R" w:date="2025-09-03T16:18:00Z" w16du:dateUtc="2025-09-03T15:18:00Z">
        <w:r w:rsidR="00256C4D">
          <w:t xml:space="preserve">dominance of </w:t>
        </w:r>
      </w:ins>
      <w:ins w:id="37" w:author="Beath, Hamish R" w:date="2025-09-03T16:19:00Z" w16du:dateUtc="2025-09-03T15:19:00Z">
        <w:r w:rsidR="00256C4D">
          <w:t>highly represented models and</w:t>
        </w:r>
      </w:ins>
      <w:ins w:id="38" w:author="Beath, Hamish R" w:date="2025-09-03T16:20:00Z" w16du:dateUtc="2025-09-03T15:20:00Z">
        <w:r w:rsidR="00256C4D">
          <w:t xml:space="preserve"> studies</w:t>
        </w:r>
      </w:ins>
      <w:ins w:id="39" w:author="Beath, Hamish R" w:date="2025-09-03T18:28:00Z" w16du:dateUtc="2025-09-03T17:28:00Z">
        <w:r w:rsidR="006A49FB">
          <w:t>, and</w:t>
        </w:r>
      </w:ins>
      <w:del w:id="40" w:author="Beath, Hamish R" w:date="2025-09-03T18:28:00Z" w16du:dateUtc="2025-09-03T17:28:00Z">
        <w:r w:rsidR="00C10A92" w:rsidRPr="001851EA" w:rsidDel="006A49FB">
          <w:delText xml:space="preserve"> </w:delText>
        </w:r>
      </w:del>
      <w:del w:id="41" w:author="Beath, Hamish R" w:date="2025-08-18T18:24:00Z" w16du:dateUtc="2025-08-18T17:24:00Z">
        <w:r w:rsidR="00C10A92" w:rsidRPr="001851EA" w:rsidDel="00D7036A">
          <w:delText xml:space="preserve">we </w:delText>
        </w:r>
        <w:r w:rsidR="00AF7492" w:rsidRPr="001851EA" w:rsidDel="00D7036A">
          <w:delText>show</w:delText>
        </w:r>
        <w:r w:rsidR="00C10A92" w:rsidRPr="001851EA" w:rsidDel="00D7036A">
          <w:delText xml:space="preserve"> </w:delText>
        </w:r>
        <w:r w:rsidR="00C33D0A" w:rsidRPr="001851EA" w:rsidDel="00D7036A">
          <w:delText xml:space="preserve">that </w:delText>
        </w:r>
        <w:r w:rsidR="00CE3C68" w:rsidRPr="001851EA" w:rsidDel="00D7036A">
          <w:delText>a</w:delText>
        </w:r>
      </w:del>
      <w:del w:id="42" w:author="Beath, Hamish R" w:date="2025-08-18T18:26:00Z" w16du:dateUtc="2025-08-18T17:26:00Z">
        <w:r w:rsidR="00CE3C68" w:rsidRPr="001851EA" w:rsidDel="00D7036A">
          <w:delText xml:space="preserve"> </w:delText>
        </w:r>
        <w:r w:rsidR="00C33D0A" w:rsidRPr="001851EA" w:rsidDel="00D7036A">
          <w:delText xml:space="preserve">bias-corrected </w:delText>
        </w:r>
        <w:r w:rsidR="00AF7492" w:rsidRPr="001851EA" w:rsidDel="00D7036A">
          <w:delText>scenario</w:delText>
        </w:r>
      </w:del>
      <w:del w:id="43" w:author="Beath, Hamish R" w:date="2025-09-03T18:28:00Z" w16du:dateUtc="2025-09-03T17:28:00Z">
        <w:r w:rsidR="00AF7492" w:rsidRPr="001851EA" w:rsidDel="006A49FB">
          <w:delText xml:space="preserve"> </w:delText>
        </w:r>
      </w:del>
      <w:del w:id="44" w:author="Beath, Hamish R" w:date="2025-09-03T16:46:00Z" w16du:dateUtc="2025-09-03T15:46:00Z">
        <w:r w:rsidR="00C33D0A" w:rsidRPr="001851EA" w:rsidDel="00750A2F">
          <w:delText>analys</w:delText>
        </w:r>
        <w:r w:rsidR="00CE3C68" w:rsidRPr="001851EA" w:rsidDel="00750A2F">
          <w:delText>is</w:delText>
        </w:r>
        <w:r w:rsidR="00434ECF" w:rsidRPr="001851EA" w:rsidDel="00750A2F">
          <w:delText xml:space="preserve"> </w:delText>
        </w:r>
      </w:del>
      <w:ins w:id="45" w:author="Beath, Hamish R" w:date="2025-09-03T16:46:00Z" w16du:dateUtc="2025-09-03T15:46:00Z">
        <w:r w:rsidR="00750A2F" w:rsidRPr="001851EA">
          <w:t xml:space="preserve"> </w:t>
        </w:r>
      </w:ins>
      <w:ins w:id="46" w:author="Beath, Hamish R" w:date="2025-09-03T18:29:00Z" w16du:dateUtc="2025-09-03T17:29:00Z">
        <w:r w:rsidR="006A49FB">
          <w:t xml:space="preserve">may </w:t>
        </w:r>
      </w:ins>
      <w:del w:id="47" w:author="Beath, Hamish R" w:date="2025-08-18T18:26:00Z" w16du:dateUtc="2025-08-18T17:26:00Z">
        <w:r w:rsidR="00C33D0A" w:rsidRPr="001851EA" w:rsidDel="00D7036A">
          <w:delText>reveal</w:delText>
        </w:r>
        <w:r w:rsidR="00CE3C68" w:rsidRPr="001851EA" w:rsidDel="00D7036A">
          <w:delText>s</w:delText>
        </w:r>
        <w:r w:rsidR="00C33D0A" w:rsidRPr="001851EA" w:rsidDel="00D7036A">
          <w:delText xml:space="preserve"> more</w:delText>
        </w:r>
      </w:del>
      <w:ins w:id="48" w:author="Beath, Hamish R" w:date="2025-08-18T18:26:00Z" w16du:dateUtc="2025-08-18T17:26:00Z">
        <w:r w:rsidR="00D7036A">
          <w:t>indicat</w:t>
        </w:r>
      </w:ins>
      <w:ins w:id="49" w:author="Beath, Hamish R" w:date="2025-09-03T18:29:00Z" w16du:dateUtc="2025-09-03T17:29:00Z">
        <w:r w:rsidR="006A49FB">
          <w:t>e</w:t>
        </w:r>
      </w:ins>
      <w:ins w:id="50" w:author="Beath, Hamish R" w:date="2025-08-18T18:26:00Z" w16du:dateUtc="2025-08-18T17:26:00Z">
        <w:r w:rsidR="00D7036A">
          <w:t xml:space="preserve"> </w:t>
        </w:r>
      </w:ins>
      <w:ins w:id="51" w:author="Beath, Hamish R" w:date="2025-08-18T18:27:00Z" w16du:dateUtc="2025-08-18T17:27:00Z">
        <w:r w:rsidR="00D7036A">
          <w:t>more</w:t>
        </w:r>
      </w:ins>
      <w:r w:rsidR="00C33D0A" w:rsidRPr="001851EA">
        <w:t xml:space="preserve"> </w:t>
      </w:r>
      <w:commentRangeStart w:id="52"/>
      <w:r w:rsidR="00C33D0A" w:rsidRPr="001851EA">
        <w:t xml:space="preserve">stringent </w:t>
      </w:r>
      <w:ins w:id="53" w:author="Beath, Hamish R" w:date="2025-09-03T16:44:00Z" w16du:dateUtc="2025-09-03T15:44:00Z">
        <w:r w:rsidR="00750A2F">
          <w:t xml:space="preserve">net-zero </w:t>
        </w:r>
      </w:ins>
      <w:r w:rsidR="00C33D0A" w:rsidRPr="001851EA">
        <w:t>emission milestones</w:t>
      </w:r>
      <w:r w:rsidR="00434ECF" w:rsidRPr="001851EA">
        <w:t xml:space="preserve"> </w:t>
      </w:r>
      <w:del w:id="54" w:author="Beath, Hamish R" w:date="2025-09-03T16:44:00Z" w16du:dateUtc="2025-09-03T15:44:00Z">
        <w:r w:rsidR="00CE3C68" w:rsidRPr="001851EA" w:rsidDel="00750A2F">
          <w:delText xml:space="preserve">for net-zero </w:delText>
        </w:r>
      </w:del>
      <w:del w:id="55" w:author="Beath, Hamish R" w:date="2025-09-03T16:17:00Z" w16du:dateUtc="2025-09-03T15:17:00Z">
        <w:r w:rsidR="00CE3C68" w:rsidRPr="001851EA" w:rsidDel="00256C4D">
          <w:delText xml:space="preserve">and </w:delText>
        </w:r>
        <w:r w:rsidR="0088747F" w:rsidRPr="001851EA" w:rsidDel="00256C4D">
          <w:delText>fossil-fuel phase-out targets</w:delText>
        </w:r>
        <w:r w:rsidR="00AF7492" w:rsidRPr="001851EA" w:rsidDel="00256C4D">
          <w:delText xml:space="preserve"> </w:delText>
        </w:r>
      </w:del>
      <w:r w:rsidR="00AF7492" w:rsidRPr="001851EA">
        <w:t>than originally reported</w:t>
      </w:r>
      <w:r w:rsidR="00434ECF" w:rsidRPr="001851EA">
        <w:t>.</w:t>
      </w:r>
      <w:commentRangeEnd w:id="52"/>
      <w:r w:rsidR="00BE2302">
        <w:rPr>
          <w:rStyle w:val="CommentReference"/>
        </w:rPr>
        <w:commentReference w:id="52"/>
      </w:r>
      <w:r w:rsidR="00434ECF" w:rsidRPr="001851EA">
        <w:t xml:space="preserve"> </w:t>
      </w:r>
      <w:ins w:id="56" w:author="Beath, Hamish R" w:date="2025-09-03T16:17:00Z" w16du:dateUtc="2025-09-03T15:17:00Z">
        <w:r w:rsidR="00256C4D">
          <w:t xml:space="preserve">However, </w:t>
        </w:r>
      </w:ins>
      <w:ins w:id="57" w:author="Beath, Hamish R" w:date="2025-09-03T16:20:00Z" w16du:dateUtc="2025-09-03T15:20:00Z">
        <w:r w:rsidR="00256C4D">
          <w:t>o</w:t>
        </w:r>
      </w:ins>
      <w:del w:id="58" w:author="Beath, Hamish R" w:date="2025-09-03T16:20:00Z" w16du:dateUtc="2025-09-03T15:20:00Z">
        <w:r w:rsidR="004139E6" w:rsidRPr="001851EA" w:rsidDel="00256C4D">
          <w:delText>O</w:delText>
        </w:r>
      </w:del>
      <w:r w:rsidR="004139E6" w:rsidRPr="001851EA">
        <w:t>ur framework</w:t>
      </w:r>
      <w:ins w:id="59" w:author="Beath, Hamish R" w:date="2025-09-03T16:20:00Z" w16du:dateUtc="2025-09-03T15:20:00Z">
        <w:r w:rsidR="00256C4D">
          <w:t xml:space="preserve"> only</w:t>
        </w:r>
      </w:ins>
      <w:r w:rsidR="004139E6" w:rsidRPr="001851EA">
        <w:t xml:space="preserve"> </w:t>
      </w:r>
      <w:r w:rsidR="00606AF7" w:rsidRPr="001851EA">
        <w:t xml:space="preserve">provides a </w:t>
      </w:r>
      <w:del w:id="60" w:author="Beath, Hamish R" w:date="2025-08-18T18:25:00Z" w16du:dateUtc="2025-08-18T17:25:00Z">
        <w:r w:rsidR="00606AF7" w:rsidRPr="001851EA" w:rsidDel="00D7036A">
          <w:delText xml:space="preserve">blueprint </w:delText>
        </w:r>
      </w:del>
      <w:ins w:id="61" w:author="Beath, Hamish R" w:date="2025-08-18T18:25:00Z" w16du:dateUtc="2025-08-18T17:25:00Z">
        <w:r w:rsidR="00D7036A">
          <w:t>starting point</w:t>
        </w:r>
        <w:r w:rsidR="00D7036A" w:rsidRPr="001851EA">
          <w:t xml:space="preserve"> </w:t>
        </w:r>
      </w:ins>
      <w:del w:id="62" w:author="Beath, Hamish R" w:date="2025-09-03T18:06:00Z" w16du:dateUtc="2025-09-03T17:06:00Z">
        <w:r w:rsidR="00E87133" w:rsidRPr="001851EA" w:rsidDel="00FD21DF">
          <w:delText>to</w:delText>
        </w:r>
        <w:r w:rsidR="003B6EFC" w:rsidRPr="001851EA" w:rsidDel="00FD21DF">
          <w:delText xml:space="preserve"> </w:delText>
        </w:r>
        <w:r w:rsidR="003416B1" w:rsidRPr="001851EA" w:rsidDel="00FD21DF">
          <w:delText xml:space="preserve">further </w:delText>
        </w:r>
        <w:r w:rsidR="003B6EFC" w:rsidRPr="001851EA" w:rsidDel="00FD21DF">
          <w:delText>improve</w:delText>
        </w:r>
      </w:del>
      <w:ins w:id="63" w:author="Beath, Hamish R" w:date="2025-09-03T18:06:00Z" w16du:dateUtc="2025-09-03T17:06:00Z">
        <w:r w:rsidR="00FD21DF">
          <w:t>for improving</w:t>
        </w:r>
      </w:ins>
      <w:r w:rsidR="003B6EFC" w:rsidRPr="001851EA">
        <w:t xml:space="preserve"> </w:t>
      </w:r>
      <w:r w:rsidR="003416B1" w:rsidRPr="001851EA">
        <w:t>scenario-based climate assessments</w:t>
      </w:r>
      <w:r w:rsidR="003D4732" w:rsidRPr="001851EA">
        <w:t xml:space="preserve">. </w:t>
      </w:r>
    </w:p>
    <w:p w14:paraId="47B69565" w14:textId="77777777" w:rsidR="005D0D4B" w:rsidRPr="001851EA" w:rsidRDefault="005D0D4B" w:rsidP="0035413F"/>
    <w:p w14:paraId="47B69566" w14:textId="77777777" w:rsidR="005D0D4B" w:rsidRPr="001851EA" w:rsidRDefault="00965654" w:rsidP="00AE21F5">
      <w:pPr>
        <w:pStyle w:val="Heading1"/>
      </w:pPr>
      <w:r w:rsidRPr="001851EA">
        <w:t xml:space="preserve">Keywords: </w:t>
      </w:r>
    </w:p>
    <w:p w14:paraId="47B69567" w14:textId="77777777" w:rsidR="005D0D4B" w:rsidRPr="001851EA" w:rsidRDefault="00965654" w:rsidP="0035413F">
      <w:r w:rsidRPr="001851EA">
        <w:t>Integrated Assessment Modelling, climate change, socioeconomics, mitigation, scenarios, bia</w:t>
      </w:r>
      <w:r w:rsidR="00434ECF" w:rsidRPr="001851EA">
        <w:t>s correction</w:t>
      </w:r>
    </w:p>
    <w:p w14:paraId="47B69568" w14:textId="77777777" w:rsidR="0035413F" w:rsidRPr="001851EA" w:rsidRDefault="00965654">
      <w:r w:rsidRPr="001851EA">
        <w:br w:type="page"/>
      </w:r>
    </w:p>
    <w:p w14:paraId="47B69569" w14:textId="77777777" w:rsidR="00224BB4" w:rsidRPr="001851EA" w:rsidRDefault="00965654" w:rsidP="00AE21F5">
      <w:pPr>
        <w:pStyle w:val="Heading1"/>
      </w:pPr>
      <w:r w:rsidRPr="001851EA">
        <w:lastRenderedPageBreak/>
        <w:t>Main text:</w:t>
      </w:r>
    </w:p>
    <w:p w14:paraId="47B6956A" w14:textId="77777777" w:rsidR="00D17B83" w:rsidRPr="001851EA" w:rsidRDefault="00965654" w:rsidP="0015307C">
      <w:r w:rsidRPr="001851EA">
        <w:t>Since</w:t>
      </w:r>
      <w:r w:rsidR="006E3614" w:rsidRPr="001851EA">
        <w:t xml:space="preserve"> the </w:t>
      </w:r>
      <w:r w:rsidR="00A1057C" w:rsidRPr="001851EA">
        <w:t xml:space="preserve">publication of the </w:t>
      </w:r>
      <w:r w:rsidR="007C7FC5" w:rsidRPr="001851EA">
        <w:t xml:space="preserve">IPCC </w:t>
      </w:r>
      <w:r w:rsidR="006E3614" w:rsidRPr="001851EA">
        <w:t>Special Report on Emissions Scenarios</w:t>
      </w:r>
      <w:r w:rsidRPr="001851EA">
        <w:fldChar w:fldCharType="begin"/>
      </w:r>
      <w:r w:rsidR="003C77F5" w:rsidRPr="001851EA">
        <w:instrText xml:space="preserve"> ADDIN ZOTERO_ITEM CSL_CITATION {"citationID":"ZHgEoYmj","properties":{"formattedCitation":"\\super 1\\nosupersub{}","plainCitation":"1","noteIndex":0},"citationItems":[{"id":5112,"uris":["http://zotero.org/users/7044370/items/L7A8X2SB"],"itemData":{"id":5112,"type":"book","event-place":"Cambridge, United Kingdom","number-of-pages":"570","publisher":"Cambridge University Press","publisher-place":"Cambridge, United Kingdom","title":"IPCC Special Report on Emissions Scenarios","author":[{"family":"Nakicenovic","given":"Nebojsa"},{"family":"Swart","given":"Rob"}],"issued":{"date-parts":[["2000"]]}}}],"schema":"https://github.com/citation-style-language/schema/raw/master/csl-citation.json"} </w:instrText>
      </w:r>
      <w:r w:rsidRPr="001851EA">
        <w:fldChar w:fldCharType="separate"/>
      </w:r>
      <w:r w:rsidR="003C77F5" w:rsidRPr="001851EA">
        <w:rPr>
          <w:rFonts w:ascii="Calibri" w:hAnsi="Calibri" w:cs="Calibri"/>
          <w:sz w:val="22"/>
          <w:vertAlign w:val="superscript"/>
        </w:rPr>
        <w:t>1</w:t>
      </w:r>
      <w:r w:rsidRPr="001851EA">
        <w:fldChar w:fldCharType="end"/>
      </w:r>
      <w:r w:rsidR="001C4086" w:rsidRPr="001851EA">
        <w:t xml:space="preserve"> </w:t>
      </w:r>
      <w:r w:rsidR="00A1057C" w:rsidRPr="001851EA">
        <w:t>in 2000</w:t>
      </w:r>
      <w:r w:rsidR="006E3614" w:rsidRPr="001851EA">
        <w:t xml:space="preserve">, integrated assessment models (IAM) </w:t>
      </w:r>
      <w:r w:rsidR="002A40C8" w:rsidRPr="001851EA">
        <w:t xml:space="preserve">have become </w:t>
      </w:r>
      <w:r w:rsidR="005604BC" w:rsidRPr="001851EA">
        <w:t>central</w:t>
      </w:r>
      <w:r w:rsidR="006E3614" w:rsidRPr="001851EA">
        <w:t xml:space="preserve"> tools for exploring emissions and climate futures in </w:t>
      </w:r>
      <w:r w:rsidR="005604BC" w:rsidRPr="001851EA">
        <w:t>climate research.</w:t>
      </w:r>
      <w:r w:rsidR="006E3614" w:rsidRPr="001851EA">
        <w:t xml:space="preserve"> </w:t>
      </w:r>
      <w:r w:rsidR="00C63887" w:rsidRPr="001851EA">
        <w:t xml:space="preserve">Despite already being </w:t>
      </w:r>
      <w:r w:rsidR="00A7761A" w:rsidRPr="001851EA">
        <w:t xml:space="preserve">part of the </w:t>
      </w:r>
      <w:r w:rsidR="007C7FC5" w:rsidRPr="001851EA">
        <w:t xml:space="preserve">IPCC </w:t>
      </w:r>
      <w:r w:rsidR="00EA2124" w:rsidRPr="001851EA">
        <w:t>Third</w:t>
      </w:r>
      <w:r w:rsidR="00364517" w:rsidRPr="001851EA">
        <w:fldChar w:fldCharType="begin"/>
      </w:r>
      <w:r w:rsidR="003C77F5" w:rsidRPr="001851EA">
        <w:instrText xml:space="preserve"> ADDIN ZOTERO_ITEM CSL_CITATION {"citationID":"hSfqK337","properties":{"formattedCitation":"\\super 2\\nosupersub{}","plainCitation":"2","noteIndex":0},"citationItems":[{"id":19168,"uris":["http://zotero.org/users/7044370/items/AZN795B5"],"itemData":{"id":19168,"type":"chapter","container-title":"Climate Change 2001: Mitigation. A Report of Working Group III of the Intergovernmental Panel on Climate Change","event-place":"Cambridge, UK","page":"115-166","publisher":"Cambridge University Press","publisher-place":"Cambridge, UK","title":"Greenhouse Gas Emission Mitigation Scenarios and Implications","author":[{"family":"Morita","given":"T."},{"family":"Robinson","given":"John"},{"family":"Adegbulugbe","given":"Anthony"},{"family":"Alcamo","given":"Joseph"},{"family":"Herbert","given":"Deborah"},{"family":"La Rovere","given":"Emilio Lebre"},{"family":"Nakicenovic","given":"Nebojsa"},{"family":"Kainuma","given":"Mikiko"},{"family":"Raskin","given":"Paul"},{"family":"Riahi","given":"K."},{"family":"Sankovski","given":"A."},{"family":"Sokolov","given":"Vassili"},{"family":"Vries","given":"Bert","non-dropping-particle":"de"},{"family":"Zhou","given":"Dadi"}],"editor":[{"family":"Chadwick","given":"Michael"},{"family":"Parikh","given":"Jyoti K."}],"issued":{"date-parts":[["2001"]]}}}],"schema":"https://github.com/citation-style-language/schema/raw/master/csl-citation.json"} </w:instrText>
      </w:r>
      <w:r w:rsidR="00364517" w:rsidRPr="001851EA">
        <w:fldChar w:fldCharType="separate"/>
      </w:r>
      <w:r w:rsidR="003C77F5" w:rsidRPr="001851EA">
        <w:rPr>
          <w:rFonts w:ascii="Calibri" w:hAnsi="Calibri" w:cs="Calibri"/>
          <w:sz w:val="22"/>
          <w:vertAlign w:val="superscript"/>
        </w:rPr>
        <w:t>2</w:t>
      </w:r>
      <w:r w:rsidR="00364517" w:rsidRPr="001851EA">
        <w:fldChar w:fldCharType="end"/>
      </w:r>
      <w:r w:rsidR="00EA2124" w:rsidRPr="001851EA">
        <w:t xml:space="preserve"> and </w:t>
      </w:r>
      <w:r w:rsidR="00A7761A" w:rsidRPr="001851EA">
        <w:t>Fourth</w:t>
      </w:r>
      <w:r w:rsidR="008F7A04" w:rsidRPr="001851EA">
        <w:fldChar w:fldCharType="begin"/>
      </w:r>
      <w:r w:rsidR="003C77F5" w:rsidRPr="001851EA">
        <w:instrText xml:space="preserve"> ADDIN ZOTERO_ITEM CSL_CITATION {"citationID":"Q2aJSlBU","properties":{"formattedCitation":"\\super 3\\nosupersub{}","plainCitation":"3","noteIndex":0},"citationItems":[{"id":2235,"uris":["http://zotero.org/users/7044370/items/CW9W8266"],"itemData":{"id":2235,"type":"chapter","container-title":"Climate Change 2007: Mitigation. Contribution of Working Group III to the Fourth Assessment Report of the Inter-governmental Panel on Climate Change","event-place":"Cambridge, UK","page":"169-250","publisher":"Cambridge University Press","publisher-place":"Cambridge, UK","title":"Issues related to mitigation in the long term context","author":[{"family":"Fisher","given":"Brian"},{"family":"Nakicenovic","given":"Nebojsa"},{"family":"Alfsen","given":"Knut"},{"family":"Corfee Morlot","given":"Jan"},{"family":"Chesnaye","given":"Francisco","non-dropping-particle":"de la"},{"family":"Hourcade","given":"Jean-Charles"},{"family":"Jiang","given":"Kejun"},{"family":"Kainuma","given":"Mikiko"},{"family":"La Rovere","given":"Emilio"},{"family":"Matysek","given":"Anna"},{"family":"Rana","given":"Ashish"},{"family":"Riahi","given":"Keywan"},{"family":"Richels","given":"Richard"},{"family":"Rose","given":"Steven"},{"family":"Van Vuuren","given":"Detlef"},{"family":"Warren","given":"Rachel"}],"editor":[{"family":"Metz","given":"B."},{"family":"Davidson","given":"O.R."},{"family":"Bosch","given":"P.R."},{"family":"Dave","given":"R."},{"family":"Meyer","given":"L.A."}],"issued":{"date-parts":[["2007"]]}}}],"schema":"https://github.com/citation-style-language/schema/raw/master/csl-citation.json"} </w:instrText>
      </w:r>
      <w:r w:rsidR="008F7A04" w:rsidRPr="001851EA">
        <w:fldChar w:fldCharType="separate"/>
      </w:r>
      <w:r w:rsidR="003C77F5" w:rsidRPr="001851EA">
        <w:rPr>
          <w:rFonts w:ascii="Calibri" w:hAnsi="Calibri" w:cs="Calibri"/>
          <w:sz w:val="22"/>
          <w:vertAlign w:val="superscript"/>
        </w:rPr>
        <w:t>3</w:t>
      </w:r>
      <w:r w:rsidR="008F7A04" w:rsidRPr="001851EA">
        <w:fldChar w:fldCharType="end"/>
      </w:r>
      <w:r w:rsidR="00A7761A" w:rsidRPr="001851EA">
        <w:t xml:space="preserve"> Assessment</w:t>
      </w:r>
      <w:r w:rsidR="00EA2124" w:rsidRPr="001851EA">
        <w:t>s</w:t>
      </w:r>
      <w:r w:rsidR="00A7761A" w:rsidRPr="001851EA">
        <w:t xml:space="preserve"> in </w:t>
      </w:r>
      <w:r w:rsidR="008F7A04" w:rsidRPr="001851EA">
        <w:t xml:space="preserve">2001 and </w:t>
      </w:r>
      <w:r w:rsidR="00A7761A" w:rsidRPr="001851EA">
        <w:t xml:space="preserve">2007, </w:t>
      </w:r>
      <w:r w:rsidR="00C63887" w:rsidRPr="001851EA">
        <w:t xml:space="preserve">it </w:t>
      </w:r>
      <w:r w:rsidR="00557D1D" w:rsidRPr="001851EA">
        <w:t>was</w:t>
      </w:r>
      <w:r w:rsidR="00C63887" w:rsidRPr="001851EA">
        <w:t xml:space="preserve"> </w:t>
      </w:r>
      <w:r w:rsidR="008F7A04" w:rsidRPr="001851EA">
        <w:t>the IPCC</w:t>
      </w:r>
      <w:r w:rsidR="00464035" w:rsidRPr="001851EA">
        <w:t>’s</w:t>
      </w:r>
      <w:r w:rsidR="008F7A04" w:rsidRPr="001851EA">
        <w:t xml:space="preserve"> </w:t>
      </w:r>
      <w:r w:rsidR="00F7016B" w:rsidRPr="001851EA">
        <w:t xml:space="preserve">Fifth </w:t>
      </w:r>
      <w:r w:rsidR="007825C0" w:rsidRPr="001851EA">
        <w:t>Assessment</w:t>
      </w:r>
      <w:r w:rsidR="00F83A96" w:rsidRPr="001851EA">
        <w:fldChar w:fldCharType="begin"/>
      </w:r>
      <w:r w:rsidR="00ED2131" w:rsidRPr="001851EA">
        <w:instrText xml:space="preserve"> ADDIN ZOTERO_ITEM CSL_CITATION {"citationID":"yBJnmlw7","properties":{"formattedCitation":"\\super 4\\nosupersub{}","plainCitation":"4","noteIndex":0},"citationItems":[{"id":1427,"uris":["http://zotero.org/users/7044370/items/G5LFXMNE"],"itemData":{"id":1427,"type":"chapter","container-title":"Climate Change 2014: Mitigation of Climate Change. Contribution of Working Group III to the Fifth Assessment Report of the Intergovernmental Panel on Climate Change","event-place":"Cambridge, United Kingdom and New York, NY, USA","page":"413-510","publisher":"Cambridge University Press","publisher-place":"Cambridge, United Kingdom and New York, NY, USA","title":"Assessing Transformation Pathways","author":[{"family":"Clarke","given":"L."},{"family":"Jiang","given":"K."},{"family":"Akimoto","given":"K."},{"family":"Babiker","given":"M."},{"family":"Blanford","given":"G."},{"family":"Fisher-Vanden","given":"K."},{"family":"Hourcade","given":"J.-C."},{"family":"Krey","given":"V."},{"family":"Kriegler","given":"E."},{"family":"Löschel","given":"A."},{"family":"McCollum","given":"D."},{"family":"Paltsev","given":"S."},{"family":"Rose","given":"S."},{"family":"Shukla","given":"P.R."},{"family":"Tavoni","given":"M."},{"family":"Zwaan","given":"B.","dropping-particle":"van der"},{"family":"Vuuren","given":"D.","dropping-particle":"van"}],"editor":[{"family":"Edenhofer","given":"O."},{"family":"Pichs-Madruga","given":"R."},{"family":"Sokona","given":"Y."},{"family":"Farahani","given":"E."},{"family":"Kadner","given":"S."},{"family":"Seyboth","given":"K."},{"family":"Adler","given":"A."},{"family":"Baum","given":"I."},{"family":"Brunner","given":"S."},{"family":"Eickemeier","given":"P."},{"family":"Kriemann","given":"B."},{"family":"Savolainen","given":"J."},{"family":"Schlömer","given":"S."},{"family":"Stechow","given":"C.","dropping-particle":"von"},{"family":"Zwickel","given":"T."},{"family":"Minx","given":"J.C."}],"issued":{"date-parts":[["2014"]]}}}],"schema":"https://github.com/citation-style-language/schema/raw/master/csl-citation.json"} </w:instrText>
      </w:r>
      <w:r w:rsidR="00F83A96" w:rsidRPr="001851EA">
        <w:fldChar w:fldCharType="separate"/>
      </w:r>
      <w:r w:rsidR="00ED2131" w:rsidRPr="001851EA">
        <w:rPr>
          <w:rFonts w:ascii="Calibri" w:hAnsi="Calibri" w:cs="Calibri"/>
          <w:sz w:val="22"/>
          <w:vertAlign w:val="superscript"/>
        </w:rPr>
        <w:t>4</w:t>
      </w:r>
      <w:r w:rsidR="00F83A96" w:rsidRPr="001851EA">
        <w:fldChar w:fldCharType="end"/>
      </w:r>
      <w:r w:rsidR="007825C0" w:rsidRPr="001851EA">
        <w:t xml:space="preserve">, </w:t>
      </w:r>
      <w:r w:rsidR="00E86F20" w:rsidRPr="001851EA">
        <w:t>the</w:t>
      </w:r>
      <w:r w:rsidR="00F83A96" w:rsidRPr="001851EA">
        <w:t xml:space="preserve"> </w:t>
      </w:r>
      <w:r w:rsidR="007825C0" w:rsidRPr="001851EA">
        <w:t>Special Report on Global Warming of 1.5°C</w:t>
      </w:r>
      <w:r w:rsidR="007825C0" w:rsidRPr="001851EA">
        <w:fldChar w:fldCharType="begin"/>
      </w:r>
      <w:r w:rsidR="00ED2131" w:rsidRPr="001851EA">
        <w:instrText xml:space="preserve"> ADDIN ZOTERO_ITEM CSL_CITATION {"citationID":"CkBhMri7","properties":{"formattedCitation":"\\super 5\\nosupersub{}","plainCitation":"5","noteIndex":0},"citationItems":[{"id":6065,"uris":["http://zotero.org/users/7044370/items/IEZ6U2J6"],"itemData":{"id":6065,"type":"chapter","container-title":"Global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schema":"https://github.com/citation-style-language/schema/raw/master/csl-citation.json"} </w:instrText>
      </w:r>
      <w:r w:rsidR="007825C0" w:rsidRPr="001851EA">
        <w:fldChar w:fldCharType="separate"/>
      </w:r>
      <w:r w:rsidR="00ED2131" w:rsidRPr="001851EA">
        <w:rPr>
          <w:rFonts w:ascii="Calibri" w:hAnsi="Calibri" w:cs="Calibri"/>
          <w:sz w:val="22"/>
          <w:vertAlign w:val="superscript"/>
        </w:rPr>
        <w:t>5</w:t>
      </w:r>
      <w:r w:rsidR="007825C0" w:rsidRPr="001851EA">
        <w:fldChar w:fldCharType="end"/>
      </w:r>
      <w:r w:rsidR="007825C0" w:rsidRPr="001851EA">
        <w:t xml:space="preserve"> (SR1.5) </w:t>
      </w:r>
      <w:r w:rsidR="00F7016B" w:rsidRPr="001851EA">
        <w:t xml:space="preserve">and </w:t>
      </w:r>
      <w:r w:rsidR="00F83A96" w:rsidRPr="001851EA">
        <w:t xml:space="preserve">the IPCC </w:t>
      </w:r>
      <w:r w:rsidR="00F7016B" w:rsidRPr="001851EA">
        <w:t>Sixth</w:t>
      </w:r>
      <w:r w:rsidR="007C7FC5" w:rsidRPr="001851EA">
        <w:t xml:space="preserve"> </w:t>
      </w:r>
      <w:r w:rsidR="00F7016B" w:rsidRPr="001851EA">
        <w:t>Assessment</w:t>
      </w:r>
      <w:r w:rsidR="00F83A96" w:rsidRPr="001851EA">
        <w:fldChar w:fldCharType="begin"/>
      </w:r>
      <w:r w:rsidR="00F83A96" w:rsidRPr="001851EA">
        <w:instrText xml:space="preserve"> ADDIN ZOTERO_ITEM CSL_CITATION {"citationID":"TQaGpE1a","properties":{"formattedCitation":"\\super 6\\nosupersub{}","plainCitation":"6","noteIndex":0},"citationItems":[{"id":9200,"uris":["http://zotero.org/users/7044370/items/MTQNXLQ9"],"itemData":{"id":9200,"type":"chapter","container-title":"IPCC,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00F83A96" w:rsidRPr="001851EA">
        <w:fldChar w:fldCharType="separate"/>
      </w:r>
      <w:r w:rsidR="00F83A96" w:rsidRPr="001851EA">
        <w:rPr>
          <w:rFonts w:ascii="Calibri" w:hAnsi="Calibri" w:cs="Calibri"/>
          <w:sz w:val="22"/>
          <w:vertAlign w:val="superscript"/>
        </w:rPr>
        <w:t>6</w:t>
      </w:r>
      <w:r w:rsidR="00F83A96" w:rsidRPr="001851EA">
        <w:fldChar w:fldCharType="end"/>
      </w:r>
      <w:r w:rsidR="006E3614" w:rsidRPr="001851EA">
        <w:t xml:space="preserve"> </w:t>
      </w:r>
      <w:r w:rsidR="00F83A96" w:rsidRPr="001851EA">
        <w:t xml:space="preserve">(AR6) </w:t>
      </w:r>
      <w:r w:rsidR="00C65AC5" w:rsidRPr="001851EA">
        <w:t xml:space="preserve">that </w:t>
      </w:r>
      <w:r w:rsidR="00F5198B" w:rsidRPr="001851EA">
        <w:t xml:space="preserve">solidified </w:t>
      </w:r>
      <w:r w:rsidR="007C7FC5" w:rsidRPr="001851EA">
        <w:t xml:space="preserve">the </w:t>
      </w:r>
      <w:r w:rsidR="00C236C6" w:rsidRPr="001851EA">
        <w:t xml:space="preserve">use </w:t>
      </w:r>
      <w:r w:rsidR="006E3614" w:rsidRPr="001851EA">
        <w:t xml:space="preserve">of </w:t>
      </w:r>
      <w:r w:rsidR="00C236C6" w:rsidRPr="001851EA">
        <w:t xml:space="preserve">large </w:t>
      </w:r>
      <w:r w:rsidR="00E86F20" w:rsidRPr="001851EA">
        <w:t xml:space="preserve">scenario </w:t>
      </w:r>
      <w:r w:rsidR="00C236C6" w:rsidRPr="001851EA">
        <w:t xml:space="preserve">ensembles </w:t>
      </w:r>
      <w:r w:rsidR="00C65AC5" w:rsidRPr="001851EA">
        <w:t>for the assessment of global mitigation strategies</w:t>
      </w:r>
      <w:r w:rsidR="006E3614" w:rsidRPr="001851EA">
        <w:t xml:space="preserve">. </w:t>
      </w:r>
      <w:r w:rsidR="003A72C5" w:rsidRPr="001851EA">
        <w:t xml:space="preserve">With their expanded use </w:t>
      </w:r>
      <w:r w:rsidR="00C30401" w:rsidRPr="001851EA">
        <w:t xml:space="preserve">also </w:t>
      </w:r>
      <w:r w:rsidR="003A72C5" w:rsidRPr="001851EA">
        <w:t xml:space="preserve">came </w:t>
      </w:r>
      <w:r w:rsidR="00B20B71" w:rsidRPr="001851EA">
        <w:t>an</w:t>
      </w:r>
      <w:r w:rsidR="00C30401" w:rsidRPr="001851EA">
        <w:t xml:space="preserve"> </w:t>
      </w:r>
      <w:r w:rsidR="00E56F75" w:rsidRPr="001851EA">
        <w:t xml:space="preserve">improved </w:t>
      </w:r>
      <w:r w:rsidR="00343534" w:rsidRPr="001851EA">
        <w:t xml:space="preserve">understanding </w:t>
      </w:r>
      <w:r w:rsidR="00E56F75" w:rsidRPr="001851EA">
        <w:t xml:space="preserve">and communication </w:t>
      </w:r>
      <w:r w:rsidR="00343534" w:rsidRPr="001851EA">
        <w:t>of the</w:t>
      </w:r>
      <w:r w:rsidR="00CC3E09" w:rsidRPr="001851EA">
        <w:t>ir</w:t>
      </w:r>
      <w:r w:rsidR="00343534" w:rsidRPr="001851EA">
        <w:t xml:space="preserve"> limitations</w:t>
      </w:r>
      <w:r w:rsidR="00DC4712" w:rsidRPr="001851EA">
        <w:fldChar w:fldCharType="begin"/>
      </w:r>
      <w:r w:rsidR="00364517" w:rsidRPr="001851EA">
        <w:instrText xml:space="preserve"> ADDIN ZOTERO_ITEM CSL_CITATION {"citationID":"qaqcx9CT","properties":{"formattedCitation":"\\super 7,8\\nosupersub{}","plainCitation":"7,8","noteIndex":0},"citationItems":[{"id":3234,"uris":["http://zotero.org/users/7044370/items/DMAXGCU8"],"itemData":{"id":3234,"type":"article-journal","container-title":"Nature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9319,"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DC4712" w:rsidRPr="001851EA">
        <w:fldChar w:fldCharType="separate"/>
      </w:r>
      <w:r w:rsidR="00364517" w:rsidRPr="001851EA">
        <w:rPr>
          <w:rFonts w:ascii="Calibri" w:hAnsi="Calibri" w:cs="Calibri"/>
          <w:sz w:val="22"/>
          <w:vertAlign w:val="superscript"/>
        </w:rPr>
        <w:t>7,8</w:t>
      </w:r>
      <w:r w:rsidR="00DC4712" w:rsidRPr="001851EA">
        <w:fldChar w:fldCharType="end"/>
      </w:r>
      <w:r w:rsidR="00DC4712" w:rsidRPr="001851EA">
        <w:t xml:space="preserve">. </w:t>
      </w:r>
    </w:p>
    <w:p w14:paraId="47B6956B" w14:textId="7D19DB0A" w:rsidR="007B3F47" w:rsidRPr="001851EA" w:rsidRDefault="00965654" w:rsidP="0015307C">
      <w:r w:rsidRPr="001851EA">
        <w:t>Scenarios that are collected as part of IPCC or other exercises</w:t>
      </w:r>
      <w:r w:rsidRPr="001851EA">
        <w:fldChar w:fldCharType="begin"/>
      </w:r>
      <w:r w:rsidR="00923E92" w:rsidRPr="001851EA">
        <w:instrText xml:space="preserve"> ADDIN ZOTERO_ITEM CSL_CITATION {"citationID":"i61ryP0g","properties":{"formattedCitation":"\\super 9\\uc0\\u8211{}11\\nosupersub{}","plainCitation":"9–11","noteIndex":0},"citationItems":[{"id":3233,"uris":["http://zotero.org/users/7044370/items/8ELNKB63"],"itemData":{"id":3233,"type":"book","ISBN":"DOI: 10.22022/SR15/08-2018.15429","note":"DOI: 10.22022/SR15/08-2018.15429","publisher":"Integrated Assessment Modeling Consortium &amp; International Institute for Applied Systems Analysis","title":"IAMC 1.5°C Scenario Explorer and Data hosted by IIASA","URL":"https://data.ene.iiasa.ac.at/iamc-sr15-explorer","author":[{"family":"Huppmann","given":"Daniel"},{"family":"Kriegler","given":"Elmar"},{"family":"Krey","given":"Volker"},{"family":"Riahi","given":"Keywan"},{"family":"Rogelj","given":"Joeri"},{"family":"Rose","given":"Steven K."},{"family":"Weyant","given":"John"},{"family":"Bauer","given":"Nico"},{"family":"Bertram","given":"Christoph"},{"family":"Bosetti","given":"Valentina"},{"family":"Calvin","given":"Katherine"},{"family":"Doelman","given":"Jonathan"},{"family":"Drouet","given":"Laurent"},{"family":"Emmerling","given":"Johannes"},{"family":"Frank","given":"Stefan"},{"family":"Fujimori","given":"Shinichiro"},{"family":"Gernaat","given":"David"},{"family":"Grubler","given":"Arnulf"},{"family":"Guivarch","given":"Celine"},{"family":"Haigh","given":"Martin"},{"family":"Holz","given":"Christian"},{"family":"Iyer","given":"Gokul"},{"family":"Kato","given":"Etsushi"},{"family":"Keramidas","given":"Kimon"},{"family":"Kitous","given":"Alban"},{"family":"Leblanc","given":"Florian"},{"family":"Liu","given":"Jing-Yu"},{"family":"Löffler","given":"Konstantin"},{"family":"Luderer","given":"Gunnar"},{"family":"Marcucci","given":"Adriana"},{"family":"McCollum","given":"David"},{"family":"Mima","given":"Silvana"},{"family":"Popp","given":"Alexander"},{"family":"Sands","given":"Ronald D."},{"family":"Sano","given":"Fuminori"},{"family":"Strefler","given":"Jessica"},{"family":"Tsutsui","given":"Junichi"},{"family":"Van Vuuren","given":"Detlef"},{"family":"Vrontisi","given":"Zoi"},{"family":"Wise","given":"Marshall"},{"family":"Zhang","given":"Runsen"}],"issued":{"date-parts":[["2018"]]}}},{"id":9000,"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id":5113,"uris":["http://zotero.org/users/7044370/items/F47EDC86"],"itemData":{"id":5113,"type":"article-journal","container-title":"Mitigation and Adaptation Strategies for Global Change","page":"95-120","title":"Emissions Scenarios Database and Review of Scenarios","volume":"3","author":[{"family":"Nakicenovic","given":"N."},{"family":"Victor","given":"Nadejda"},{"family":"Morita","given":"T."}],"issued":{"date-parts":[["1998"]]}}}],"schema":"https://github.com/citation-style-language/schema/raw/master/csl-citation.json"} </w:instrText>
      </w:r>
      <w:r w:rsidRPr="001851EA">
        <w:fldChar w:fldCharType="separate"/>
      </w:r>
      <w:r w:rsidR="00923E92" w:rsidRPr="001851EA">
        <w:rPr>
          <w:rFonts w:ascii="Calibri" w:hAnsi="Calibri" w:cs="Calibri"/>
          <w:sz w:val="22"/>
          <w:vertAlign w:val="superscript"/>
        </w:rPr>
        <w:t>9–11</w:t>
      </w:r>
      <w:r w:rsidRPr="001851EA">
        <w:fldChar w:fldCharType="end"/>
      </w:r>
      <w:r w:rsidRPr="001851EA">
        <w:t xml:space="preserve"> represent ensembles of opportunity</w:t>
      </w:r>
      <w:r w:rsidR="00850316" w:rsidRPr="001851EA">
        <w:t>:</w:t>
      </w:r>
      <w:r w:rsidRPr="001851EA">
        <w:t xml:space="preserve"> a serendipitous collection of scenario data that is unstructured</w:t>
      </w:r>
      <w:r w:rsidRPr="001851EA">
        <w:fldChar w:fldCharType="begin"/>
      </w:r>
      <w:r w:rsidRPr="001851EA">
        <w:instrText xml:space="preserve"> ADDIN ZOTERO_ITEM CSL_CITATION {"citationID":"5xxKDOuE","properties":{"formattedCitation":"\\super 7\\nosupersub{}","plainCitation":"7","noteIndex":0},"citationItems":[{"id":3234,"uris":["http://zotero.org/users/7044370/items/DMAXGCU8"],"itemData":{"id":3234,"type":"article-journal","container-title":"Nature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schema":"https://github.com/citation-style-language/schema/raw/master/csl-citation.json"} </w:instrText>
      </w:r>
      <w:r w:rsidRPr="001851EA">
        <w:fldChar w:fldCharType="separate"/>
      </w:r>
      <w:r w:rsidRPr="001851EA">
        <w:rPr>
          <w:rFonts w:ascii="Calibri" w:hAnsi="Calibri" w:cs="Calibri"/>
          <w:sz w:val="22"/>
          <w:vertAlign w:val="superscript"/>
        </w:rPr>
        <w:t>7</w:t>
      </w:r>
      <w:r w:rsidRPr="001851EA">
        <w:fldChar w:fldCharType="end"/>
      </w:r>
      <w:r w:rsidRPr="001851EA">
        <w:t xml:space="preserve"> and in which the scenarios that are ultimately included vary in their purpose, design, comprehensiveness</w:t>
      </w:r>
      <w:r w:rsidR="00104BA3" w:rsidRPr="001851EA">
        <w:t>,</w:t>
      </w:r>
      <w:r w:rsidRPr="001851EA">
        <w:t xml:space="preserve"> coverage, quality and </w:t>
      </w:r>
      <w:r w:rsidR="00104BA3" w:rsidRPr="001851EA">
        <w:t xml:space="preserve">other </w:t>
      </w:r>
      <w:r w:rsidRPr="001851EA">
        <w:t>characteristics.</w:t>
      </w:r>
      <w:r w:rsidR="00320755" w:rsidRPr="001851EA">
        <w:t xml:space="preserve"> </w:t>
      </w:r>
      <w:r w:rsidR="00B20B71" w:rsidRPr="001851EA">
        <w:t xml:space="preserve">One key </w:t>
      </w:r>
      <w:r w:rsidR="00F56E0B" w:rsidRPr="001851EA">
        <w:t xml:space="preserve">limitation </w:t>
      </w:r>
      <w:r w:rsidR="00F5602E" w:rsidRPr="001851EA">
        <w:t xml:space="preserve">of the use of large emission scenario ensembles </w:t>
      </w:r>
      <w:r w:rsidR="00944B2D" w:rsidRPr="001851EA">
        <w:t>is that</w:t>
      </w:r>
      <w:r w:rsidR="00F5602E" w:rsidRPr="001851EA">
        <w:t xml:space="preserve"> </w:t>
      </w:r>
      <w:r w:rsidR="00AA6516" w:rsidRPr="001851EA">
        <w:t xml:space="preserve">shortcomings or </w:t>
      </w:r>
      <w:r w:rsidR="00944B2D" w:rsidRPr="001851EA">
        <w:t xml:space="preserve">biases </w:t>
      </w:r>
      <w:r w:rsidR="00E27782" w:rsidRPr="001851EA">
        <w:t xml:space="preserve">present in the collected ensemble </w:t>
      </w:r>
      <w:r w:rsidR="00C24917" w:rsidRPr="001851EA">
        <w:t>can be</w:t>
      </w:r>
      <w:r w:rsidR="00E27782" w:rsidRPr="001851EA">
        <w:t xml:space="preserve"> propagated </w:t>
      </w:r>
      <w:r w:rsidR="002068B1" w:rsidRPr="001851EA">
        <w:t>by</w:t>
      </w:r>
      <w:r w:rsidR="00E27782" w:rsidRPr="001851EA">
        <w:t xml:space="preserve"> </w:t>
      </w:r>
      <w:r w:rsidR="00C75A42" w:rsidRPr="001851EA">
        <w:t xml:space="preserve">subsequent </w:t>
      </w:r>
      <w:r w:rsidR="00C51B49" w:rsidRPr="001851EA">
        <w:t xml:space="preserve">secondary </w:t>
      </w:r>
      <w:r w:rsidR="00C75A42" w:rsidRPr="001851EA">
        <w:t>analysis</w:t>
      </w:r>
      <w:r w:rsidR="00C75A42" w:rsidRPr="001851EA">
        <w:fldChar w:fldCharType="begin"/>
      </w:r>
      <w:r w:rsidR="00364517" w:rsidRPr="001851EA">
        <w:instrText xml:space="preserve"> ADDIN ZOTERO_ITEM CSL_CITATION {"citationID":"kllitihQ","properties":{"formattedCitation":"\\super 7,8\\nosupersub{}","plainCitation":"7,8","noteIndex":0},"citationItems":[{"id":3234,"uris":["http://zotero.org/users/7044370/items/DMAXGCU8"],"itemData":{"id":3234,"type":"article-journal","container-title":"Nature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9319,"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C75A42" w:rsidRPr="001851EA">
        <w:fldChar w:fldCharType="separate"/>
      </w:r>
      <w:r w:rsidR="00364517" w:rsidRPr="001851EA">
        <w:rPr>
          <w:rFonts w:ascii="Calibri" w:hAnsi="Calibri" w:cs="Calibri"/>
          <w:sz w:val="22"/>
          <w:vertAlign w:val="superscript"/>
        </w:rPr>
        <w:t>7,8</w:t>
      </w:r>
      <w:r w:rsidR="00C75A42" w:rsidRPr="001851EA">
        <w:fldChar w:fldCharType="end"/>
      </w:r>
      <w:r w:rsidR="00F27E68" w:rsidRPr="001851EA">
        <w:t xml:space="preserve">. </w:t>
      </w:r>
      <w:ins w:id="64" w:author="Beath, Hamish R" w:date="2025-09-06T13:05:00Z" w16du:dateUtc="2025-09-06T12:05:00Z">
        <w:r w:rsidR="00224677">
          <w:t xml:space="preserve"> Such biases include dominance of specific models and intercomparison projects, which in turn gr</w:t>
        </w:r>
      </w:ins>
      <w:ins w:id="65" w:author="Beath, Hamish R" w:date="2025-09-06T13:06:00Z" w16du:dateUtc="2025-09-06T12:06:00Z">
        <w:r w:rsidR="00224677">
          <w:t xml:space="preserve">ouped together </w:t>
        </w:r>
      </w:ins>
      <w:ins w:id="66" w:author="Beath, Hamish R" w:date="2025-09-06T13:10:00Z" w16du:dateUtc="2025-09-06T12:10:00Z">
        <w:r w:rsidR="00340130">
          <w:t>can</w:t>
        </w:r>
      </w:ins>
      <w:ins w:id="67" w:author="Beath, Hamish R" w:date="2025-09-06T13:06:00Z" w16du:dateUtc="2025-09-06T12:06:00Z">
        <w:r w:rsidR="00224677">
          <w:t xml:space="preserve"> represent a lack of diversity in organisational </w:t>
        </w:r>
        <w:r w:rsidR="00340130">
          <w:t xml:space="preserve">type, </w:t>
        </w:r>
        <w:r w:rsidR="00224677">
          <w:t xml:space="preserve">or regional composition </w:t>
        </w:r>
        <w:commentRangeStart w:id="68"/>
        <w:r w:rsidR="00224677" w:rsidRPr="00340130">
          <w:rPr>
            <w:highlight w:val="yellow"/>
            <w:rPrChange w:id="69" w:author="Beath, Hamish R" w:date="2025-09-06T13:06:00Z" w16du:dateUtc="2025-09-06T12:06:00Z">
              <w:rPr/>
            </w:rPrChange>
          </w:rPr>
          <w:t>[</w:t>
        </w:r>
        <w:r w:rsidR="00224677" w:rsidRPr="00340130">
          <w:rPr>
            <w:highlight w:val="yellow"/>
            <w:rPrChange w:id="70" w:author="Beath, Hamish R" w:date="2025-09-06T13:07:00Z" w16du:dateUtc="2025-09-06T12:07:00Z">
              <w:rPr/>
            </w:rPrChange>
          </w:rPr>
          <w:t xml:space="preserve">cite papers as </w:t>
        </w:r>
        <w:r w:rsidR="00340130" w:rsidRPr="00340130">
          <w:rPr>
            <w:highlight w:val="yellow"/>
            <w:rPrChange w:id="71" w:author="Beath, Hamish R" w:date="2025-09-06T13:07:00Z" w16du:dateUtc="2025-09-06T12:07:00Z">
              <w:rPr/>
            </w:rPrChange>
          </w:rPr>
          <w:t xml:space="preserve">recommended by reviewer 3]. </w:t>
        </w:r>
      </w:ins>
      <w:commentRangeEnd w:id="68"/>
      <w:ins w:id="72" w:author="Beath, Hamish R" w:date="2025-09-06T13:07:00Z" w16du:dateUtc="2025-09-06T12:07:00Z">
        <w:r w:rsidR="00340130" w:rsidRPr="00340130">
          <w:rPr>
            <w:rStyle w:val="CommentReference"/>
            <w:highlight w:val="yellow"/>
            <w:rPrChange w:id="73" w:author="Beath, Hamish R" w:date="2025-09-06T13:07:00Z" w16du:dateUtc="2025-09-06T12:07:00Z">
              <w:rPr>
                <w:rStyle w:val="CommentReference"/>
              </w:rPr>
            </w:rPrChange>
          </w:rPr>
          <w:commentReference w:id="68"/>
        </w:r>
      </w:ins>
      <w:r w:rsidR="00F27E68" w:rsidRPr="001851EA">
        <w:t>U</w:t>
      </w:r>
      <w:r w:rsidR="00F5602E" w:rsidRPr="001851EA">
        <w:t>nless adequately corrected f</w:t>
      </w:r>
      <w:r w:rsidR="00C51B49" w:rsidRPr="001851EA">
        <w:t>or</w:t>
      </w:r>
      <w:r w:rsidR="00F27E68" w:rsidRPr="001851EA">
        <w:t xml:space="preserve">, </w:t>
      </w:r>
      <w:r w:rsidR="002068B1" w:rsidRPr="001851EA">
        <w:t xml:space="preserve">this </w:t>
      </w:r>
      <w:del w:id="74" w:author="Beath, Hamish R" w:date="2025-09-06T13:09:00Z" w16du:dateUtc="2025-09-06T12:09:00Z">
        <w:r w:rsidR="002068B1" w:rsidRPr="001851EA" w:rsidDel="00340130">
          <w:delText>w</w:delText>
        </w:r>
      </w:del>
      <w:ins w:id="75" w:author="Beath, Hamish R" w:date="2025-09-06T13:09:00Z" w16du:dateUtc="2025-09-06T12:09:00Z">
        <w:r w:rsidR="00340130">
          <w:t>c</w:t>
        </w:r>
      </w:ins>
      <w:r w:rsidR="002068B1" w:rsidRPr="001851EA">
        <w:t>ould</w:t>
      </w:r>
      <w:r w:rsidR="00F27E68" w:rsidRPr="001851EA">
        <w:t xml:space="preserve"> lead to spurious or </w:t>
      </w:r>
      <w:r w:rsidRPr="001851EA">
        <w:t>biased results</w:t>
      </w:r>
      <w:r w:rsidR="00C75A42" w:rsidRPr="001851EA">
        <w:t xml:space="preserve">. </w:t>
      </w:r>
    </w:p>
    <w:p w14:paraId="47B6956C" w14:textId="6A7A498D" w:rsidR="004F2EB5" w:rsidRPr="001851EA" w:rsidRDefault="00965654" w:rsidP="007B3F47">
      <w:r w:rsidRPr="001851EA">
        <w:t>T</w:t>
      </w:r>
      <w:r w:rsidR="00653A4F" w:rsidRPr="001851EA">
        <w:t xml:space="preserve">ypical </w:t>
      </w:r>
      <w:r w:rsidR="00AA6516" w:rsidRPr="001851EA">
        <w:t xml:space="preserve">shortcomings or </w:t>
      </w:r>
      <w:r w:rsidR="00653A4F" w:rsidRPr="001851EA">
        <w:t>biases in scenario ensembles of opportunity</w:t>
      </w:r>
      <w:r w:rsidR="00AA6516" w:rsidRPr="001851EA">
        <w:t xml:space="preserve"> </w:t>
      </w:r>
      <w:r w:rsidR="002B5677" w:rsidRPr="001851EA">
        <w:t>relate</w:t>
      </w:r>
      <w:r w:rsidRPr="001851EA">
        <w:t xml:space="preserve"> </w:t>
      </w:r>
      <w:r w:rsidR="004C0B1D" w:rsidRPr="001851EA">
        <w:t>to t</w:t>
      </w:r>
      <w:r w:rsidRPr="001851EA">
        <w:t xml:space="preserve">hree main </w:t>
      </w:r>
      <w:r w:rsidR="004C0B1D" w:rsidRPr="001851EA">
        <w:t>issues</w:t>
      </w:r>
      <w:r w:rsidRPr="001851EA">
        <w:t>:</w:t>
      </w:r>
      <w:r w:rsidR="00AA6516" w:rsidRPr="001851EA">
        <w:t xml:space="preserve"> scenario </w:t>
      </w:r>
      <w:r w:rsidR="00425FCD" w:rsidRPr="001851EA">
        <w:t>relevance</w:t>
      </w:r>
      <w:r w:rsidR="00696673" w:rsidRPr="001851EA">
        <w:t xml:space="preserve">, quality, and diversity. </w:t>
      </w:r>
      <w:r w:rsidR="00425FCD" w:rsidRPr="001851EA">
        <w:t>Relevance</w:t>
      </w:r>
      <w:r w:rsidR="00696673" w:rsidRPr="001851EA">
        <w:t xml:space="preserve"> refers to whether </w:t>
      </w:r>
      <w:r w:rsidR="000E2076" w:rsidRPr="001851EA">
        <w:t>a</w:t>
      </w:r>
      <w:r w:rsidR="00696673" w:rsidRPr="001851EA">
        <w:t xml:space="preserve"> scenario</w:t>
      </w:r>
      <w:r w:rsidR="000E2076" w:rsidRPr="001851EA">
        <w:t xml:space="preserve">, through </w:t>
      </w:r>
      <w:r w:rsidR="008C5A44" w:rsidRPr="001851EA">
        <w:t xml:space="preserve">the </w:t>
      </w:r>
      <w:r w:rsidR="000D6937" w:rsidRPr="001851EA">
        <w:t>structural properties</w:t>
      </w:r>
      <w:r w:rsidR="00696673" w:rsidRPr="001851EA">
        <w:t xml:space="preserve"> </w:t>
      </w:r>
      <w:r w:rsidR="008C5A44" w:rsidRPr="001851EA">
        <w:t>of the underlying model</w:t>
      </w:r>
      <w:r w:rsidR="003576A1" w:rsidRPr="001851EA">
        <w:t xml:space="preserve">, its design, and </w:t>
      </w:r>
      <w:r w:rsidR="00D14D71" w:rsidRPr="001851EA">
        <w:t>outcome characteristics</w:t>
      </w:r>
      <w:r w:rsidR="008C5A44" w:rsidRPr="001851EA">
        <w:t xml:space="preserve"> </w:t>
      </w:r>
      <w:r w:rsidR="00696673" w:rsidRPr="001851EA">
        <w:t xml:space="preserve">is </w:t>
      </w:r>
      <w:r w:rsidR="000D6937" w:rsidRPr="001851EA">
        <w:t>relevant to the question that is being investigated by the secondary analysis</w:t>
      </w:r>
      <w:r w:rsidR="00696673" w:rsidRPr="001851EA">
        <w:t xml:space="preserve">. </w:t>
      </w:r>
      <w:r w:rsidR="00425FCD" w:rsidRPr="001851EA">
        <w:t xml:space="preserve">This can include </w:t>
      </w:r>
      <w:r w:rsidR="00B95159" w:rsidRPr="001851EA">
        <w:t>the estimated level of global warming avoided by the scenario</w:t>
      </w:r>
      <w:r w:rsidR="00D73C92" w:rsidRPr="001851EA">
        <w:fldChar w:fldCharType="begin"/>
      </w:r>
      <w:r w:rsidR="00D73C92" w:rsidRPr="001851EA">
        <w:instrText xml:space="preserve"> ADDIN ZOTERO_ITEM CSL_CITATION {"citationID":"NHzGukBL","properties":{"formattedCitation":"\\super 12\\nosupersub{}","plainCitation":"12","noteIndex":0},"citationItems":[{"id":6038,"uris":["http://zotero.org/users/7044370/items/VDPTJNI6"],"itemData":{"id":6038,"type":"article-journal","container-title":"Nature Clim. Change","DOI":"10.1038/nclimate1258","ISSN":"1758-678X","issue":"8","note":"number: 8","page":"413-418","title":"Emission pathways consistent with a 2°C global temperature limit","volume":"1","author":[{"family":"Rogelj","given":"Joeri"},{"family":"Hare","given":"William"},{"family":"Lowe","given":"Jason"},{"family":"Vuuren","given":"Detlef P.","non-dropping-particle":"van"},{"family":"Riahi","given":"Keywan"},{"family":"Matthews","given":"Ben"},{"family":"Hanaoka","given":"Tatsuya"},{"family":"Jiang","given":"Kejun"},{"family":"Meinshausen","given":"Malte"}],"issued":{"date-parts":[["2011"]]}}}],"schema":"https://github.com/citation-style-language/schema/raw/master/csl-citation.json"} </w:instrText>
      </w:r>
      <w:r w:rsidR="00D73C92" w:rsidRPr="001851EA">
        <w:fldChar w:fldCharType="separate"/>
      </w:r>
      <w:r w:rsidR="00D73C92" w:rsidRPr="001851EA">
        <w:rPr>
          <w:rFonts w:ascii="Calibri" w:hAnsi="Calibri" w:cs="Calibri"/>
          <w:vertAlign w:val="superscript"/>
        </w:rPr>
        <w:t>12</w:t>
      </w:r>
      <w:r w:rsidR="00D73C92" w:rsidRPr="001851EA">
        <w:fldChar w:fldCharType="end"/>
      </w:r>
      <w:r w:rsidR="00B95159" w:rsidRPr="001851EA">
        <w:t>, assessments of the feasibility of its described transitions</w:t>
      </w:r>
      <w:r w:rsidR="00201D50" w:rsidRPr="001851EA">
        <w:fldChar w:fldCharType="begin"/>
      </w:r>
      <w:r w:rsidR="00D73C92" w:rsidRPr="001851EA">
        <w:instrText xml:space="preserve"> ADDIN ZOTERO_ITEM CSL_CITATION {"citationID":"yhZFnfS4","properties":{"formattedCitation":"\\super 13\\nosupersub{}","plainCitation":"13","noteIndex":0},"citationItems":[{"id":8731,"uris":["http://zotero.org/users/7044370/items/T6MJM4GE"],"itemData":{"id":8731,"type":"article-journal","abstract":"Long-term mitigation scenarios developed by integrated assessment models underpin major aspects of recent IPCC reports and have been critical to identify the system transformations that are required to meet stringent climate goals. However, they have been criticized for proposing pathways that may prove challenging to implement in the real world and for failing to capture the social and institutional challenges of the transition. There is a growing interest to assess the feasibility of these scenarios, but past research has mostly focused on theoretical considerations. This paper proposes a novel and versatile multidimensional framework that allows evaluating and comparing decarbonization pathways by systematically quantifying feasibility concerns across geophysical, technological, economic, socio-cultural and institutional dimensions. This framework enables to assess the timing, disruptiveness and scale of feasibility concerns, and to identify trade-offs across different feasibility dimensions. As a first implementation of the proposed framework, we map the feasibility concerns of the IPCC 1.5 °C Special Report scenarios. We select 24 quantitative indicators and propose feasibility thresholds based on insights from an extensive analysis of the literature and empirical data. Our framework is, however, flexible and allows evaluations based on different thresholds or aggregation rules. Our analyses show that institutional constraints, which are often not accounted for in scenarios, are key drivers of feasibility concerns. Moreover, we identify a clear intertemporal trade-off, with early mitigation being more disruptive but preventing higher and persistent feasibility concerns produced by postponed mitigation action later in the century.","container-title":"Environmental Research Letters","DOI":"10.1088/1748-9326/abf0ce","ISSN":"1748-9326","issue":"6","journalAbbreviation":"Environ. Res. Lett.","language":"en","note":"number: 6\npublisher: IOP Publishing","page":"064069","source":"Institute of Physics","title":"A multidimensional feasibility evaluation of low-carbon scenarios","volume":"16","author":[{"family":"Brutschin","given":"Elina"},{"family":"Pianta","given":"Silvia"},{"family":"Tavoni","given":"Massimo"},{"family":"Riahi","given":"Keywan"},{"family":"Bosetti","given":"Valentina"},{"family":"Marangoni","given":"Giacomo"},{"family":"Ruijven","given":"Bas J.","dropping-particle":"van"}],"issued":{"date-parts":[["2021",6]]}}}],"schema":"https://github.com/citation-style-language/schema/raw/master/csl-citation.json"} </w:instrText>
      </w:r>
      <w:r w:rsidR="00201D50" w:rsidRPr="001851EA">
        <w:fldChar w:fldCharType="separate"/>
      </w:r>
      <w:r w:rsidR="00D73C92" w:rsidRPr="001851EA">
        <w:rPr>
          <w:rFonts w:ascii="Calibri" w:hAnsi="Calibri" w:cs="Calibri"/>
          <w:vertAlign w:val="superscript"/>
        </w:rPr>
        <w:t>13</w:t>
      </w:r>
      <w:r w:rsidR="00201D50" w:rsidRPr="001851EA">
        <w:fldChar w:fldCharType="end"/>
      </w:r>
      <w:r w:rsidR="00B95159" w:rsidRPr="001851EA">
        <w:t xml:space="preserve">, or even </w:t>
      </w:r>
      <w:r w:rsidR="00201D50" w:rsidRPr="001851EA">
        <w:t>subjective</w:t>
      </w:r>
      <w:r w:rsidR="00511310" w:rsidRPr="001851EA">
        <w:t xml:space="preserve"> – </w:t>
      </w:r>
      <w:r w:rsidR="00201D50" w:rsidRPr="001851EA">
        <w:t>but transparently communicated</w:t>
      </w:r>
      <w:r w:rsidR="00511310" w:rsidRPr="001851EA">
        <w:t xml:space="preserve"> – </w:t>
      </w:r>
      <w:r w:rsidR="00201D50" w:rsidRPr="001851EA">
        <w:t>preferences</w:t>
      </w:r>
      <w:r w:rsidR="00A76613" w:rsidRPr="001851EA">
        <w:t xml:space="preserve"> about technologies or strategies</w:t>
      </w:r>
      <w:r w:rsidR="00201D50" w:rsidRPr="001851EA">
        <w:t xml:space="preserve">. </w:t>
      </w:r>
      <w:r w:rsidR="00696673" w:rsidRPr="001851EA">
        <w:t xml:space="preserve">Quality refers </w:t>
      </w:r>
      <w:r w:rsidR="000D6937" w:rsidRPr="001851EA">
        <w:t xml:space="preserve">to whether the </w:t>
      </w:r>
      <w:r w:rsidR="00A76613" w:rsidRPr="001851EA">
        <w:t xml:space="preserve">implementation and </w:t>
      </w:r>
      <w:r w:rsidR="000D6937" w:rsidRPr="001851EA">
        <w:t xml:space="preserve">execution of the modelling lives up to </w:t>
      </w:r>
      <w:r w:rsidR="00F05DB6" w:rsidRPr="001851EA">
        <w:t>pre-</w:t>
      </w:r>
      <w:r w:rsidR="00C87821" w:rsidRPr="001851EA">
        <w:t xml:space="preserve">defined quality standards set </w:t>
      </w:r>
      <w:r w:rsidR="00F05DB6" w:rsidRPr="001851EA">
        <w:t>out by</w:t>
      </w:r>
      <w:r w:rsidR="00C87821" w:rsidRPr="001851EA">
        <w:t xml:space="preserve"> the secondary analysis. </w:t>
      </w:r>
      <w:r w:rsidR="00224B32" w:rsidRPr="001851EA">
        <w:t>These</w:t>
      </w:r>
      <w:r w:rsidR="008C5A44" w:rsidRPr="001851EA">
        <w:t xml:space="preserve"> standards </w:t>
      </w:r>
      <w:r w:rsidR="00D14D71" w:rsidRPr="001851EA">
        <w:t>typically</w:t>
      </w:r>
      <w:r w:rsidR="008C5A44" w:rsidRPr="001851EA">
        <w:t xml:space="preserve"> refer to </w:t>
      </w:r>
      <w:r w:rsidR="00B65E78" w:rsidRPr="001851EA">
        <w:t>technical modelling aspects such as the accuracy of historical data</w:t>
      </w:r>
      <w:r w:rsidR="003525C1">
        <w:t>, time resolution</w:t>
      </w:r>
      <w:r w:rsidR="00542FEE">
        <w:t>,</w:t>
      </w:r>
      <w:r w:rsidR="00D14D71" w:rsidRPr="001851EA">
        <w:t xml:space="preserve"> or </w:t>
      </w:r>
      <w:r w:rsidR="003F56E1" w:rsidRPr="001851EA">
        <w:t xml:space="preserve">plausibility of near-term </w:t>
      </w:r>
      <w:commentRangeStart w:id="76"/>
      <w:commentRangeStart w:id="77"/>
      <w:r w:rsidR="003F56E1" w:rsidRPr="001851EA">
        <w:t>trends</w:t>
      </w:r>
      <w:commentRangeEnd w:id="76"/>
      <w:r w:rsidR="009A0ED2">
        <w:rPr>
          <w:rStyle w:val="CommentReference"/>
        </w:rPr>
        <w:commentReference w:id="76"/>
      </w:r>
      <w:commentRangeEnd w:id="77"/>
      <w:r w:rsidR="003525C1">
        <w:rPr>
          <w:rStyle w:val="CommentReference"/>
        </w:rPr>
        <w:commentReference w:id="77"/>
      </w:r>
      <w:r w:rsidR="008A7CDA">
        <w:t xml:space="preserve"> and resource use</w:t>
      </w:r>
      <w:r w:rsidR="00A32E75" w:rsidRPr="001851EA">
        <w:t>.</w:t>
      </w:r>
      <w:r w:rsidR="008C5A44" w:rsidRPr="001851EA">
        <w:t xml:space="preserve"> </w:t>
      </w:r>
      <w:commentRangeStart w:id="78"/>
      <w:commentRangeStart w:id="79"/>
      <w:commentRangeStart w:id="80"/>
      <w:r w:rsidR="00A32E75" w:rsidRPr="001851EA">
        <w:t>D</w:t>
      </w:r>
      <w:r w:rsidR="00C87821" w:rsidRPr="001851EA">
        <w:t>iversity</w:t>
      </w:r>
      <w:r w:rsidR="00A32E75" w:rsidRPr="001851EA">
        <w:t>, finally,</w:t>
      </w:r>
      <w:r w:rsidR="00C87821" w:rsidRPr="001851EA">
        <w:t xml:space="preserve"> refers to </w:t>
      </w:r>
      <w:r w:rsidR="009143F2" w:rsidRPr="001851EA">
        <w:t xml:space="preserve">the degree of additional information a scenario communicates compared to other </w:t>
      </w:r>
      <w:r w:rsidR="00224B32" w:rsidRPr="001851EA">
        <w:t xml:space="preserve">members </w:t>
      </w:r>
      <w:r w:rsidR="00632714" w:rsidRPr="001851EA">
        <w:t>in</w:t>
      </w:r>
      <w:r w:rsidR="00224B32" w:rsidRPr="001851EA">
        <w:t xml:space="preserve"> the ensemble of opportunity. </w:t>
      </w:r>
      <w:r w:rsidR="008F68EF" w:rsidRPr="001851EA">
        <w:t xml:space="preserve">Not accounting for the latter can </w:t>
      </w:r>
      <w:r w:rsidR="00653A4F" w:rsidRPr="001851EA">
        <w:t>result in statistics across a scenario ensemble being too narrow or overconfident</w:t>
      </w:r>
      <w:r w:rsidR="008F68EF" w:rsidRPr="001851EA">
        <w:t xml:space="preserve"> towards the results of a single model</w:t>
      </w:r>
      <w:r w:rsidR="00885822">
        <w:t>,</w:t>
      </w:r>
      <w:r w:rsidR="008F68EF" w:rsidRPr="001851EA">
        <w:t xml:space="preserve"> modellin</w:t>
      </w:r>
      <w:r w:rsidR="007A6AED" w:rsidRPr="001851EA">
        <w:t>g team</w:t>
      </w:r>
      <w:r w:rsidR="00885822">
        <w:t xml:space="preserve"> or modelling exercise</w:t>
      </w:r>
      <w:r w:rsidR="007A6AED" w:rsidRPr="001851EA">
        <w:t xml:space="preserve">. </w:t>
      </w:r>
      <w:commentRangeEnd w:id="78"/>
      <w:r w:rsidR="003F682E" w:rsidRPr="001851EA">
        <w:rPr>
          <w:rStyle w:val="CommentReference"/>
        </w:rPr>
        <w:commentReference w:id="78"/>
      </w:r>
      <w:commentRangeEnd w:id="79"/>
      <w:commentRangeEnd w:id="80"/>
      <w:r w:rsidR="009C5044">
        <w:rPr>
          <w:rStyle w:val="CommentReference"/>
        </w:rPr>
        <w:commentReference w:id="79"/>
      </w:r>
      <w:r w:rsidR="0071229B">
        <w:rPr>
          <w:rStyle w:val="CommentReference"/>
        </w:rPr>
        <w:commentReference w:id="80"/>
      </w:r>
    </w:p>
    <w:p w14:paraId="47B6956D" w14:textId="77777777" w:rsidR="007B3F47" w:rsidRPr="001851EA" w:rsidRDefault="00965654" w:rsidP="007B3F47">
      <w:r w:rsidRPr="001851EA">
        <w:t>In the past, such issues have been dealt with on an ad-hoc basis. For example</w:t>
      </w:r>
      <w:r w:rsidR="000E7418" w:rsidRPr="001851EA">
        <w:t xml:space="preserve">, </w:t>
      </w:r>
      <w:r w:rsidR="00D94CF5" w:rsidRPr="001851EA">
        <w:t xml:space="preserve">the IPCC </w:t>
      </w:r>
      <w:r w:rsidR="00D255C0" w:rsidRPr="001851EA">
        <w:t>SR1.5</w:t>
      </w:r>
      <w:r w:rsidR="00D94CF5" w:rsidRPr="001851EA">
        <w:fldChar w:fldCharType="begin"/>
      </w:r>
      <w:r w:rsidR="00ED2131" w:rsidRPr="001851EA">
        <w:instrText xml:space="preserve"> ADDIN ZOTERO_ITEM CSL_CITATION {"citationID":"RQLMgn8Z","properties":{"formattedCitation":"\\super 5\\nosupersub{}","plainCitation":"5","noteIndex":0},"citationItems":[{"id":6065,"uris":["http://zotero.org/users/7044370/items/IEZ6U2J6"],"itemData":{"id":6065,"type":"chapter","container-title":"Global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schema":"https://github.com/citation-style-language/schema/raw/master/csl-citation.json"} </w:instrText>
      </w:r>
      <w:r w:rsidR="00D94CF5" w:rsidRPr="001851EA">
        <w:fldChar w:fldCharType="separate"/>
      </w:r>
      <w:r w:rsidR="00ED2131" w:rsidRPr="001851EA">
        <w:rPr>
          <w:rFonts w:ascii="Calibri" w:hAnsi="Calibri" w:cs="Calibri"/>
          <w:sz w:val="22"/>
          <w:vertAlign w:val="superscript"/>
        </w:rPr>
        <w:t>5</w:t>
      </w:r>
      <w:r w:rsidR="00D94CF5" w:rsidRPr="001851EA">
        <w:fldChar w:fldCharType="end"/>
      </w:r>
      <w:r w:rsidRPr="001851EA">
        <w:t xml:space="preserve"> </w:t>
      </w:r>
      <w:r w:rsidR="004D3C93" w:rsidRPr="001851EA">
        <w:t xml:space="preserve">checked for the completeness of variables available </w:t>
      </w:r>
      <w:r w:rsidR="004C5BB3" w:rsidRPr="001851EA">
        <w:t>in</w:t>
      </w:r>
      <w:r w:rsidR="004D3C93" w:rsidRPr="001851EA">
        <w:t xml:space="preserve"> scenarios, whether data is reported until 2100, or whether reported historical- or near-future data is consistent with observations</w:t>
      </w:r>
      <w:r w:rsidR="004D3C93" w:rsidRPr="001851EA">
        <w:fldChar w:fldCharType="begin"/>
      </w:r>
      <w:r w:rsidR="00D73C92" w:rsidRPr="001851EA">
        <w:instrText xml:space="preserve"> ADDIN ZOTERO_ITEM CSL_CITATION {"citationID":"Jh97ndtd","properties":{"formattedCitation":"\\super 9,14\\nosupersub{}","plainCitation":"9,14","noteIndex":0},"citationItems":[{"id":3233,"uris":["http://zotero.org/users/7044370/items/8ELNKB63"],"itemData":{"id":3233,"type":"book","ISBN":"DOI: 10.22022/SR15/08-2018.15429","note":"DOI: 10.22022/SR15/08-2018.15429","publisher":"Integrated Assessment Modeling Consortium &amp; International Institute for Applied Systems Analysis","title":"IAMC 1.5°C Scenario Explorer and Data hosted by IIASA","URL":"https://data.ene.iiasa.ac.at/iamc-sr15-explorer","author":[{"family":"Huppmann","given":"Daniel"},{"family":"Kriegler","given":"Elmar"},{"family":"Krey","given":"Volker"},{"family":"Riahi","given":"Keywan"},{"family":"Rogelj","given":"Joeri"},{"family":"Rose","given":"Steven K."},{"family":"Weyant","given":"John"},{"family":"Bauer","given":"Nico"},{"family":"Bertram","given":"Christoph"},{"family":"Bosetti","given":"Valentina"},{"family":"Calvin","given":"Katherine"},{"family":"Doelman","given":"Jonathan"},{"family":"Drouet","given":"Laurent"},{"family":"Emmerling","given":"Johannes"},{"family":"Frank","given":"Stefan"},{"family":"Fujimori","given":"Shinichiro"},{"family":"Gernaat","given":"David"},{"family":"Grubler","given":"Arnulf"},{"family":"Guivarch","given":"Celine"},{"family":"Haigh","given":"Martin"},{"family":"Holz","given":"Christian"},{"family":"Iyer","given":"Gokul"},{"family":"Kato","given":"Etsushi"},{"family":"Keramidas","given":"Kimon"},{"family":"Kitous","given":"Alban"},{"family":"Leblanc","given":"Florian"},{"family":"Liu","given":"Jing-Yu"},{"family":"Löffler","given":"Konstantin"},{"family":"Luderer","given":"Gunnar"},{"family":"Marcucci","given":"Adriana"},{"family":"McCollum","given":"David"},{"family":"Mima","given":"Silvana"},{"family":"Popp","given":"Alexander"},{"family":"Sands","given":"Ronald D."},{"family":"Sano","given":"Fuminori"},{"family":"Strefler","given":"Jessica"},{"family":"Tsutsui","given":"Junichi"},{"family":"Van Vuuren","given":"Detlef"},{"family":"Vrontisi","given":"Zoi"},{"family":"Wise","given":"Marshall"},{"family":"Zhang","given":"Runsen"}],"issued":{"date-parts":[["2018"]]}}},{"id":2274,"uris":["http://zotero.org/users/7044370/items/HJ5ZXLII"],"itemData":{"id":2274,"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Switzerland","title":"Mitigation Pathways Compatible with 1.5°C in the Context of Sustainable Development Supplementary Material.","URL":"http://www.ipcc.ch/report/sr15/","author":[{"family":"Forster","given":"P."},{"family":"Huppmann","given":"D."},{"family":"Kriegler","given":"E."},{"family":"Mundaca","given":"L."},{"family":"Smith","given":"C."},{"family":"Rogelj","given":"J."},{"family":"Séférian","given":"R."}],"issued":{"date-parts":[["2018"]]}}}],"schema":"https://github.com/citation-style-language/schema/raw/master/csl-citation.json"} </w:instrText>
      </w:r>
      <w:r w:rsidR="004D3C93" w:rsidRPr="001851EA">
        <w:fldChar w:fldCharType="separate"/>
      </w:r>
      <w:r w:rsidR="00D73C92" w:rsidRPr="001851EA">
        <w:rPr>
          <w:rFonts w:ascii="Calibri" w:hAnsi="Calibri" w:cs="Calibri"/>
          <w:sz w:val="22"/>
          <w:vertAlign w:val="superscript"/>
        </w:rPr>
        <w:t>9,14</w:t>
      </w:r>
      <w:r w:rsidR="004D3C93" w:rsidRPr="001851EA">
        <w:fldChar w:fldCharType="end"/>
      </w:r>
      <w:r w:rsidR="004D3C93" w:rsidRPr="001851EA">
        <w:t xml:space="preserve">. </w:t>
      </w:r>
      <w:r w:rsidR="000E7418" w:rsidRPr="001851EA">
        <w:t>For the assessment of global emission characteristics of pathways aligned with 1.5°C</w:t>
      </w:r>
      <w:r w:rsidR="00B7758E" w:rsidRPr="001851EA">
        <w:t>, SR1.5</w:t>
      </w:r>
      <w:r w:rsidR="004D3C93" w:rsidRPr="001851EA">
        <w:t xml:space="preserve"> also </w:t>
      </w:r>
      <w:r w:rsidRPr="001851EA">
        <w:t xml:space="preserve">excluded 13 scenarios submitted by </w:t>
      </w:r>
      <w:r w:rsidR="001B5F4A" w:rsidRPr="001851EA">
        <w:t>a single modelling</w:t>
      </w:r>
      <w:r w:rsidRPr="001851EA">
        <w:t xml:space="preserve"> group</w:t>
      </w:r>
      <w:r w:rsidR="00D94CF5" w:rsidRPr="001851EA">
        <w:fldChar w:fldCharType="begin"/>
      </w:r>
      <w:r w:rsidR="00D73C92" w:rsidRPr="001851EA">
        <w:instrText xml:space="preserve"> ADDIN ZOTERO_ITEM CSL_CITATION {"citationID":"KRwEKq4J","properties":{"formattedCitation":"\\super 15\\nosupersub{}","plainCitation":"15","noteIndex":0},"citationItems":[{"id":4307,"uris":["http://zotero.org/users/7044370/items/6UBY9TN4"],"itemData":{"id":4307,"type":"article-journal","container-title":"Carbon Management","DOI":"10.1080/17583004.2018.1477374","ISSN":"1758-3004","page":"1-11","title":"Socioeconomic factors and future challenges of the goal of limiting the increase in global average temperature to 1.5°C","author":[{"family":"Liu","given":"Jing-Yu"},{"family":"Fujimori","given":"Shinichiro"},{"family":"Takahashi","given":"Kiyoshi"},{"family":"Hasegawa","given":"Tomoko"},{"family":"Su","given":"Xuanming"},{"family":"Masui","given":"Toshihiko"}],"issued":{"date-parts":[["2018"]]}}}],"schema":"https://github.com/citation-style-language/schema/raw/master/csl-citation.json"} </w:instrText>
      </w:r>
      <w:r w:rsidR="00D94CF5" w:rsidRPr="001851EA">
        <w:fldChar w:fldCharType="separate"/>
      </w:r>
      <w:r w:rsidR="00D73C92" w:rsidRPr="001851EA">
        <w:rPr>
          <w:rFonts w:ascii="Calibri" w:hAnsi="Calibri" w:cs="Calibri"/>
          <w:sz w:val="22"/>
          <w:vertAlign w:val="superscript"/>
        </w:rPr>
        <w:t>15</w:t>
      </w:r>
      <w:r w:rsidR="00D94CF5" w:rsidRPr="001851EA">
        <w:fldChar w:fldCharType="end"/>
      </w:r>
      <w:r w:rsidRPr="001851EA">
        <w:t xml:space="preserve"> </w:t>
      </w:r>
      <w:r w:rsidR="00D71889" w:rsidRPr="001851EA">
        <w:t>because</w:t>
      </w:r>
      <w:r w:rsidR="001B5F4A" w:rsidRPr="001851EA">
        <w:t xml:space="preserve"> </w:t>
      </w:r>
      <w:r w:rsidR="00D71889" w:rsidRPr="001851EA">
        <w:t xml:space="preserve">they </w:t>
      </w:r>
      <w:r w:rsidR="00D255C0" w:rsidRPr="001851EA">
        <w:t>included</w:t>
      </w:r>
      <w:r w:rsidR="00D71889" w:rsidRPr="001851EA">
        <w:t xml:space="preserve"> </w:t>
      </w:r>
      <w:r w:rsidR="00DA55D8" w:rsidRPr="001851EA">
        <w:t>virtually no variation in emissions</w:t>
      </w:r>
      <w:r w:rsidR="001B5F4A" w:rsidRPr="001851EA">
        <w:t xml:space="preserve"> and t</w:t>
      </w:r>
      <w:r w:rsidR="009D6814" w:rsidRPr="001851EA">
        <w:t xml:space="preserve">heir inclusion would have biased descriptive </w:t>
      </w:r>
      <w:r w:rsidR="00D255C0" w:rsidRPr="001851EA">
        <w:t xml:space="preserve">emission </w:t>
      </w:r>
      <w:r w:rsidR="009D6814" w:rsidRPr="001851EA">
        <w:t>statistics</w:t>
      </w:r>
      <w:r w:rsidR="00D255C0" w:rsidRPr="001851EA">
        <w:t xml:space="preserve">. </w:t>
      </w:r>
      <w:r w:rsidRPr="001851EA">
        <w:t xml:space="preserve">Criteria for including or excluding scenarios depend on context, which explains why these 13 scenarios were still </w:t>
      </w:r>
      <w:r w:rsidR="00C0144A" w:rsidRPr="001851EA">
        <w:t>included in the analysis</w:t>
      </w:r>
      <w:r w:rsidRPr="001851EA">
        <w:t xml:space="preserve"> </w:t>
      </w:r>
      <w:r w:rsidR="00C0144A" w:rsidRPr="001851EA">
        <w:t>of aspects other than the evolution of emissions in the SR1.5 report</w:t>
      </w:r>
      <w:r w:rsidRPr="001851EA">
        <w:t xml:space="preserve">. </w:t>
      </w:r>
      <w:r w:rsidR="00836BD2" w:rsidRPr="001851EA">
        <w:t xml:space="preserve">Similar </w:t>
      </w:r>
      <w:r w:rsidR="00C0144A" w:rsidRPr="001851EA">
        <w:t xml:space="preserve">well-informed, but </w:t>
      </w:r>
      <w:r w:rsidR="00923E92" w:rsidRPr="001851EA">
        <w:t xml:space="preserve">ad-hoc considerations were applied in the latest </w:t>
      </w:r>
      <w:r w:rsidR="002102CF" w:rsidRPr="001851EA">
        <w:t xml:space="preserve">AR6 </w:t>
      </w:r>
      <w:r w:rsidR="00923E92" w:rsidRPr="001851EA">
        <w:t>mitigation assessment of the IPCC</w:t>
      </w:r>
      <w:r w:rsidR="00923E92" w:rsidRPr="001851EA">
        <w:fldChar w:fldCharType="begin"/>
      </w:r>
      <w:r w:rsidR="00923E92" w:rsidRPr="001851EA">
        <w:instrText xml:space="preserve"> ADDIN ZOTERO_ITEM CSL_CITATION {"citationID":"S7x3YuQU","properties":{"formattedCitation":"\\super 6,8\\nosupersub{}","plainCitation":"6,8","noteIndex":0},"citationItems":[{"id":9200,"uris":["http://zotero.org/users/7044370/items/MTQNXLQ9"],"itemData":{"id":9200,"type":"chapter","container-title":"IPCC,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id":9319,"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923E92" w:rsidRPr="001851EA">
        <w:fldChar w:fldCharType="separate"/>
      </w:r>
      <w:r w:rsidR="00923E92" w:rsidRPr="001851EA">
        <w:rPr>
          <w:rFonts w:ascii="Calibri" w:hAnsi="Calibri" w:cs="Calibri"/>
          <w:sz w:val="22"/>
          <w:vertAlign w:val="superscript"/>
        </w:rPr>
        <w:t>6,8</w:t>
      </w:r>
      <w:r w:rsidR="00923E92" w:rsidRPr="001851EA">
        <w:fldChar w:fldCharType="end"/>
      </w:r>
      <w:r w:rsidR="00923E92" w:rsidRPr="001851EA">
        <w:t xml:space="preserve">. </w:t>
      </w:r>
    </w:p>
    <w:p w14:paraId="47B6956E" w14:textId="1FF98159" w:rsidR="008C5E73" w:rsidRPr="001851EA" w:rsidRDefault="00965654" w:rsidP="00CB1958">
      <w:r w:rsidRPr="001851EA">
        <w:t xml:space="preserve">Other climate research communities have also grappled with similar issues, </w:t>
      </w:r>
      <w:r w:rsidR="00DF0079" w:rsidRPr="001851EA">
        <w:t xml:space="preserve">and the Earth System </w:t>
      </w:r>
      <w:r w:rsidR="004531B3" w:rsidRPr="001851EA">
        <w:t>M</w:t>
      </w:r>
      <w:r w:rsidR="00DF0079" w:rsidRPr="001851EA">
        <w:t xml:space="preserve">odelling community has </w:t>
      </w:r>
      <w:r w:rsidRPr="001851EA">
        <w:t>established methods to down-weigh</w:t>
      </w:r>
      <w:r w:rsidR="005A4259">
        <w:t>t</w:t>
      </w:r>
      <w:r w:rsidRPr="001851EA">
        <w:t xml:space="preserve"> models based on their similarity to other models</w:t>
      </w:r>
      <w:bookmarkStart w:id="81" w:name="_Hlk172632894"/>
      <w:r w:rsidR="00C37586" w:rsidRPr="001851EA">
        <w:fldChar w:fldCharType="begin"/>
      </w:r>
      <w:r w:rsidR="00D73C92" w:rsidRPr="001851EA">
        <w:instrText xml:space="preserve"> ADDIN ZOTERO_ITEM CSL_CITATION {"citationID":"CcSJz3pX","properties":{"formattedCitation":"\\super 16\\uc0\\u8211{}18\\nosupersub{}","plainCitation":"16–18","noteIndex":0},"citationItems":[{"id":3851,"uris":["http://zotero.org/users/7044370/items/NIC7IWXI"],"itemData":{"id":3851,"type":"article-journal","container-title":"Geophysical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M."},{"family":"Eyring","given":"Veronika"}],"issued":{"date-parts":[["2017"]]}}},{"id":19173,"uris":["http://zotero.org/users/7044370/items/GV52JQ7N"],"itemData":{"id":19173,"type":"article-journal","container-title":"Journal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id":8101,"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L."},{"family":"Lorenz","given":"Ruth"},{"family":"Knutti","given":"Reto"}],"issued":{"date-parts":[["2020",4,28]]}}}],"schema":"https://github.com/citation-style-language/schema/raw/master/csl-citation.json"} </w:instrText>
      </w:r>
      <w:r w:rsidR="00C37586" w:rsidRPr="001851EA">
        <w:fldChar w:fldCharType="separate"/>
      </w:r>
      <w:r w:rsidR="00D73C92" w:rsidRPr="001851EA">
        <w:rPr>
          <w:rFonts w:ascii="Calibri" w:hAnsi="Calibri" w:cs="Calibri"/>
          <w:sz w:val="22"/>
          <w:vertAlign w:val="superscript"/>
        </w:rPr>
        <w:t>16–18</w:t>
      </w:r>
      <w:r w:rsidR="00C37586" w:rsidRPr="001851EA">
        <w:fldChar w:fldCharType="end"/>
      </w:r>
      <w:bookmarkEnd w:id="81"/>
      <w:r w:rsidRPr="001851EA">
        <w:t>, as well as for model quality measured as performance relative to historical observations</w:t>
      </w:r>
      <w:r w:rsidR="002C0816" w:rsidRPr="001851EA">
        <w:fldChar w:fldCharType="begin"/>
      </w:r>
      <w:r w:rsidR="00D73C92" w:rsidRPr="001851EA">
        <w:instrText xml:space="preserve"> ADDIN ZOTERO_ITEM CSL_CITATION {"citationID":"atpUt8aW","properties":{"formattedCitation":"\\super 18,19\\nosupersub{}","plainCitation":"18,19","noteIndex":0},"citationItems":[{"id":8101,"uris":["http://zotero.org/users/7044370/items/ECVF6SWF"],"itemData":{"id":8101,"type":"article-journal","abstract":"&lt;p&gt;&lt;strong&gt;Abstract.&lt;/strong&gt;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L."},{"family":"Lorenz","given":"Ruth"},{"family":"Knutti","given":"Reto"}],"issued":{"date-parts":[["2020",4,28]]}}},{"id":8184,"uris":["http://zotero.org/users/7044370/items/LRTX5VXB"],"itemData":{"id":8184,"type":"article-journal","abstract":"Future global warming estimates have been similar across past assessments, but several climate models of the latest Sixth Coupled Model Intercomparison Project (CMIP6) simulate much stronger warming, apparently inconsistent with past assessments. Here, we show that projected future warming is correlated with the simulated warming trend during recent decades across CMIP5 and CMIP6 models, enabling us to constrain future warming based on consistency with the observed warming. These findings carry important policy-relevant implications: The observationally constrained CMIP6 median warming in high emissions and ambitious mitigation scenarios is over 16 and 14% lower by 2050 compared to the raw CMIP6 median, respectively, and over 14 and 8% lower by 2090, relative to 1995–2014. Observationally constrained CMIP6 warming is consistent with previous assessments based on CMIP5 models, and in an ambitious mitigation scenario, the likely range is consistent with reaching the Paris Agreement target.\nStrong future warming in some new climate models is less likely as their recent warming is inconsistent with observed trends.\nStrong future warming in some new climate models is less likely as their recent warming is inconsistent with observed trends.","container-title":"Science Advances","DOI":"10.1126/sciadv.aaz9549","ISSN":"2375-2548","issue":"12","language":"en","license":"Copyright © 2020 The Authors, some rights reserved; exclusive licensee American Association for the Advancement of Science. No claim to original U.S. Government Works. Distributed under a Creative Commons Attribution NonCommercial License 4.0 (CC BY-NC)..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cited.","note":"number: 12\npublisher: American Association for the Advancement of Science\nsection: Research Article","page":"eaaz9549","source":"advances.sciencemag.org","title":"Past warming trend constrains future warming in CMIP6 models","volume":"6","author":[{"family":"Tokarska","given":"Katarzyna B."},{"family":"Stolpe","given":"Martin B."},{"family":"Sippel","given":"Sebastian"},{"family":"Fischer","given":"Erich M."},{"family":"Smith","given":"Christopher J."},{"family":"Lehner","given":"Flavio"},{"family":"Knutti","given":"Reto"}],"issued":{"date-parts":[["2020",3,1]]}}}],"schema":"https://github.com/citation-style-language/schema/raw/master/csl-citation.json"} </w:instrText>
      </w:r>
      <w:r w:rsidR="002C0816" w:rsidRPr="001851EA">
        <w:fldChar w:fldCharType="separate"/>
      </w:r>
      <w:r w:rsidR="00D73C92" w:rsidRPr="001851EA">
        <w:rPr>
          <w:rFonts w:ascii="Calibri" w:hAnsi="Calibri" w:cs="Calibri"/>
          <w:sz w:val="22"/>
          <w:vertAlign w:val="superscript"/>
        </w:rPr>
        <w:t>18,19</w:t>
      </w:r>
      <w:r w:rsidR="002C0816" w:rsidRPr="001851EA">
        <w:fldChar w:fldCharType="end"/>
      </w:r>
      <w:r w:rsidRPr="001851EA">
        <w:t xml:space="preserve">. In </w:t>
      </w:r>
      <w:r w:rsidR="00147093" w:rsidRPr="001851EA">
        <w:t>emission</w:t>
      </w:r>
      <w:r w:rsidRPr="001851EA">
        <w:t xml:space="preserve"> scenario </w:t>
      </w:r>
      <w:r w:rsidR="00147093" w:rsidRPr="001851EA">
        <w:t>ensemble analysis</w:t>
      </w:r>
      <w:r w:rsidRPr="001851EA">
        <w:t>, issues of scenario similarity have been considered</w:t>
      </w:r>
      <w:r w:rsidR="002778B0" w:rsidRPr="001851EA">
        <w:fldChar w:fldCharType="begin"/>
      </w:r>
      <w:r w:rsidR="00D73C92" w:rsidRPr="001851EA">
        <w:instrText xml:space="preserve"> ADDIN ZOTERO_ITEM CSL_CITATION {"citationID":"l8e3N4aG","properties":{"formattedCitation":"\\super 20\\nosupersub{}","plainCitation":"20","noteIndex":0},"citationItems":[{"id":8581,"uris":["http://zotero.org/users/7044370/items/8TFDPWLP"],"itemData":{"id":8581,"type":"article-journal","abstract":"In the Paris Agreement countries have agreed to act together to hold global warming well below 2°C over preindustrial levels and to pursue efforts to limit warming to 1.5°C. To assess if the world is on track to meet this long-term temperature goal, countries' pledged emissions reductions (Nationally Determined Contributions, NDCs) need to be analyzed for their implied warming. Several research groups and nongovernmental organizations have estimated this warming and arrived at very different results but have invariably concluded that the current pledges are inadequate to hold warming below 2°C, let alone 1.5°C. In this paper we analyze different methods to estimate 2100 global mean temperature rise implied by countries' NDCs, which often only specify commitments until 2030. We present different methods to extend near-term emissions pathways that have been developed by the authors or used by different research groups and nongovernmental organizations to estimate 21st century warming consequences of Paris Agreement commitments. The abilities of these methods to project both low and high warming scenarios in line with the scenario literature is assessed. We find that the simpler methods are not suitable for temperature projections while more complex methods can produce results consistent with the energy and economic scenario literature. We further find that some methods can have a strong high or low temperature bias depending on parameter choices. The choice of methods to evaluate the consistency of aggregated NDC commitments is very important for reviewing progress toward the Paris Agreement's long-term temperature goal.","container-title":"Earth's Future","DOI":"https://doi.org/10.1002/2017EF000781","ISSN":"2328-4277","issue":"9","language":"en","license":"©2018. The Authors.","note":"number: 9\n_eprint: https://agupubs.onlinelibrary.wiley.com/doi/pdf/10.1002/2017EF000781","page":"1242-1259","source":"Wiley Online Library","title":"Extending Near-Term Emissions Scenarios to Assess Warming Implications of Paris Agreement NDCs","volume":"6","author":[{"family":"Gütschow","given":"Johannes"},{"family":"Jeffery","given":"Mairi Louise"},{"family":"Schaeffer","given":"Michiel"},{"family":"Hare","given":"Bill"}],"issued":{"date-parts":[["2018"]]}}}],"schema":"https://github.com/citation-style-language/schema/raw/master/csl-citation.json"} </w:instrText>
      </w:r>
      <w:r w:rsidR="002778B0" w:rsidRPr="001851EA">
        <w:fldChar w:fldCharType="separate"/>
      </w:r>
      <w:r w:rsidR="00D73C92" w:rsidRPr="001851EA">
        <w:rPr>
          <w:rFonts w:ascii="Calibri" w:hAnsi="Calibri" w:cs="Calibri"/>
          <w:sz w:val="22"/>
          <w:vertAlign w:val="superscript"/>
        </w:rPr>
        <w:t>20</w:t>
      </w:r>
      <w:r w:rsidR="002778B0" w:rsidRPr="001851EA">
        <w:fldChar w:fldCharType="end"/>
      </w:r>
      <w:r w:rsidRPr="001851EA">
        <w:t xml:space="preserve">, but as of yet not systematically addressed. </w:t>
      </w:r>
    </w:p>
    <w:p w14:paraId="47B6956F" w14:textId="431AA2E8" w:rsidR="00D679C3" w:rsidRPr="001851EA" w:rsidRDefault="00965654" w:rsidP="008C5E73">
      <w:r w:rsidRPr="001851EA">
        <w:t xml:space="preserve">In this paper, we </w:t>
      </w:r>
      <w:r w:rsidR="00231813" w:rsidRPr="001851EA">
        <w:t xml:space="preserve">use efforts </w:t>
      </w:r>
      <w:r w:rsidR="00646A1A">
        <w:t>from</w:t>
      </w:r>
      <w:r w:rsidR="00231813" w:rsidRPr="001851EA">
        <w:t xml:space="preserve"> various communities</w:t>
      </w:r>
      <w:r w:rsidR="00231813" w:rsidRPr="001851EA">
        <w:fldChar w:fldCharType="begin"/>
      </w:r>
      <w:r w:rsidR="00D73C92" w:rsidRPr="001851EA">
        <w:instrText xml:space="preserve"> ADDIN ZOTERO_ITEM CSL_CITATION {"citationID":"ko9T5Axd","properties":{"formattedCitation":"\\super 16\\uc0\\u8211{}20\\nosupersub{}","plainCitation":"16–20","noteIndex":0},"citationItems":[{"id":8581,"uris":["http://zotero.org/users/7044370/items/8TFDPWLP"],"itemData":{"id":8581,"type":"article-journal","abstract":"In the Paris Agreement countries have agreed to act together to hold global warming well below 2°C over preindustrial levels and to pursue efforts to limit warming to 1.5°C. To assess if the world is on track to meet this long-term temperature goal, countries' pledged emissions reductions (Nationally Determined Contributions, NDCs) need to be analyzed for their implied warming. Several research groups and nongovernmental organizations have estimated this warming and arrived at very different results but have invariably concluded that the current pledges are inadequate to hold warming below 2°C, let alone 1.5°C. In this paper we analyze different methods to estimate 2100 global mean temperature rise implied by countries' NDCs, which often only specify commitments until 2030. We present different methods to extend near-term emissions pathways that have been developed by the authors or used by different research groups and nongovernmental organizations to estimate 21st century warming consequences of Paris Agreement commitments. The abilities of these methods to project both low and high warming scenarios in line with the scenario literature is assessed. We find that the simpler methods are not suitable for temperature projections while more complex methods can produce results consistent with the energy and economic scenario literature. We further find that some methods can have a strong high or low temperature bias depending on parameter choices. The choice of methods to evaluate the consistency of aggregated NDC commitments is very important for reviewing progress toward the Paris Agreement's long-term temperature goal.","container-title":"Earth's Future","DOI":"https://doi.org/10.1002/2017EF000781","ISSN":"2328-4277","issue":"9","language":"en","license":"©2018. The Authors.","note":"number: 9\n_eprint: https://agupubs.onlinelibrary.wiley.com/doi/pdf/10.1002/2017EF000781","page":"1242-1259","source":"Wiley Online Library","title":"Extending Near-Term Emissions Scenarios to Assess Warming Implications of Paris Agreement NDCs","volume":"6","author":[{"family":"Gütschow","given":"Johannes"},{"family":"Jeffery","given":"Mairi Louise"},{"family":"Schaeffer","given":"Michiel"},{"family":"Hare","given":"Bill"}],"issued":{"date-parts":[["2018"]]}}},{"id":3851,"uris":["http://zotero.org/users/7044370/items/NIC7IWXI"],"itemData":{"id":3851,"type":"article-journal","container-title":"Geophysical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M."},{"family":"Eyring","given":"Veronika"}],"issued":{"date-parts":[["2017"]]}}},{"id":19173,"uris":["http://zotero.org/users/7044370/items/GV52JQ7N"],"itemData":{"id":19173,"type":"article-journal","container-title":"Journal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id":8101,"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L."},{"family":"Lorenz","given":"Ruth"},{"family":"Knutti","given":"Reto"}],"issued":{"date-parts":[["2020",4,28]]}}},{"id":8184,"uris":["http://zotero.org/users/7044370/items/LRTX5VXB"],"itemData":{"id":8184,"type":"article-journal","abstract":"Future global warming estimates have been similar across past assessments, but several climate models of the latest Sixth Coupled Model Intercomparison Project (CMIP6) simulate much stronger warming, apparently inconsistent with past assessments. Here, we show that projected future warming is correlated with the simulated warming trend during recent decades across CMIP5 and CMIP6 models, enabling us to constrain future warming based on consistency with the observed warming. These findings carry important policy-relevant implications: The observationally constrained CMIP6 median warming in high emissions and ambitious mitigation scenarios is over 16 and 14% lower by 2050 compared to the raw CMIP6 median, respectively, and over 14 and 8% lower by 2090, relative to 1995–2014. Observationally constrained CMIP6 warming is consistent with previous assessments based on CMIP5 models, and in an ambitious mitigation scenario, the likely range is consistent with reaching the Paris Agreement target.\nStrong future warming in some new climate models is less likely as their recent warming is inconsistent with observed trends.\nStrong future warming in some new climate models is less likely as their recent warming is inconsistent with observed trends.","container-title":"Science Advances","DOI":"10.1126/sciadv.aaz9549","ISSN":"2375-2548","issue":"12","language":"en","license":"Copyright © 2020 The Authors, some rights reserved; exclusive licensee American Association for the Advancement of Science. No claim to original U.S. Government Works. Distributed under a Creative Commons Attribution NonCommercial License 4.0 (CC BY-NC)..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cited.","note":"number: 12\npublisher: American Association for the Advancement of Science\nsection: Research Article","page":"eaaz9549","source":"advances.sciencemag.org","title":"Past warming trend constrains future warming in CMIP6 models","volume":"6","author":[{"family":"Tokarska","given":"Katarzyna B."},{"family":"Stolpe","given":"Martin B."},{"family":"Sippel","given":"Sebastian"},{"family":"Fischer","given":"Erich M."},{"family":"Smith","given":"Christopher J."},{"family":"Lehner","given":"Flavio"},{"family":"Knutti","given":"Reto"}],"issued":{"date-parts":[["2020",3,1]]}}}],"schema":"https://github.com/citation-style-language/schema/raw/master/csl-citation.json"} </w:instrText>
      </w:r>
      <w:r w:rsidR="00231813" w:rsidRPr="001851EA">
        <w:fldChar w:fldCharType="separate"/>
      </w:r>
      <w:r w:rsidR="00D73C92" w:rsidRPr="001851EA">
        <w:rPr>
          <w:rFonts w:ascii="Calibri" w:hAnsi="Calibri" w:cs="Calibri"/>
          <w:sz w:val="22"/>
          <w:vertAlign w:val="superscript"/>
        </w:rPr>
        <w:t>16–20</w:t>
      </w:r>
      <w:r w:rsidR="00231813" w:rsidRPr="001851EA">
        <w:fldChar w:fldCharType="end"/>
      </w:r>
      <w:r w:rsidR="00231813" w:rsidRPr="001851EA">
        <w:t xml:space="preserve"> as </w:t>
      </w:r>
      <w:r w:rsidR="00FF08A2">
        <w:t xml:space="preserve">a </w:t>
      </w:r>
      <w:r w:rsidR="00D91013">
        <w:t>starting point</w:t>
      </w:r>
      <w:r w:rsidR="00231813" w:rsidRPr="001851EA">
        <w:t xml:space="preserve"> to develop and present </w:t>
      </w:r>
      <w:r w:rsidRPr="001851EA">
        <w:t xml:space="preserve">a scenario-weighting method </w:t>
      </w:r>
      <w:r w:rsidR="0009378F" w:rsidRPr="001851EA">
        <w:t>that</w:t>
      </w:r>
      <w:r w:rsidRPr="001851EA">
        <w:t xml:space="preserve"> address</w:t>
      </w:r>
      <w:r w:rsidR="0009378F" w:rsidRPr="001851EA">
        <w:t>es</w:t>
      </w:r>
      <w:r w:rsidRPr="001851EA">
        <w:t xml:space="preserve"> issues of scenario </w:t>
      </w:r>
      <w:r w:rsidR="00BF5967" w:rsidRPr="001851EA">
        <w:t>relevance</w:t>
      </w:r>
      <w:r w:rsidRPr="001851EA">
        <w:t xml:space="preserve">, quality and diversity, and provide a systematic </w:t>
      </w:r>
      <w:r w:rsidRPr="001851EA">
        <w:lastRenderedPageBreak/>
        <w:t xml:space="preserve">approach that unifies and expands on ad-hoc scenario assessment decisions that were </w:t>
      </w:r>
      <w:r w:rsidR="0009378F" w:rsidRPr="001851EA">
        <w:t>made</w:t>
      </w:r>
      <w:r w:rsidRPr="001851EA">
        <w:t xml:space="preserve"> in the </w:t>
      </w:r>
      <w:commentRangeStart w:id="82"/>
      <w:r w:rsidRPr="001851EA">
        <w:t>past</w:t>
      </w:r>
      <w:r w:rsidRPr="001851EA">
        <w:fldChar w:fldCharType="begin"/>
      </w:r>
      <w:r w:rsidRPr="001851EA">
        <w:instrText xml:space="preserve"> ADDIN ZOTERO_ITEM CSL_CITATION {"citationID":"qH9wXA6s","properties":{"formattedCitation":"\\super 1\\uc0\\u8211{}6\\nosupersub{}","plainCitation":"1–6","noteIndex":0},"citationItems":[{"id":5112,"uris":["http://zotero.org/users/7044370/items/L7A8X2SB"],"itemData":{"id":5112,"type":"book","event-place":"Cambridge, United Kingdom","number-of-pages":"570","publisher":"Cambridge University Press","publisher-place":"Cambridge, United Kingdom","title":"IPCC Special Report on Emissions Scenarios","author":[{"family":"Nakicenovic","given":"Nebojsa"},{"family":"Swart","given":"Rob"}],"issued":{"date-parts":[["2000"]]}}},{"id":19168,"uris":["http://zotero.org/users/7044370/items/AZN795B5"],"itemData":{"id":19168,"type":"chapter","container-title":"Climate Change 2001: Mitigation. A Report of Working Group III of the Intergovernmental Panel on Climate Change","event-place":"Cambridge, UK","page":"115-166","publisher":"Cambridge University Press","publisher-place":"Cambridge, UK","title":"Greenhouse Gas Emission Mitigation Scenarios and Implications","author":[{"family":"Morita","given":"T."},{"family":"Robinson","given":"John"},{"family":"Adegbulugbe","given":"Anthony"},{"family":"Alcamo","given":"Joseph"},{"family":"Herbert","given":"Deborah"},{"family":"La Rovere","given":"Emilio Lebre"},{"family":"Nakicenovic","given":"Nebojsa"},{"family":"Kainuma","given":"Mikiko"},{"family":"Raskin","given":"Paul"},{"family":"Riahi","given":"K."},{"family":"Sankovski","given":"A."},{"family":"Sokolov","given":"Vassili"},{"family":"Vries","given":"Bert","non-dropping-particle":"de"},{"family":"Zhou","given":"Dadi"}],"editor":[{"family":"Chadwick","given":"Michael"},{"family":"Parikh","given":"Jyoti K."}],"issued":{"date-parts":[["2001"]]}}},{"id":2235,"uris":["http://zotero.org/users/7044370/items/CW9W8266"],"itemData":{"id":2235,"type":"chapter","container-title":"Climate Change 2007: Mitigation. Contribution of Working Group III to the Fourth Assessment Report of the Inter-governmental Panel on Climate Change","event-place":"Cambridge, UK","page":"169-250","publisher":"Cambridge University Press","publisher-place":"Cambridge, UK","title":"Issues related to mitigation in the long term context","author":[{"family":"Fisher","given":"Brian"},{"family":"Nakicenovic","given":"Nebojsa"},{"family":"Alfsen","given":"Knut"},{"family":"Corfee Morlot","given":"Jan"},{"family":"Chesnaye","given":"Francisco","non-dropping-particle":"de la"},{"family":"Hourcade","given":"Jean-Charles"},{"family":"Jiang","given":"Kejun"},{"family":"Kainuma","given":"Mikiko"},{"family":"La Rovere","given":"Emilio"},{"family":"Matysek","given":"Anna"},{"family":"Rana","given":"Ashish"},{"family":"Riahi","given":"Keywan"},{"family":"Richels","given":"Richard"},{"family":"Rose","given":"Steven"},{"family":"Van Vuuren","given":"Detlef"},{"family":"Warren","given":"Rachel"}],"editor":[{"family":"Metz","given":"B."},{"family":"Davidson","given":"O.R."},{"family":"Bosch","given":"P.R."},{"family":"Dave","given":"R."},{"family":"Meyer","given":"L.A."}],"issued":{"date-parts":[["2007"]]}}},{"id":6065,"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id":1427,"uris":["http://zotero.org/users/7044370/items/G5LFXMNE"],"itemData":{"id":1427,"type":"chapter","container-title":"Climate Change 2014: Mitigation of Climate Change. Contribution of Working Group III to the Fifth Assessment Report of the Intergovernmental Panel on Climate Change","event-place":"Cambridge, United Kingdom and New York, NY, USA","page":"413-510","publisher":"Cambridge University Press","publisher-place":"Cambridge, United Kingdom and New York, NY, USA","title":"Assessing Transformation Pathways","author":[{"family":"Clarke","given":"L."},{"family":"Jiang","given":"K."},{"family":"Akimoto","given":"K."},{"family":"Babiker","given":"M."},{"family":"Blanford","given":"G."},{"family":"Fisher-Vanden","given":"K."},{"family":"Hourcade","given":"J.-C."},{"family":"Krey","given":"V."},{"family":"Kriegler","given":"E."},{"family":"Löschel","given":"A."},{"family":"McCollum","given":"D."},{"family":"Paltsev","given":"S."},{"family":"Rose","given":"S."},{"family":"Shukla","given":"P.R."},{"family":"Tavoni","given":"M."},{"family":"Zwaan","given":"B.","dropping-particle":"van der"},{"family":"Vuuren","given":"D.","dropping-particle":"van"}],"editor":[{"family":"Edenhofer","given":"O."},{"family":"Pichs-Madruga","given":"R."},{"family":"Sokona","given":"Y."},{"family":"Farahani","given":"E."},{"family":"Kadner","given":"S."},{"family":"Seyboth","given":"K."},{"family":"Adler","given":"A."},{"family":"Baum","given":"I."},{"family":"Brunner","given":"S."},{"family":"Eickemeier","given":"P."},{"family":"Kriemann","given":"B."},{"family":"Savolainen","given":"J."},{"family":"Schlömer","given":"S."},{"family":"Stechow","given":"C.","dropping-particle":"von"},{"family":"Zwickel","given":"T."},{"family":"Minx","given":"J.C."}],"issued":{"date-parts":[["2014"]]}}},{"id":9200,"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Pr="001851EA">
        <w:fldChar w:fldCharType="separate"/>
      </w:r>
      <w:r w:rsidRPr="001851EA">
        <w:rPr>
          <w:rFonts w:ascii="Calibri" w:hAnsi="Calibri" w:cs="Calibri"/>
          <w:sz w:val="22"/>
          <w:vertAlign w:val="superscript"/>
        </w:rPr>
        <w:t>1–6</w:t>
      </w:r>
      <w:r w:rsidRPr="001851EA">
        <w:fldChar w:fldCharType="end"/>
      </w:r>
      <w:r w:rsidRPr="001851EA">
        <w:t xml:space="preserve">. </w:t>
      </w:r>
      <w:commentRangeEnd w:id="82"/>
      <w:r w:rsidR="006253D0">
        <w:rPr>
          <w:rStyle w:val="CommentReference"/>
        </w:rPr>
        <w:commentReference w:id="82"/>
      </w:r>
      <w:r w:rsidR="00B20291" w:rsidRPr="001851EA">
        <w:t xml:space="preserve">We apply it to the latest </w:t>
      </w:r>
      <w:r w:rsidR="00CB1958" w:rsidRPr="001851EA">
        <w:t xml:space="preserve">available IPCC </w:t>
      </w:r>
      <w:r w:rsidR="00AA3E52" w:rsidRPr="001851EA">
        <w:t xml:space="preserve">AR6 </w:t>
      </w:r>
      <w:r w:rsidR="00CB1958" w:rsidRPr="001851EA">
        <w:t>scenario ensemble of opportunity</w:t>
      </w:r>
      <w:r w:rsidR="00CB1958" w:rsidRPr="001851EA">
        <w:fldChar w:fldCharType="begin"/>
      </w:r>
      <w:r w:rsidR="00CB1958" w:rsidRPr="001851EA">
        <w:instrText xml:space="preserve"> ADDIN ZOTERO_ITEM CSL_CITATION {"citationID":"pRdTfuXz","properties":{"formattedCitation":"\\super 10\\nosupersub{}","plainCitation":"10","noteIndex":0},"citationItems":[{"id":9000,"uris":["http://zotero.org/users/7044370/items/RHXJP6P5"],"itemData":{"id":9000,"type":"dataset","DOI":"10.5281/zenodo.5886912","language":"eng","publisher":"Zenodo","source":"Zenodo","title":"AR6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CB1958" w:rsidRPr="001851EA">
        <w:fldChar w:fldCharType="separate"/>
      </w:r>
      <w:r w:rsidR="00CB1958" w:rsidRPr="001851EA">
        <w:rPr>
          <w:rFonts w:ascii="Calibri" w:hAnsi="Calibri" w:cs="Calibri"/>
          <w:sz w:val="22"/>
          <w:vertAlign w:val="superscript"/>
        </w:rPr>
        <w:t>10</w:t>
      </w:r>
      <w:r w:rsidR="00CB1958" w:rsidRPr="001851EA">
        <w:fldChar w:fldCharType="end"/>
      </w:r>
      <w:r w:rsidR="00CB1958" w:rsidRPr="001851EA">
        <w:t xml:space="preserve"> to illustrate </w:t>
      </w:r>
      <w:del w:id="83" w:author="Beath, Hamish R" w:date="2025-08-28T09:47:00Z" w16du:dateUtc="2025-08-28T08:47:00Z">
        <w:r w:rsidR="00CB1958" w:rsidRPr="001851EA" w:rsidDel="001211F4">
          <w:delText>its potential impact</w:delText>
        </w:r>
      </w:del>
      <w:ins w:id="84" w:author="Beath, Hamish R" w:date="2025-08-28T09:47:00Z" w16du:dateUtc="2025-08-28T08:47:00Z">
        <w:r w:rsidR="001211F4">
          <w:t>its use in practice</w:t>
        </w:r>
        <w:r w:rsidR="001E2AEF">
          <w:t>. We</w:t>
        </w:r>
      </w:ins>
      <w:ins w:id="85" w:author="Beath, Hamish R" w:date="2025-08-18T18:33:00Z" w16du:dateUtc="2025-08-18T17:33:00Z">
        <w:r w:rsidR="00D7036A">
          <w:t xml:space="preserve"> discuss the strengths and weaknesses of such an approach, with a view to further </w:t>
        </w:r>
      </w:ins>
      <w:ins w:id="86" w:author="Beath, Hamish R" w:date="2025-08-28T09:47:00Z" w16du:dateUtc="2025-08-28T08:47:00Z">
        <w:r w:rsidR="001E2AEF">
          <w:t xml:space="preserve">research and </w:t>
        </w:r>
      </w:ins>
      <w:ins w:id="87" w:author="Beath, Hamish R" w:date="2025-08-18T18:34:00Z" w16du:dateUtc="2025-08-18T17:34:00Z">
        <w:r w:rsidR="00D7036A">
          <w:t xml:space="preserve">refinement </w:t>
        </w:r>
      </w:ins>
      <w:ins w:id="88" w:author="Beath, Hamish R" w:date="2025-08-28T09:51:00Z" w16du:dateUtc="2025-08-28T08:51:00Z">
        <w:r w:rsidR="004B5D47">
          <w:t>of the approach</w:t>
        </w:r>
      </w:ins>
      <w:ins w:id="89" w:author="Beath, Hamish R" w:date="2025-09-06T09:45:00Z" w16du:dateUtc="2025-09-06T08:45:00Z">
        <w:r w:rsidR="00996098">
          <w:t>.</w:t>
        </w:r>
      </w:ins>
      <w:del w:id="90" w:author="Beath, Hamish R" w:date="2025-08-18T18:33:00Z" w16du:dateUtc="2025-08-18T17:33:00Z">
        <w:r w:rsidR="00CB1958" w:rsidRPr="001851EA" w:rsidDel="00D7036A">
          <w:delText>.</w:delText>
        </w:r>
      </w:del>
    </w:p>
    <w:p w14:paraId="47B69570" w14:textId="63BF4DE4" w:rsidR="00373719" w:rsidRPr="001851EA" w:rsidRDefault="00965654" w:rsidP="00843949">
      <w:pPr>
        <w:pStyle w:val="Heading2"/>
        <w:keepNext/>
      </w:pPr>
      <w:r w:rsidRPr="001851EA">
        <w:t>A generalised scenario weighting framework</w:t>
      </w:r>
    </w:p>
    <w:p w14:paraId="47B69571" w14:textId="0B8862C9" w:rsidR="00373719" w:rsidRPr="001851EA" w:rsidRDefault="00965654" w:rsidP="00B61B8B">
      <w:r w:rsidRPr="001851EA">
        <w:t xml:space="preserve">Our starting point </w:t>
      </w:r>
      <w:r w:rsidR="009F30E0" w:rsidRPr="001851EA">
        <w:t xml:space="preserve">takes a generalised </w:t>
      </w:r>
      <w:r w:rsidR="00A55D2E" w:rsidRPr="001851EA">
        <w:t>view tha</w:t>
      </w:r>
      <w:r w:rsidR="008040A9" w:rsidRPr="001851EA">
        <w:t>t</w:t>
      </w:r>
      <w:r w:rsidR="00A55D2E" w:rsidRPr="001851EA">
        <w:t xml:space="preserve"> </w:t>
      </w:r>
      <w:r w:rsidR="008244A0" w:rsidRPr="001851EA">
        <w:t xml:space="preserve">each scenario in </w:t>
      </w:r>
      <w:r w:rsidR="00466D3B" w:rsidRPr="001851EA">
        <w:t xml:space="preserve">an ensemble of opportunity </w:t>
      </w:r>
      <w:r w:rsidR="00943C2A" w:rsidRPr="001851EA">
        <w:t>must be</w:t>
      </w:r>
      <w:r w:rsidR="00466D3B" w:rsidRPr="001851EA">
        <w:t xml:space="preserve"> assigned a weight </w:t>
      </w:r>
      <w:r w:rsidR="00134FC1" w:rsidRPr="001851EA">
        <w:t xml:space="preserve">for </w:t>
      </w:r>
      <w:r w:rsidR="00466D3B" w:rsidRPr="001851EA">
        <w:t xml:space="preserve">subsequent analysis. In the past, </w:t>
      </w:r>
      <w:r w:rsidR="00E429DF" w:rsidRPr="001851EA">
        <w:t>re</w:t>
      </w:r>
      <w:r w:rsidR="008040A9" w:rsidRPr="001851EA">
        <w:t>-analysis of scenario ensembles</w:t>
      </w:r>
      <w:r w:rsidR="00466D3B" w:rsidRPr="001851EA">
        <w:t xml:space="preserve"> </w:t>
      </w:r>
      <w:r w:rsidR="00134FC1" w:rsidRPr="001851EA">
        <w:t>would decide to</w:t>
      </w:r>
      <w:r w:rsidR="00945972" w:rsidRPr="001851EA">
        <w:t xml:space="preserve"> in</w:t>
      </w:r>
      <w:r w:rsidR="003D1E97" w:rsidRPr="001851EA">
        <w:t xml:space="preserve">clude </w:t>
      </w:r>
      <w:r w:rsidR="00945972" w:rsidRPr="001851EA">
        <w:t xml:space="preserve">or exclude </w:t>
      </w:r>
      <w:r w:rsidR="00400A1C" w:rsidRPr="001851EA">
        <w:t xml:space="preserve">scenarios </w:t>
      </w:r>
      <w:r w:rsidR="00945972" w:rsidRPr="001851EA">
        <w:t xml:space="preserve">from </w:t>
      </w:r>
      <w:r w:rsidR="00BC51AE">
        <w:t>the</w:t>
      </w:r>
      <w:r w:rsidR="00892045">
        <w:t>ir</w:t>
      </w:r>
      <w:r w:rsidR="00945972" w:rsidRPr="001851EA">
        <w:t xml:space="preserve"> analysis</w:t>
      </w:r>
      <w:r w:rsidR="00134FC1" w:rsidRPr="001851EA">
        <w:t>, effectively assigning weights of 1 or 0</w:t>
      </w:r>
      <w:r w:rsidRPr="001851EA">
        <w:t xml:space="preserve">. </w:t>
      </w:r>
      <w:r w:rsidR="00945972" w:rsidRPr="001851EA">
        <w:t xml:space="preserve">Here we formalise this step. </w:t>
      </w:r>
      <w:r w:rsidRPr="001851EA">
        <w:t xml:space="preserve">Each scenario </w:t>
      </w:r>
      <w:proofErr w:type="spellStart"/>
      <w:r w:rsidRPr="001851EA">
        <w:rPr>
          <w:i/>
          <w:iCs/>
        </w:rPr>
        <w:t>i</w:t>
      </w:r>
      <w:proofErr w:type="spellEnd"/>
      <w:r w:rsidRPr="001851EA">
        <w:t xml:space="preserve"> contributing to the assessment </w:t>
      </w:r>
      <w:r w:rsidR="00B00448" w:rsidRPr="001851EA">
        <w:t xml:space="preserve">and member of </w:t>
      </w:r>
      <w:r w:rsidR="00EF6613" w:rsidRPr="001851EA">
        <w:t xml:space="preserve">the </w:t>
      </w:r>
      <w:r w:rsidR="00B00448" w:rsidRPr="001851EA">
        <w:t xml:space="preserve">ensemble of opportunity </w:t>
      </w:r>
      <w:r w:rsidR="00B00448" w:rsidRPr="001851EA">
        <w:rPr>
          <w:i/>
          <w:iCs/>
        </w:rPr>
        <w:t xml:space="preserve">E </w:t>
      </w:r>
      <w:r w:rsidRPr="001851EA">
        <w:t xml:space="preserve">is assigned a generalized weight </w:t>
      </w:r>
      <w:proofErr w:type="spellStart"/>
      <w:r w:rsidRPr="001851EA">
        <w:rPr>
          <w:i/>
          <w:iCs/>
        </w:rPr>
        <w:t>gw</w:t>
      </w:r>
      <w:r w:rsidRPr="001851EA">
        <w:rPr>
          <w:i/>
          <w:iCs/>
          <w:vertAlign w:val="subscript"/>
        </w:rPr>
        <w:t>i</w:t>
      </w:r>
      <w:proofErr w:type="spellEnd"/>
      <w:r w:rsidRPr="001851EA">
        <w:t>:</w:t>
      </w:r>
    </w:p>
    <w:p w14:paraId="47B69572" w14:textId="77777777" w:rsidR="00745D18" w:rsidRPr="001851EA" w:rsidRDefault="00000000" w:rsidP="00B61B8B">
      <m:oMathPara>
        <m:oMath>
          <m:eqArr>
            <m:eqArrPr>
              <m:maxDist m:val="1"/>
              <m:ctrlPr>
                <w:ins w:id="91" w:author="Beath, Hamish R" w:date="2025-05-22T19:43:00Z" w16du:dateUtc="2025-05-22T18:43:00Z">
                  <w:rPr>
                    <w:rFonts w:ascii="Cambria Math" w:hAnsi="Cambria Math"/>
                    <w:i/>
                  </w:rPr>
                </w:ins>
              </m:ctrlPr>
            </m:eqArrPr>
            <m:e>
              <m:r>
                <w:rPr>
                  <w:rFonts w:ascii="Cambria Math" w:hAnsi="Cambria Math"/>
                </w:rPr>
                <m:t>g</m:t>
              </m:r>
              <m:sSub>
                <m:sSubPr>
                  <m:ctrlPr>
                    <w:ins w:id="92" w:author="Beath, Hamish R" w:date="2025-05-22T19:43:00Z" w16du:dateUtc="2025-05-22T18:43:00Z">
                      <w:rPr>
                        <w:rFonts w:ascii="Cambria Math" w:hAnsi="Cambria Math"/>
                        <w:i/>
                        <w:iCs/>
                      </w:rPr>
                    </w:ins>
                  </m:ctrlPr>
                </m:sSubPr>
                <m:e>
                  <m:r>
                    <w:rPr>
                      <w:rFonts w:ascii="Cambria Math" w:hAnsi="Cambria Math"/>
                    </w:rPr>
                    <m:t>w</m:t>
                  </m:r>
                </m:e>
                <m:sub>
                  <m:r>
                    <w:rPr>
                      <w:rFonts w:ascii="Cambria Math" w:hAnsi="Cambria Math"/>
                    </w:rPr>
                    <m:t>i</m:t>
                  </m:r>
                </m:sub>
              </m:sSub>
              <m:r>
                <w:rPr>
                  <w:rFonts w:ascii="Cambria Math" w:hAnsi="Cambria Math"/>
                </w:rPr>
                <m:t>=</m:t>
              </m:r>
              <m:f>
                <m:fPr>
                  <m:ctrlPr>
                    <w:ins w:id="93" w:author="Beath, Hamish R" w:date="2025-05-22T19:43:00Z" w16du:dateUtc="2025-05-22T18:43:00Z">
                      <w:rPr>
                        <w:rFonts w:ascii="Cambria Math" w:hAnsi="Cambria Math"/>
                        <w:i/>
                        <w:iCs/>
                      </w:rPr>
                    </w:ins>
                  </m:ctrlPr>
                </m:fPr>
                <m:num>
                  <m:r>
                    <w:rPr>
                      <w:rFonts w:ascii="Cambria Math" w:hAnsi="Cambria Math"/>
                    </w:rPr>
                    <m:t>R</m:t>
                  </m:r>
                  <m:d>
                    <m:dPr>
                      <m:ctrlPr>
                        <w:ins w:id="94" w:author="Beath, Hamish R" w:date="2025-05-22T19:43:00Z" w16du:dateUtc="2025-05-22T18:43:00Z">
                          <w:rPr>
                            <w:rFonts w:ascii="Cambria Math" w:hAnsi="Cambria Math"/>
                            <w:i/>
                            <w:iCs/>
                          </w:rPr>
                        </w:ins>
                      </m:ctrlPr>
                    </m:dPr>
                    <m:e>
                      <m:r>
                        <w:rPr>
                          <w:rFonts w:ascii="Cambria Math" w:hAnsi="Cambria Math"/>
                        </w:rPr>
                        <m:t>i</m:t>
                      </m:r>
                    </m:e>
                  </m:d>
                  <m:r>
                    <w:rPr>
                      <w:rFonts w:ascii="Cambria Math" w:hAnsi="Cambria Math"/>
                    </w:rPr>
                    <m:t>.Q</m:t>
                  </m:r>
                  <m:d>
                    <m:dPr>
                      <m:ctrlPr>
                        <w:ins w:id="95" w:author="Beath, Hamish R" w:date="2025-05-22T19:43:00Z" w16du:dateUtc="2025-05-22T18:43:00Z">
                          <w:rPr>
                            <w:rFonts w:ascii="Cambria Math" w:hAnsi="Cambria Math"/>
                            <w:i/>
                            <w:iCs/>
                          </w:rPr>
                        </w:ins>
                      </m:ctrlPr>
                    </m:dPr>
                    <m:e>
                      <m:r>
                        <w:rPr>
                          <w:rFonts w:ascii="Cambria Math" w:hAnsi="Cambria Math"/>
                        </w:rPr>
                        <m:t>i</m:t>
                      </m:r>
                    </m:e>
                  </m:d>
                </m:num>
                <m:den>
                  <m:r>
                    <w:rPr>
                      <w:rFonts w:ascii="Cambria Math" w:hAnsi="Cambria Math"/>
                    </w:rPr>
                    <m:t>D</m:t>
                  </m:r>
                  <m:d>
                    <m:dPr>
                      <m:ctrlPr>
                        <w:ins w:id="96" w:author="Beath, Hamish R" w:date="2025-05-22T19:43:00Z" w16du:dateUtc="2025-05-22T18:43:00Z">
                          <w:rPr>
                            <w:rFonts w:ascii="Cambria Math" w:hAnsi="Cambria Math"/>
                            <w:i/>
                            <w:iCs/>
                          </w:rPr>
                        </w:ins>
                      </m:ctrlPr>
                    </m:dPr>
                    <m:e>
                      <m:r>
                        <w:rPr>
                          <w:rFonts w:ascii="Cambria Math" w:hAnsi="Cambria Math"/>
                        </w:rPr>
                        <m:t>i</m:t>
                      </m:r>
                    </m:e>
                  </m:d>
                </m:den>
              </m:f>
              <m:r>
                <w:rPr>
                  <w:rFonts w:ascii="Cambria Math" w:hAnsi="Cambria Math"/>
                </w:rPr>
                <m:t>#</m:t>
              </m:r>
              <m:d>
                <m:dPr>
                  <m:ctrlPr>
                    <w:ins w:id="97" w:author="Beath, Hamish R" w:date="2025-05-22T19:43:00Z" w16du:dateUtc="2025-05-22T18:43:00Z">
                      <w:rPr>
                        <w:rFonts w:ascii="Cambria Math" w:hAnsi="Cambria Math"/>
                        <w:i/>
                      </w:rPr>
                    </w:ins>
                  </m:ctrlPr>
                </m:dPr>
                <m:e>
                  <m:r>
                    <w:rPr>
                      <w:rFonts w:ascii="Cambria Math" w:hAnsi="Cambria Math"/>
                    </w:rPr>
                    <m:t>1</m:t>
                  </m:r>
                </m:e>
              </m:d>
            </m:e>
          </m:eqArr>
        </m:oMath>
      </m:oMathPara>
    </w:p>
    <w:p w14:paraId="47B69573" w14:textId="77777777" w:rsidR="00745D18" w:rsidRPr="001851EA" w:rsidRDefault="00965654" w:rsidP="00745D18">
      <w:r w:rsidRPr="001851EA">
        <w:t xml:space="preserve">where </w:t>
      </w:r>
      <w:r w:rsidRPr="001851EA">
        <w:rPr>
          <w:i/>
          <w:iCs/>
        </w:rPr>
        <w:t>0</w:t>
      </w:r>
      <w:r w:rsidR="00683EA7" w:rsidRPr="001851EA">
        <w:rPr>
          <w:i/>
          <w:iCs/>
        </w:rPr>
        <w:t xml:space="preserve"> </w:t>
      </w:r>
      <w:r w:rsidRPr="001851EA">
        <w:rPr>
          <w:i/>
          <w:iCs/>
        </w:rPr>
        <w:t>≤</w:t>
      </w:r>
      <w:r w:rsidR="00683EA7" w:rsidRPr="001851EA">
        <w:rPr>
          <w:i/>
          <w:iCs/>
        </w:rPr>
        <w:t xml:space="preserve"> </w:t>
      </w:r>
      <w:r w:rsidR="00FA3B81" w:rsidRPr="001851EA">
        <w:rPr>
          <w:i/>
          <w:iCs/>
        </w:rPr>
        <w:t>R</w:t>
      </w:r>
      <w:r w:rsidRPr="001851EA">
        <w:rPr>
          <w:i/>
          <w:iCs/>
        </w:rPr>
        <w:t>(</w:t>
      </w:r>
      <w:proofErr w:type="spellStart"/>
      <w:r w:rsidR="00683EA7" w:rsidRPr="001851EA">
        <w:rPr>
          <w:i/>
          <w:iCs/>
        </w:rPr>
        <w:t>i</w:t>
      </w:r>
      <w:proofErr w:type="spellEnd"/>
      <w:r w:rsidRPr="001851EA">
        <w:rPr>
          <w:i/>
          <w:iCs/>
        </w:rPr>
        <w:t>)</w:t>
      </w:r>
      <w:r w:rsidR="00683EA7" w:rsidRPr="001851EA">
        <w:rPr>
          <w:i/>
          <w:iCs/>
        </w:rPr>
        <w:t xml:space="preserve"> </w:t>
      </w:r>
      <w:r w:rsidRPr="001851EA">
        <w:rPr>
          <w:i/>
          <w:iCs/>
        </w:rPr>
        <w:t>≤</w:t>
      </w:r>
      <w:r w:rsidR="00683EA7" w:rsidRPr="001851EA">
        <w:rPr>
          <w:i/>
          <w:iCs/>
        </w:rPr>
        <w:t xml:space="preserve"> </w:t>
      </w:r>
      <w:r w:rsidRPr="001851EA">
        <w:rPr>
          <w:i/>
          <w:iCs/>
        </w:rPr>
        <w:t>1</w:t>
      </w:r>
      <w:r w:rsidRPr="001851EA">
        <w:t xml:space="preserve"> is a measure of how </w:t>
      </w:r>
      <w:r w:rsidR="009E5F8E" w:rsidRPr="001851EA">
        <w:t>relevant</w:t>
      </w:r>
      <w:r w:rsidRPr="001851EA">
        <w:t xml:space="preserve"> a scenario is to answer a specific question</w:t>
      </w:r>
      <w:r w:rsidR="004130D4" w:rsidRPr="001851EA">
        <w:t xml:space="preserve"> (relevance weighting)</w:t>
      </w:r>
      <w:r w:rsidRPr="001851EA">
        <w:t xml:space="preserve">, </w:t>
      </w:r>
      <w:r w:rsidRPr="001851EA">
        <w:rPr>
          <w:i/>
          <w:iCs/>
        </w:rPr>
        <w:t>0</w:t>
      </w:r>
      <w:r w:rsidR="00683EA7" w:rsidRPr="001851EA">
        <w:rPr>
          <w:i/>
          <w:iCs/>
        </w:rPr>
        <w:t xml:space="preserve"> </w:t>
      </w:r>
      <w:r w:rsidRPr="001851EA">
        <w:rPr>
          <w:i/>
          <w:iCs/>
        </w:rPr>
        <w:t>≤</w:t>
      </w:r>
      <w:r w:rsidR="00683EA7" w:rsidRPr="001851EA">
        <w:rPr>
          <w:i/>
          <w:iCs/>
        </w:rPr>
        <w:t xml:space="preserve"> </w:t>
      </w:r>
      <w:r w:rsidRPr="001851EA">
        <w:rPr>
          <w:i/>
          <w:iCs/>
        </w:rPr>
        <w:t>Q(</w:t>
      </w:r>
      <w:proofErr w:type="spellStart"/>
      <w:r w:rsidR="00683EA7" w:rsidRPr="001851EA">
        <w:rPr>
          <w:i/>
          <w:iCs/>
        </w:rPr>
        <w:t>i</w:t>
      </w:r>
      <w:proofErr w:type="spellEnd"/>
      <w:r w:rsidRPr="001851EA">
        <w:rPr>
          <w:i/>
          <w:iCs/>
        </w:rPr>
        <w:t>)</w:t>
      </w:r>
      <w:r w:rsidR="00683EA7" w:rsidRPr="001851EA">
        <w:rPr>
          <w:i/>
          <w:iCs/>
        </w:rPr>
        <w:t xml:space="preserve"> </w:t>
      </w:r>
      <w:r w:rsidRPr="001851EA">
        <w:rPr>
          <w:i/>
          <w:iCs/>
        </w:rPr>
        <w:t>≤</w:t>
      </w:r>
      <w:r w:rsidR="00683EA7" w:rsidRPr="001851EA">
        <w:rPr>
          <w:i/>
          <w:iCs/>
        </w:rPr>
        <w:t xml:space="preserve"> </w:t>
      </w:r>
      <w:r w:rsidRPr="001851EA">
        <w:rPr>
          <w:i/>
          <w:iCs/>
        </w:rPr>
        <w:t>1</w:t>
      </w:r>
      <w:r w:rsidRPr="001851EA">
        <w:t xml:space="preserve"> is a metric of scenario quality </w:t>
      </w:r>
      <w:r w:rsidR="004130D4" w:rsidRPr="001851EA">
        <w:t xml:space="preserve">(quality weighting) </w:t>
      </w:r>
      <w:r w:rsidRPr="001851EA">
        <w:t xml:space="preserve">and </w:t>
      </w:r>
      <w:r w:rsidR="007C412E" w:rsidRPr="001851EA">
        <w:rPr>
          <w:i/>
          <w:iCs/>
        </w:rPr>
        <w:t>D</w:t>
      </w:r>
      <w:r w:rsidRPr="001851EA">
        <w:rPr>
          <w:i/>
          <w:iCs/>
        </w:rPr>
        <w:t>(</w:t>
      </w:r>
      <w:proofErr w:type="spellStart"/>
      <w:r w:rsidR="00683EA7" w:rsidRPr="001851EA">
        <w:rPr>
          <w:i/>
          <w:iCs/>
        </w:rPr>
        <w:t>i</w:t>
      </w:r>
      <w:proofErr w:type="spellEnd"/>
      <w:r w:rsidRPr="001851EA">
        <w:rPr>
          <w:i/>
          <w:iCs/>
        </w:rPr>
        <w:t>) &gt;= 1</w:t>
      </w:r>
      <w:r w:rsidRPr="001851EA">
        <w:t xml:space="preserve"> is a metric of scenario </w:t>
      </w:r>
      <w:r w:rsidR="00596CE2" w:rsidRPr="001851EA">
        <w:t>uniqueness</w:t>
      </w:r>
      <w:r w:rsidR="004130D4" w:rsidRPr="001851EA">
        <w:t xml:space="preserve"> (diversity weighting)</w:t>
      </w:r>
      <w:r w:rsidRPr="001851EA">
        <w:t xml:space="preserve">. This ensures </w:t>
      </w:r>
      <w:proofErr w:type="spellStart"/>
      <w:r w:rsidR="00CD7EDD" w:rsidRPr="001851EA">
        <w:rPr>
          <w:i/>
          <w:iCs/>
        </w:rPr>
        <w:t>gw</w:t>
      </w:r>
      <w:r w:rsidR="00CD7EDD" w:rsidRPr="001851EA">
        <w:rPr>
          <w:i/>
          <w:iCs/>
          <w:vertAlign w:val="subscript"/>
        </w:rPr>
        <w:t>i</w:t>
      </w:r>
      <w:proofErr w:type="spellEnd"/>
      <w:r w:rsidR="00CD7EDD" w:rsidRPr="001851EA">
        <w:t xml:space="preserve"> </w:t>
      </w:r>
      <w:r w:rsidRPr="001851EA">
        <w:t xml:space="preserve">has a weight between 0 and 1. Scenarios with lower weights are </w:t>
      </w:r>
      <w:r w:rsidR="000213B5" w:rsidRPr="001851EA">
        <w:t xml:space="preserve">less </w:t>
      </w:r>
      <w:r w:rsidR="00B83722" w:rsidRPr="001851EA">
        <w:t xml:space="preserve">relevant, </w:t>
      </w:r>
      <w:r w:rsidRPr="001851EA">
        <w:t>of low</w:t>
      </w:r>
      <w:r w:rsidR="000213B5" w:rsidRPr="001851EA">
        <w:t>er</w:t>
      </w:r>
      <w:r w:rsidRPr="001851EA">
        <w:t xml:space="preserve"> quality</w:t>
      </w:r>
      <w:r w:rsidR="004130D4" w:rsidRPr="001851EA">
        <w:t xml:space="preserve">, </w:t>
      </w:r>
      <w:r w:rsidR="00D66A2C" w:rsidRPr="001851EA">
        <w:t xml:space="preserve">or very </w:t>
      </w:r>
      <w:r w:rsidRPr="001851EA">
        <w:t>similar to others, and hence co</w:t>
      </w:r>
      <w:r w:rsidR="008A5120" w:rsidRPr="001851EA">
        <w:t>ntribute</w:t>
      </w:r>
      <w:r w:rsidRPr="001851EA">
        <w:t xml:space="preserve"> less towards the </w:t>
      </w:r>
      <w:r w:rsidR="00D66A2C" w:rsidRPr="001851EA">
        <w:t xml:space="preserve">final statistics of the </w:t>
      </w:r>
      <w:r w:rsidRPr="001851EA">
        <w:t>ensemble.</w:t>
      </w:r>
      <w:r w:rsidR="00370100" w:rsidRPr="001851EA">
        <w:t xml:space="preserve"> Figure 1 </w:t>
      </w:r>
      <w:r w:rsidR="00F44A01" w:rsidRPr="001851EA">
        <w:t>provides a schematic of</w:t>
      </w:r>
      <w:r w:rsidR="00BF06EF" w:rsidRPr="001851EA">
        <w:t xml:space="preserve"> the </w:t>
      </w:r>
      <w:r w:rsidR="0086258C" w:rsidRPr="001851EA">
        <w:t xml:space="preserve">framework. </w:t>
      </w:r>
    </w:p>
    <w:p w14:paraId="47B69574" w14:textId="77777777" w:rsidR="00C50242" w:rsidRPr="001851EA" w:rsidRDefault="00C50242" w:rsidP="00745D18"/>
    <w:p w14:paraId="47B69575" w14:textId="77777777" w:rsidR="00F016F4" w:rsidRPr="001851EA" w:rsidRDefault="00965654" w:rsidP="00745D18">
      <w:r w:rsidRPr="009158A9">
        <w:rPr>
          <w:noProof/>
        </w:rPr>
        <w:drawing>
          <wp:inline distT="0" distB="0" distL="0" distR="0" wp14:anchorId="47B696D9" wp14:editId="4360A083">
            <wp:extent cx="5751996" cy="2706986"/>
            <wp:effectExtent l="0" t="0" r="1270" b="0"/>
            <wp:docPr id="139457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8411"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62865" cy="2712101"/>
                    </a:xfrm>
                    <a:prstGeom prst="rect">
                      <a:avLst/>
                    </a:prstGeom>
                    <a:noFill/>
                  </pic:spPr>
                </pic:pic>
              </a:graphicData>
            </a:graphic>
          </wp:inline>
        </w:drawing>
      </w:r>
    </w:p>
    <w:p w14:paraId="47B69576" w14:textId="77777777" w:rsidR="00F44A01" w:rsidRPr="001851EA" w:rsidRDefault="00965654" w:rsidP="00745D18">
      <w:r w:rsidRPr="001851EA">
        <w:rPr>
          <w:b/>
          <w:bCs/>
        </w:rPr>
        <w:t xml:space="preserve">Figure 1 | A </w:t>
      </w:r>
      <w:r w:rsidR="00BE5D14" w:rsidRPr="001851EA">
        <w:rPr>
          <w:b/>
          <w:bCs/>
        </w:rPr>
        <w:t xml:space="preserve">scenario weighting framework for the analysis of scenario </w:t>
      </w:r>
      <w:r w:rsidR="00A33FD6" w:rsidRPr="001851EA">
        <w:rPr>
          <w:b/>
          <w:bCs/>
        </w:rPr>
        <w:t>ensembles of opportunity</w:t>
      </w:r>
      <w:r w:rsidRPr="001851EA">
        <w:rPr>
          <w:b/>
          <w:bCs/>
        </w:rPr>
        <w:t>.</w:t>
      </w:r>
      <w:r w:rsidR="004D54FD" w:rsidRPr="001851EA">
        <w:t xml:space="preserve"> Schematic showing how the unstructured, serendipitous collection of evidence in a scenario ensemble of opportunity can be </w:t>
      </w:r>
      <w:r w:rsidR="006A4D23" w:rsidRPr="001851EA">
        <w:t xml:space="preserve">translated in a weighted ensemble, </w:t>
      </w:r>
      <w:r w:rsidR="002317D3" w:rsidRPr="001851EA">
        <w:t>accounting for a scenario’s relevance, quality and diversity</w:t>
      </w:r>
      <w:r w:rsidRPr="001851EA">
        <w:t>.</w:t>
      </w:r>
    </w:p>
    <w:p w14:paraId="47B69577" w14:textId="77777777" w:rsidR="00334E4F" w:rsidRPr="001851EA" w:rsidRDefault="00965654" w:rsidP="00843949">
      <w:pPr>
        <w:pStyle w:val="Heading2"/>
        <w:keepNext/>
      </w:pPr>
      <w:r w:rsidRPr="001851EA">
        <w:t>Relevance weighting</w:t>
      </w:r>
    </w:p>
    <w:p w14:paraId="47B69578" w14:textId="3D5A0FDC" w:rsidR="009C5A4D" w:rsidRPr="001851EA" w:rsidRDefault="00965654" w:rsidP="007B4084">
      <w:r w:rsidRPr="001851EA">
        <w:t xml:space="preserve">Analysing and re-using scenario data is only sensible once </w:t>
      </w:r>
      <w:r w:rsidR="00FD0552" w:rsidRPr="001851EA">
        <w:t>a</w:t>
      </w:r>
      <w:r w:rsidRPr="001851EA">
        <w:t xml:space="preserve"> corresponding research question </w:t>
      </w:r>
      <w:r w:rsidR="00FD0552" w:rsidRPr="001851EA">
        <w:t>is</w:t>
      </w:r>
      <w:r w:rsidRPr="001851EA">
        <w:t xml:space="preserve"> defined. </w:t>
      </w:r>
      <w:r w:rsidR="00334E4F" w:rsidRPr="001851EA">
        <w:t xml:space="preserve">A key step in generalized scenario weighting is therefore to define question-specific </w:t>
      </w:r>
      <w:r w:rsidR="00CD7EDD" w:rsidRPr="001851EA">
        <w:t xml:space="preserve">relevance </w:t>
      </w:r>
      <w:r w:rsidR="00334E4F" w:rsidRPr="001851EA">
        <w:t xml:space="preserve">weights </w:t>
      </w:r>
      <w:r w:rsidR="00FA3B81" w:rsidRPr="001851EA">
        <w:rPr>
          <w:i/>
          <w:iCs/>
        </w:rPr>
        <w:t>R</w:t>
      </w:r>
      <w:r w:rsidR="00CD7EDD" w:rsidRPr="001851EA">
        <w:rPr>
          <w:i/>
          <w:iCs/>
        </w:rPr>
        <w:t>(</w:t>
      </w:r>
      <w:proofErr w:type="spellStart"/>
      <w:r w:rsidR="00CD7EDD" w:rsidRPr="001851EA">
        <w:rPr>
          <w:i/>
          <w:iCs/>
        </w:rPr>
        <w:t>i</w:t>
      </w:r>
      <w:proofErr w:type="spellEnd"/>
      <w:r w:rsidR="00CD7EDD" w:rsidRPr="001851EA">
        <w:rPr>
          <w:i/>
          <w:iCs/>
        </w:rPr>
        <w:t>)</w:t>
      </w:r>
      <w:r w:rsidR="00BC2805" w:rsidRPr="001851EA">
        <w:rPr>
          <w:i/>
          <w:iCs/>
        </w:rPr>
        <w:t xml:space="preserve"> </w:t>
      </w:r>
      <w:r w:rsidR="00BC2805" w:rsidRPr="001851EA">
        <w:t>(Eq. 1)</w:t>
      </w:r>
      <w:r w:rsidR="00334E4F" w:rsidRPr="001851EA">
        <w:t>. Th</w:t>
      </w:r>
      <w:r w:rsidR="00CD7EDD" w:rsidRPr="001851EA">
        <w:t>is</w:t>
      </w:r>
      <w:r w:rsidR="00334E4F" w:rsidRPr="001851EA">
        <w:t xml:space="preserve"> </w:t>
      </w:r>
      <w:r w:rsidR="00CD7EDD" w:rsidRPr="001851EA">
        <w:t>relevance</w:t>
      </w:r>
      <w:r w:rsidR="00334E4F" w:rsidRPr="001851EA">
        <w:t xml:space="preserve">-weighting term </w:t>
      </w:r>
      <w:r w:rsidR="00FA3B81" w:rsidRPr="001851EA">
        <w:rPr>
          <w:i/>
          <w:iCs/>
        </w:rPr>
        <w:t>R</w:t>
      </w:r>
      <w:r w:rsidR="00334E4F" w:rsidRPr="001851EA">
        <w:rPr>
          <w:i/>
          <w:iCs/>
        </w:rPr>
        <w:t>(</w:t>
      </w:r>
      <w:proofErr w:type="spellStart"/>
      <w:r w:rsidR="00334E4F" w:rsidRPr="001851EA">
        <w:rPr>
          <w:i/>
          <w:iCs/>
        </w:rPr>
        <w:t>i</w:t>
      </w:r>
      <w:proofErr w:type="spellEnd"/>
      <w:r w:rsidR="00334E4F" w:rsidRPr="001851EA">
        <w:rPr>
          <w:i/>
          <w:iCs/>
        </w:rPr>
        <w:t>)</w:t>
      </w:r>
      <w:r w:rsidR="00334E4F" w:rsidRPr="001851EA">
        <w:t xml:space="preserve"> can take multiple forms depending on the question being asked. For example, it could be strictly binary such that it is a weighting that in</w:t>
      </w:r>
      <w:r w:rsidR="00420EF3">
        <w:t>cludes</w:t>
      </w:r>
      <w:r w:rsidR="00334E4F" w:rsidRPr="001851EA">
        <w:t xml:space="preserve"> or excludes scenario </w:t>
      </w:r>
      <w:proofErr w:type="spellStart"/>
      <w:r w:rsidR="00334E4F" w:rsidRPr="001851EA">
        <w:rPr>
          <w:i/>
          <w:iCs/>
        </w:rPr>
        <w:t>i</w:t>
      </w:r>
      <w:proofErr w:type="spellEnd"/>
      <w:r w:rsidR="00334E4F" w:rsidRPr="001851EA">
        <w:t xml:space="preserve"> based on meeting the question-specific condition </w:t>
      </w:r>
      <w:r w:rsidR="00334E4F" w:rsidRPr="001851EA">
        <w:rPr>
          <w:i/>
          <w:iCs/>
        </w:rPr>
        <w:t>C</w:t>
      </w:r>
      <w:r w:rsidR="00334E4F" w:rsidRPr="001851EA">
        <w:t>:</w:t>
      </w:r>
    </w:p>
    <w:p w14:paraId="47B69579" w14:textId="77777777" w:rsidR="00952FAE" w:rsidRPr="001851EA" w:rsidRDefault="00000000" w:rsidP="002F2632">
      <m:oMathPara>
        <m:oMath>
          <m:eqArr>
            <m:eqArrPr>
              <m:maxDist m:val="1"/>
              <m:ctrlPr>
                <w:ins w:id="98" w:author="Beath, Hamish R" w:date="2025-05-22T19:43:00Z" w16du:dateUtc="2025-05-22T18:43:00Z">
                  <w:rPr>
                    <w:rFonts w:ascii="Cambria Math" w:hAnsi="Cambria Math"/>
                    <w:i/>
                  </w:rPr>
                </w:ins>
              </m:ctrlPr>
            </m:eqArrPr>
            <m:e>
              <m:r>
                <w:rPr>
                  <w:rFonts w:ascii="Cambria Math" w:hAnsi="Cambria Math"/>
                </w:rPr>
                <m:t>R</m:t>
              </m:r>
              <m:d>
                <m:dPr>
                  <m:ctrlPr>
                    <w:ins w:id="99"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d>
                <m:dPr>
                  <m:begChr m:val="{"/>
                  <m:endChr m:val=""/>
                  <m:ctrlPr>
                    <w:ins w:id="100" w:author="Beath, Hamish R" w:date="2025-05-22T19:43:00Z" w16du:dateUtc="2025-05-22T18:43:00Z">
                      <w:rPr>
                        <w:rFonts w:ascii="Cambria Math" w:hAnsi="Cambria Math"/>
                        <w:i/>
                      </w:rPr>
                    </w:ins>
                  </m:ctrlPr>
                </m:dPr>
                <m:e>
                  <m:eqArr>
                    <m:eqArrPr>
                      <m:ctrlPr>
                        <w:ins w:id="101" w:author="Beath, Hamish R" w:date="2025-05-22T19:43:00Z" w16du:dateUtc="2025-05-22T18:43:00Z">
                          <w:rPr>
                            <w:rFonts w:ascii="Cambria Math" w:hAnsi="Cambria Math"/>
                            <w:i/>
                          </w:rPr>
                        </w:ins>
                      </m:ctrlPr>
                    </m:eqArrPr>
                    <m:e>
                      <m:r>
                        <w:rPr>
                          <w:rFonts w:ascii="Cambria Math" w:hAnsi="Cambria Math"/>
                        </w:rPr>
                        <m:t>1    if C</m:t>
                      </m:r>
                    </m:e>
                    <m:e>
                      <m:r>
                        <w:rPr>
                          <w:rFonts w:ascii="Cambria Math" w:hAnsi="Cambria Math"/>
                        </w:rPr>
                        <m:t>0    else</m:t>
                      </m:r>
                    </m:e>
                  </m:eqArr>
                </m:e>
              </m:d>
              <m:r>
                <w:rPr>
                  <w:rFonts w:ascii="Cambria Math" w:hAnsi="Cambria Math"/>
                </w:rPr>
                <m:t>#</m:t>
              </m:r>
              <m:d>
                <m:dPr>
                  <m:ctrlPr>
                    <w:ins w:id="102" w:author="Beath, Hamish R" w:date="2025-05-22T19:43:00Z" w16du:dateUtc="2025-05-22T18:43:00Z">
                      <w:rPr>
                        <w:rFonts w:ascii="Cambria Math" w:hAnsi="Cambria Math"/>
                        <w:i/>
                      </w:rPr>
                    </w:ins>
                  </m:ctrlPr>
                </m:dPr>
                <m:e>
                  <m:r>
                    <w:rPr>
                      <w:rFonts w:ascii="Cambria Math" w:hAnsi="Cambria Math"/>
                    </w:rPr>
                    <m:t>2</m:t>
                  </m:r>
                </m:e>
              </m:d>
            </m:e>
          </m:eqArr>
        </m:oMath>
      </m:oMathPara>
    </w:p>
    <w:p w14:paraId="47B6957A" w14:textId="77777777" w:rsidR="006255B1" w:rsidRPr="001851EA" w:rsidRDefault="00965654" w:rsidP="002D09D8">
      <w:r w:rsidRPr="001851EA">
        <w:t>A straightforward example of such a condition is whether a scenario limits global warming to between specific temperature bounds</w:t>
      </w:r>
      <w:r w:rsidR="00D26094" w:rsidRPr="001851EA">
        <w:fldChar w:fldCharType="begin"/>
      </w:r>
      <w:r w:rsidR="00D26094" w:rsidRPr="001851EA">
        <w:instrText xml:space="preserve"> ADDIN ZOTERO_ITEM CSL_CITATION {"citationID":"PXMlplYw","properties":{"formattedCitation":"\\super 12\\nosupersub{}","plainCitation":"12","noteIndex":0},"citationItems":[{"id":6038,"uris":["http://zotero.org/users/7044370/items/VDPTJNI6"],"itemData":{"id":6038,"type":"article-journal","container-title":"Nature Clim. Change","DOI":"10.1038/nclimate1258","ISSN":"1758-678X","issue":"8","note":"number: 8","page":"413-418","title":"Emission pathways consistent with a 2°C global temperature limit","volume":"1","author":[{"family":"Rogelj","given":"Joeri"},{"family":"Hare","given":"William"},{"family":"Lowe","given":"Jason"},{"family":"Vuuren","given":"Detlef P.","non-dropping-particle":"van"},{"family":"Riahi","given":"Keywan"},{"family":"Matthews","given":"Ben"},{"family":"Hanaoka","given":"Tatsuya"},{"family":"Jiang","given":"Kejun"},{"family":"Meinshausen","given":"Malte"}],"issued":{"date-parts":[["2011"]]}}}],"schema":"https://github.com/citation-style-language/schema/raw/master/csl-citation.json"} </w:instrText>
      </w:r>
      <w:r w:rsidR="00D26094" w:rsidRPr="001851EA">
        <w:fldChar w:fldCharType="separate"/>
      </w:r>
      <w:r w:rsidR="00D26094" w:rsidRPr="001851EA">
        <w:rPr>
          <w:rFonts w:ascii="Calibri" w:hAnsi="Calibri" w:cs="Calibri"/>
          <w:vertAlign w:val="superscript"/>
        </w:rPr>
        <w:t>12</w:t>
      </w:r>
      <w:r w:rsidR="00D26094" w:rsidRPr="001851EA">
        <w:fldChar w:fldCharType="end"/>
      </w:r>
      <w:r w:rsidRPr="001851EA">
        <w:t>. This condition is critical if the intention is to explore characteristics in line with keeping global warming well below 2°C or 1.5°C</w:t>
      </w:r>
      <w:r w:rsidR="00A83951" w:rsidRPr="001851EA">
        <w:t xml:space="preserve"> with a specific </w:t>
      </w:r>
      <w:commentRangeStart w:id="103"/>
      <w:commentRangeStart w:id="104"/>
      <w:r w:rsidR="00A83951" w:rsidRPr="001851EA">
        <w:t>likelihood</w:t>
      </w:r>
      <w:r w:rsidR="00D26094" w:rsidRPr="001851EA">
        <w:fldChar w:fldCharType="begin"/>
      </w:r>
      <w:r w:rsidR="00F3696A" w:rsidRPr="001851EA">
        <w:instrText xml:space="preserve"> ADDIN ZOTERO_ITEM CSL_CITATION {"citationID":"0y7HsdzY","properties":{"formattedCitation":"\\super 12,21,22\\nosupersub{}","plainCitation":"12,21,22","noteIndex":0},"citationItems":[{"id":6038,"uris":["http://zotero.org/users/7044370/items/VDPTJNI6"],"itemData":{"id":6038,"type":"article-journal","container-title":"Nature Clim. Change","DOI":"10.1038/nclimate1258","ISSN":"1758-678X","issue":"8","note":"number: 8","page":"413-418","title":"Emission pathways consistent with a 2°C global temperature limit","volume":"1","author":[{"family":"Rogelj","given":"Joeri"},{"family":"Hare","given":"William"},{"family":"Lowe","given":"Jason"},{"family":"Vuuren","given":"Detlef P.","non-dropping-particle":"van"},{"family":"Riahi","given":"Keywan"},{"family":"Matthews","given":"Ben"},{"family":"Hanaoka","given":"Tatsuya"},{"family":"Jiang","given":"Kejun"},{"family":"Meinshausen","given":"Malte"}],"issued":{"date-parts":[["2011"]]}}},{"id":9219,"uris":["http://zotero.org/users/7044370/items/6UQK43VZ"],"itemData":{"id":9219,"type":"article-journal","abstract":"&lt;p&gt;&lt;strong class=\"journal-contentHeaderColor\"&gt;Abstract.&lt;/strong&gt; While the Intergovernmental Panel on Climate Change (IPCC) physical science reports usually assess a handful of future scenarios, the Working Group III contribution on climate mitigation to the IPCC's Sixth Assessment Report (AR6 WGIII) assesses hundreds to thousands of future emissions scenarios. A key task in WGIII is to assess the global mean temperature outcomes of these scenarios in a consistent manner, given the challenge that the emissions scenarios from different integrated assessment models (IAMs) come with different sectoral and gas-to-gas coverage and cannot all be assessed consistently by complex Earth system models. In this work, we describe the “climate-assessment” workflow and its methods, including infilling of missing emissions and emissions harmonisation as applied to 1202 mitigation scenarios in AR6 WGIII. We evaluate the global mean temperature projections and effective radiative forcing (ERF) characteristics of climate emulators FaIRv1.6.2 and MAGICCv7.5.3 and use the CICERO simple climate model (CICERO-SCM) for sensitivity analysis. We discuss the implied overshoot severity of the mitigation pathways using overshoot degree years and look at emissions and temperature characteristics of scenarios compatible with one possible interpretation of the Paris Agreement. We find that the lowest class of emissions scenarios that limit global warming to “1.5 &lt;span class=\"inline-formula\"&gt;&lt;sup&gt;</w:instrText>
      </w:r>
      <w:r w:rsidR="00F3696A" w:rsidRPr="001851EA">
        <w:rPr>
          <w:rFonts w:ascii="Cambria Math" w:hAnsi="Cambria Math" w:cs="Cambria Math"/>
        </w:rPr>
        <w:instrText>∘</w:instrText>
      </w:r>
      <w:r w:rsidR="00F3696A" w:rsidRPr="001851EA">
        <w:instrText>&lt;/sup&gt;&lt;/span&gt;C (with a probability of greater than 50 %) with no or limited overshoot” includes 97 scenarios for MAGICCv7.5.3 and 203 for FaIRv1.6.2. For the MAGICCv7.5.3 results, “limited overshoot” typically implies exceedance of median temperature projections of up to about 0.1 &lt;span class=\"inline-formula\"&gt;&lt;sup&gt;</w:instrText>
      </w:r>
      <w:r w:rsidR="00F3696A" w:rsidRPr="001851EA">
        <w:rPr>
          <w:rFonts w:ascii="Cambria Math" w:hAnsi="Cambria Math" w:cs="Cambria Math"/>
        </w:rPr>
        <w:instrText>∘</w:instrText>
      </w:r>
      <w:r w:rsidR="00F3696A" w:rsidRPr="001851EA">
        <w:instrText>&lt;/sup&gt;&lt;/span&gt;C for up to a few decades before returning to below 1.5 &lt;span class=\"inline-formula\"&gt;&lt;sup&gt;</w:instrText>
      </w:r>
      <w:r w:rsidR="00F3696A" w:rsidRPr="001851EA">
        <w:rPr>
          <w:rFonts w:ascii="Cambria Math" w:hAnsi="Cambria Math" w:cs="Cambria Math"/>
        </w:rPr>
        <w:instrText>∘</w:instrText>
      </w:r>
      <w:r w:rsidR="00F3696A" w:rsidRPr="001851EA">
        <w:instrText>&lt;/sup&gt;&lt;/span&gt;C by or before the year 2100. For more than half of the scenarios in this category that comply with three criteria for being “Paris-compatible”, including net-zero or net-negative greenhouse gas (GHG) emissions, median temperatures decline by about 0.3–0.4 &lt;span class=\"inline-formula\"&gt;&lt;sup&gt;</w:instrText>
      </w:r>
      <w:r w:rsidR="00F3696A" w:rsidRPr="001851EA">
        <w:rPr>
          <w:rFonts w:ascii="Cambria Math" w:hAnsi="Cambria Math" w:cs="Cambria Math"/>
        </w:rPr>
        <w:instrText>∘</w:instrText>
      </w:r>
      <w:r w:rsidR="00F3696A" w:rsidRPr="001851EA">
        <w:instrText>&lt;/sup&gt;&lt;/span&gt;C after peaking at 1.5</w:instrText>
      </w:r>
      <w:r w:rsidR="00F3696A" w:rsidRPr="001851EA">
        <w:rPr>
          <w:rFonts w:ascii="Calibri" w:hAnsi="Calibri" w:cs="Calibri"/>
        </w:rPr>
        <w:instrText>–</w:instrText>
      </w:r>
      <w:r w:rsidR="00F3696A" w:rsidRPr="001851EA">
        <w:instrText>1.6 &lt;span class=\"inline-formula\"&gt;&lt;sup&gt;</w:instrText>
      </w:r>
      <w:r w:rsidR="00F3696A" w:rsidRPr="001851EA">
        <w:rPr>
          <w:rFonts w:ascii="Cambria Math" w:hAnsi="Cambria Math" w:cs="Cambria Math"/>
        </w:rPr>
        <w:instrText>∘</w:instrText>
      </w:r>
      <w:r w:rsidR="00F3696A" w:rsidRPr="001851EA">
        <w:instrText>&lt;/sup&gt;&lt;/span&gt;C in 2035</w:instrText>
      </w:r>
      <w:r w:rsidR="00F3696A" w:rsidRPr="001851EA">
        <w:rPr>
          <w:rFonts w:ascii="Calibri" w:hAnsi="Calibri" w:cs="Calibri"/>
        </w:rPr>
        <w:instrText>–</w:instrText>
      </w:r>
      <w:r w:rsidR="00F3696A" w:rsidRPr="001851EA">
        <w:instrText xml:space="preserve">2055. We compare the methods applied in AR6 with the methods used for SR1.5 and discuss their implications. This article also introduces a </w:instrText>
      </w:r>
      <w:r w:rsidR="00F3696A" w:rsidRPr="001851EA">
        <w:rPr>
          <w:rFonts w:ascii="Calibri" w:hAnsi="Calibri" w:cs="Calibri"/>
        </w:rPr>
        <w:instrText>“</w:instrText>
      </w:r>
      <w:r w:rsidR="00F3696A" w:rsidRPr="001851EA">
        <w:instrText>climate-assessment</w:instrText>
      </w:r>
      <w:r w:rsidR="00F3696A" w:rsidRPr="001851EA">
        <w:rPr>
          <w:rFonts w:ascii="Calibri" w:hAnsi="Calibri" w:cs="Calibri"/>
        </w:rPr>
        <w:instrText>”</w:instrText>
      </w:r>
      <w:r w:rsidR="00F3696A" w:rsidRPr="001851EA">
        <w:instrText xml:space="preserve"> Python package which allows for fully reproducing the IPCC AR6 WGIII temperature assessment. This work provides a community tool for assessing the temperature outcomes of emissions pathways and provides a basis for further work such as extending the workflow to include downscaling of climate characteristics to a regional level and calculating impacts.&lt;/p&gt;","container-title":"Geoscientific Model Development","DOI":"10.5194/gmd-15-9075-2022","ISSN":"1991-959X","issue":"24","language":"English","note":"number: 24\npublisher: Copernicus GmbH","page":"9075-9109","source":"gmd.copernicus.org","title":"The IPCC Sixth Assessment Report WGIII climate assessment of mitigation pathways: from emissions to global temperatures","title-short":"The IPCC Sixth Assessment Report WGIII climate assessment of mitigation pathways","volume":"15","author":[{"family":"Kikstra","given":"Jarmo S."},{"family":"Nicholls","given":"Zebedee R. J."},{"family":"Smith","given":"Christopher J."},{"family":"Lewis","given":"Jared"},{"family":"Lamboll","given":"Robin D."},{"family":"Byers","given":"Edward"},{"family":"Sandstad","given":"Marit"},{"family":"Meinshausen","given":"Malte"},{"family":"Gidden","given":"Matthew J."},{"family":"Rogelj","given":"Joeri"},{"family":"Kriegler","given":"Elmar"},{"family":"Peters","given":"Glen P."},{"family":"Fuglestvedt","given":"Jan S."},{"family":"Skeie","given":"Ragnhild B."},{"family":"Samset","given":"Bjørn H."},{"family":"Wienpahl","given":"Laura"},{"family":"Vuuren","given":"Detlef P.","non-dropping-particle":"van"},{"family":"Wijst","given":"Kaj-Ivar","non-dropping-particle":"van der"},{"family":"Al Khourdajie","given":"Alaa"},{"family":"Forster","given":"Piers M."},{"family":"Reisinger","given":"Andy"},{"family":"Schaeffer","given":"Roberto"},{"family":"Riahi","given":"Keywan"}],"issued":{"date-parts":[["2022",12,20]]}}},{"id":9050,"uris":["http://zotero.org/users/7044370/items/5V9BZK9Y"],"itemData":{"id":9050,"type":"article-journal","abstract":"The 2015 Paris Agreement sets the objectives of global climate ambition as expressed in its long-term temperature goal and mitigation goal. The scientific community has explored the characteristics of greenhouse gas emission reduction pathways in line with the Paris Agreement. However, when categorizing such pathways, the focus has been put on the temperature outcome and not on emission reduction objectives. Here we propose a pathway classification that aims to comprehensively reflect the climate criteria set out in the Paris Agreement. We show how such an approach allows for a fully consistent interpretation of the Agreement. For Paris Agreement compatible pathways, we report net zero CO2 and greenhouse gas emissions around 2050 and 2065, respectively. We illustrate how pathway design criteria not rooted in the Paris Agreement, such as the 2100 temperature level, result in scenario outcomes wherein about 6 - 24% higher deployment (interquartile range) of carbon dioxide removal is observed.","container-title":"Communications Earth &amp; Environment","DOI":"10.1038/s43247-022-00467-w","ISSN":"2662-4435","issue":"1","journalAbbreviation":"Commun Earth Environ","language":"en","license":"2022 The Author(s)","note":"number: 1\npublisher: Nature Publishing Group","page":"1-11","source":"www.nature.com","title":"An emission pathway classification reflecting the Paris Agreement climate objectives","volume":"3","author":[{"family":"Schleussner","given":"Carl-Friedrich"},{"family":"Ganti","given":"Gaurav"},{"family":"Rogelj","given":"Joeri"},{"family":"Gidden","given":"Matthew J."}],"issued":{"date-parts":[["2022",6,17]]}}}],"schema":"https://github.com/citation-style-language/schema/raw/master/csl-citation.json"} </w:instrText>
      </w:r>
      <w:r w:rsidR="00D26094" w:rsidRPr="001851EA">
        <w:fldChar w:fldCharType="separate"/>
      </w:r>
      <w:r w:rsidR="00F3696A" w:rsidRPr="001851EA">
        <w:rPr>
          <w:rFonts w:ascii="Calibri" w:hAnsi="Calibri" w:cs="Calibri"/>
          <w:vertAlign w:val="superscript"/>
        </w:rPr>
        <w:t>12,21,22</w:t>
      </w:r>
      <w:r w:rsidR="00D26094" w:rsidRPr="001851EA">
        <w:fldChar w:fldCharType="end"/>
      </w:r>
      <w:commentRangeEnd w:id="103"/>
      <w:r w:rsidR="00A062C0" w:rsidRPr="001851EA">
        <w:rPr>
          <w:rStyle w:val="CommentReference"/>
        </w:rPr>
        <w:commentReference w:id="103"/>
      </w:r>
      <w:commentRangeEnd w:id="104"/>
      <w:r w:rsidR="007F5676">
        <w:rPr>
          <w:rStyle w:val="CommentReference"/>
        </w:rPr>
        <w:commentReference w:id="104"/>
      </w:r>
      <w:r w:rsidRPr="001851EA">
        <w:t xml:space="preserve">. </w:t>
      </w:r>
    </w:p>
    <w:p w14:paraId="47B6957B" w14:textId="5035E1D4" w:rsidR="00144CA5" w:rsidRPr="00551DED" w:rsidRDefault="00965654" w:rsidP="002D09D8">
      <w:pPr>
        <w:rPr>
          <w:iCs/>
        </w:rPr>
      </w:pPr>
      <w:r w:rsidRPr="001851EA">
        <w:t>However, b</w:t>
      </w:r>
      <w:r w:rsidR="002D09D8" w:rsidRPr="001851EA">
        <w:t xml:space="preserve">inary </w:t>
      </w:r>
      <w:r w:rsidR="00A2774E" w:rsidRPr="001851EA">
        <w:t xml:space="preserve">weighting of scenarios based on their temperature outcome is only </w:t>
      </w:r>
      <w:r w:rsidR="00C22E47" w:rsidRPr="001851EA">
        <w:t>fully defensible</w:t>
      </w:r>
      <w:r w:rsidR="00A2774E" w:rsidRPr="001851EA">
        <w:t xml:space="preserve"> if</w:t>
      </w:r>
      <w:r w:rsidR="002D09D8" w:rsidRPr="001851EA">
        <w:t xml:space="preserve"> </w:t>
      </w:r>
      <w:r w:rsidR="006330EB">
        <w:t>un</w:t>
      </w:r>
      <w:r w:rsidR="00A2774E" w:rsidRPr="001851EA">
        <w:t xml:space="preserve">certainty around </w:t>
      </w:r>
      <w:r w:rsidR="003E035B">
        <w:t>a scenario’s</w:t>
      </w:r>
      <w:r w:rsidR="00A2774E" w:rsidRPr="001851EA">
        <w:t xml:space="preserve"> </w:t>
      </w:r>
      <w:r w:rsidRPr="001851EA">
        <w:t>climate outcome</w:t>
      </w:r>
      <w:r w:rsidR="003E035B">
        <w:t xml:space="preserve"> </w:t>
      </w:r>
      <w:r w:rsidR="00D10725">
        <w:t>can be unambiguously quantified with a single probability distribution</w:t>
      </w:r>
      <w:r w:rsidR="002D09D8" w:rsidRPr="001851EA">
        <w:t>.</w:t>
      </w:r>
      <w:r w:rsidRPr="001851EA">
        <w:t xml:space="preserve"> This is typically never the case</w:t>
      </w:r>
      <w:r w:rsidRPr="001851EA">
        <w:fldChar w:fldCharType="begin"/>
      </w:r>
      <w:r w:rsidR="00D73C92" w:rsidRPr="001851EA">
        <w:instrText xml:space="preserve"> ADDIN ZOTERO_ITEM CSL_CITATION {"citationID":"NhrRmcyd","properties":{"formattedCitation":"\\super 23\\nosupersub{}","plainCitation":"23","noteIndex":0},"citationItems":[{"id":8988,"uris":["http://zotero.org/users/7044370/items/RGBB5IBX"],"itemData":{"id":8988,"type":"chapter","container-title":"Climate Change 2021: The Physical Science Basis. Contribution of Working Group I to the Sixth Assessment Report of the Intergovernmental Panel on Climate Change","note":"section: 7","publisher":"Cambridge University Press","title":"Cross-Chapter Box 7.1: Physical emulation of Earth System Models for scenario classification and knowledge integration in AR6","author":[{"family":"Nicholls","given":"Z"},{"family":"Meinshausen","given":"M"},{"family":"Forster","given":"P"},{"family":"Armour","given":"K"},{"family":"Berntsen","given":"T"},{"family":"Collins","given":"W"},{"family":"Jones","given":"C"},{"family":"Lewis","given":"J"},{"family":"Marotzke","given":"J"},{"family":"Milinski","given":"Sebastian"},{"family":"Rogelj","given":"Joeri"},{"family":"Smith","given":"Christopher"}],"editor":[{"family":"Masson-Delmotte","given":"V"},{"family":"Zhai","given":"P"},{"family":"Pirani","given":"A"},{"family":"Connors","given":"S L"},{"family":"Péan","given":"C"},{"family":"Berger","given":"S"},{"family":"Caud","given":"N"},{"family":"Chen","given":"Y"},{"family":"Goldfarb","given":"L"},{"family":"Gomis","given":"M I"},{"family":"Huang","given":"M"},{"family":"Leitzell","given":"K"},{"family":"Lonnoy","given":"E"},{"family":"Matthews","given":"J B R"},{"family":"Maycock","given":"T K"},{"family":"Waterfield","given":"T"},{"family":"Yelekçi","given":"O"},{"family":"Yu","given":"R"},{"family":"Zhou","given":"B"}],"issued":{"date-parts":[["2021"]]}}}],"schema":"https://github.com/citation-style-language/schema/raw/master/csl-citation.json"} </w:instrText>
      </w:r>
      <w:r w:rsidRPr="001851EA">
        <w:fldChar w:fldCharType="separate"/>
      </w:r>
      <w:r w:rsidR="00D73C92" w:rsidRPr="001851EA">
        <w:rPr>
          <w:rFonts w:ascii="Calibri" w:hAnsi="Calibri" w:cs="Calibri"/>
          <w:vertAlign w:val="superscript"/>
        </w:rPr>
        <w:t>23</w:t>
      </w:r>
      <w:r w:rsidRPr="001851EA">
        <w:fldChar w:fldCharType="end"/>
      </w:r>
      <w:r w:rsidRPr="001851EA">
        <w:t>.</w:t>
      </w:r>
      <w:r w:rsidR="00385DC3" w:rsidRPr="001851EA">
        <w:t xml:space="preserve"> Under such conditions,</w:t>
      </w:r>
      <w:r w:rsidRPr="001851EA">
        <w:t xml:space="preserve"> </w:t>
      </w:r>
      <w:r w:rsidR="001977B4" w:rsidRPr="001851EA">
        <w:rPr>
          <w:i/>
          <w:iCs/>
        </w:rPr>
        <w:t>R</w:t>
      </w:r>
      <w:r w:rsidR="002D09D8" w:rsidRPr="001851EA">
        <w:rPr>
          <w:i/>
          <w:iCs/>
        </w:rPr>
        <w:t>(</w:t>
      </w:r>
      <w:proofErr w:type="spellStart"/>
      <w:r w:rsidR="002D09D8" w:rsidRPr="001851EA">
        <w:rPr>
          <w:i/>
          <w:iCs/>
        </w:rPr>
        <w:t>i</w:t>
      </w:r>
      <w:proofErr w:type="spellEnd"/>
      <w:r w:rsidR="002D09D8" w:rsidRPr="001851EA">
        <w:rPr>
          <w:i/>
          <w:iCs/>
        </w:rPr>
        <w:t>)</w:t>
      </w:r>
      <w:r w:rsidR="002D09D8" w:rsidRPr="001851EA">
        <w:t xml:space="preserve"> could also take the form of a continuous function. Consider an example </w:t>
      </w:r>
      <w:r w:rsidR="00A01804" w:rsidRPr="001851EA">
        <w:t xml:space="preserve">with </w:t>
      </w:r>
      <w:r w:rsidR="002D09D8" w:rsidRPr="001851EA">
        <w:t xml:space="preserve">a threshold </w:t>
      </w:r>
      <w:r w:rsidR="00B33329">
        <w:rPr>
          <w:rFonts w:ascii="Cambria Math" w:hAnsi="Cambria Math" w:cstheme="minorHAnsi"/>
          <w:i/>
          <w:iCs/>
        </w:rPr>
        <w:t>ϑ</w:t>
      </w:r>
      <w:r w:rsidR="00403377" w:rsidRPr="00403377">
        <w:t xml:space="preserve"> </w:t>
      </w:r>
      <w:r w:rsidR="002D09D8" w:rsidRPr="001851EA">
        <w:t xml:space="preserve">provided for a given scenario metric </w:t>
      </w:r>
      <w:r w:rsidR="002D09D8" w:rsidRPr="001851EA">
        <w:rPr>
          <w:i/>
          <w:iCs/>
        </w:rPr>
        <w:t>m</w:t>
      </w:r>
      <w:r w:rsidR="002D09D8" w:rsidRPr="001851EA">
        <w:rPr>
          <w:i/>
          <w:iCs/>
          <w:vertAlign w:val="subscript"/>
        </w:rPr>
        <w:t>i</w:t>
      </w:r>
      <w:r w:rsidR="002D09D8" w:rsidRPr="001851EA">
        <w:t xml:space="preserve">. </w:t>
      </w:r>
      <w:r w:rsidR="001977B4" w:rsidRPr="001851EA">
        <w:rPr>
          <w:i/>
          <w:iCs/>
        </w:rPr>
        <w:t>R</w:t>
      </w:r>
      <w:r w:rsidR="002D09D8" w:rsidRPr="001851EA">
        <w:rPr>
          <w:i/>
          <w:iCs/>
        </w:rPr>
        <w:t>(</w:t>
      </w:r>
      <w:proofErr w:type="spellStart"/>
      <w:r w:rsidR="002D09D8" w:rsidRPr="001851EA">
        <w:rPr>
          <w:i/>
          <w:iCs/>
        </w:rPr>
        <w:t>i</w:t>
      </w:r>
      <w:proofErr w:type="spellEnd"/>
      <w:r w:rsidR="002D09D8" w:rsidRPr="001851EA">
        <w:rPr>
          <w:i/>
          <w:iCs/>
        </w:rPr>
        <w:t>)</w:t>
      </w:r>
      <w:r w:rsidR="002D09D8" w:rsidRPr="001851EA">
        <w:t xml:space="preserve"> </w:t>
      </w:r>
      <w:r w:rsidR="00A01804" w:rsidRPr="001851EA">
        <w:t xml:space="preserve">can be constructed </w:t>
      </w:r>
      <w:r w:rsidR="002D09D8" w:rsidRPr="001851EA">
        <w:t xml:space="preserve">in </w:t>
      </w:r>
      <w:r w:rsidR="004D09BC" w:rsidRPr="001851EA">
        <w:t xml:space="preserve">a way </w:t>
      </w:r>
      <w:r w:rsidR="002D09D8" w:rsidRPr="001851EA">
        <w:t xml:space="preserve">such </w:t>
      </w:r>
      <w:r w:rsidR="00A01804" w:rsidRPr="001851EA">
        <w:t>t</w:t>
      </w:r>
      <w:r w:rsidR="002D09D8" w:rsidRPr="001851EA">
        <w:t xml:space="preserve">hat scenarios within the threshold are weighted with unity, and scenarios beyond the threshold </w:t>
      </w:r>
      <w:commentRangeStart w:id="105"/>
      <w:commentRangeStart w:id="106"/>
      <w:r w:rsidR="002D09D8" w:rsidRPr="001851EA">
        <w:t>are weighted based on their distance to the threshold</w:t>
      </w:r>
      <w:commentRangeEnd w:id="105"/>
      <w:r w:rsidR="00FE731A" w:rsidRPr="001851EA">
        <w:rPr>
          <w:rStyle w:val="CommentReference"/>
        </w:rPr>
        <w:commentReference w:id="105"/>
      </w:r>
      <w:commentRangeEnd w:id="106"/>
      <w:r w:rsidR="00B33329">
        <w:rPr>
          <w:rStyle w:val="CommentReference"/>
        </w:rPr>
        <w:commentReference w:id="106"/>
      </w:r>
      <w:r w:rsidR="00B67867">
        <w:t>, for example</w:t>
      </w:r>
      <w:r w:rsidR="00B33329">
        <w:t>,</w:t>
      </w:r>
      <w:r w:rsidR="00B67867">
        <w:t xml:space="preserve"> using a stretched exponential function with</w:t>
      </w:r>
      <w:r w:rsidR="00A34878">
        <w:t xml:space="preserve"> </w:t>
      </w:r>
      <w:r w:rsidR="00193B23">
        <w:t xml:space="preserve">scaling factor </w:t>
      </w:r>
      <w:r w:rsidR="00193B23" w:rsidRPr="00193B23">
        <w:rPr>
          <w:rFonts w:ascii="Cambria Math" w:hAnsi="Cambria Math"/>
          <w:i/>
        </w:rPr>
        <w:t>α</w:t>
      </w:r>
      <w:r w:rsidR="00193B23">
        <w:t xml:space="preserve"> and</w:t>
      </w:r>
      <w:r w:rsidR="00B67867">
        <w:t xml:space="preserve"> </w:t>
      </w:r>
      <w:r w:rsidR="00180350">
        <w:t>stretching exponent</w:t>
      </w:r>
      <w:r w:rsidR="00377072">
        <w:rPr>
          <w:rFonts w:ascii="Times New Roman" w:hAnsi="Times New Roman" w:cs="Times New Roman"/>
        </w:rPr>
        <w:t xml:space="preserve"> </w:t>
      </w:r>
      <w:r w:rsidR="00180350" w:rsidRPr="00377072">
        <w:rPr>
          <w:rFonts w:ascii="Cambria Math" w:hAnsi="Cambria Math"/>
          <w:i/>
        </w:rPr>
        <w:t>β</w:t>
      </w:r>
      <w:r w:rsidR="00551DED">
        <w:rPr>
          <w:rFonts w:ascii="Cambria Math" w:hAnsi="Cambria Math"/>
          <w:i/>
        </w:rPr>
        <w:t xml:space="preserve"> </w:t>
      </w:r>
      <w:r w:rsidR="00551DED">
        <w:rPr>
          <w:rFonts w:ascii="Cambria Math" w:hAnsi="Cambria Math"/>
          <w:iCs/>
        </w:rPr>
        <w:t xml:space="preserve">to </w:t>
      </w:r>
      <w:r w:rsidR="00466E1A">
        <w:rPr>
          <w:rFonts w:ascii="Cambria Math" w:hAnsi="Cambria Math"/>
          <w:iCs/>
        </w:rPr>
        <w:t xml:space="preserve">determine the relevance weight: </w:t>
      </w:r>
    </w:p>
    <w:p w14:paraId="67B51ED3" w14:textId="1F5B000D" w:rsidR="00DF5A81" w:rsidRPr="00DF5A81" w:rsidRDefault="00000000" w:rsidP="00E063A3">
      <w:pPr>
        <w:rPr>
          <w:ins w:id="107" w:author="Beath, Hamish R" w:date="2025-07-28T16:21:00Z" w16du:dateUtc="2025-07-28T15:21:00Z"/>
        </w:rPr>
      </w:pPr>
      <m:oMathPara>
        <m:oMath>
          <m:eqArr>
            <m:eqArrPr>
              <m:maxDist m:val="1"/>
              <m:ctrlPr>
                <w:rPr>
                  <w:rFonts w:ascii="Cambria Math" w:hAnsi="Cambria Math"/>
                  <w:i/>
                </w:rPr>
              </m:ctrlPr>
            </m:eqArrPr>
            <m:e>
              <m:r>
                <w:rPr>
                  <w:rFonts w:ascii="Cambria Math" w:hAnsi="Cambria Math"/>
                </w:rPr>
                <m:t>R</m:t>
              </m:r>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if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&lt;ϑ</m:t>
                      </m:r>
                    </m:e>
                    <m:e>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α.</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-ϑ</m:t>
                                          </m:r>
                                        </m:num>
                                        <m:den>
                                          <m:r>
                                            <w:rPr>
                                              <w:rFonts w:ascii="Cambria Math" w:hAnsi="Cambria Math"/>
                                            </w:rPr>
                                            <m:t>ϑ</m:t>
                                          </m:r>
                                        </m:den>
                                      </m:f>
                                    </m:e>
                                  </m:d>
                                </m:e>
                                <m:sup>
                                  <m:r>
                                    <w:rPr>
                                      <w:rFonts w:ascii="Cambria Math" w:hAnsi="Cambria Math"/>
                                    </w:rPr>
                                    <m:t>β</m:t>
                                  </m:r>
                                </m:sup>
                              </m:sSup>
                            </m:e>
                          </m:d>
                        </m:sup>
                      </m:sSup>
                      <m:r>
                        <w:rPr>
                          <w:rFonts w:ascii="Cambria Math" w:hAnsi="Cambria Math"/>
                        </w:rPr>
                        <m:t xml:space="preserve">   else</m:t>
                      </m:r>
                    </m:e>
                  </m:eqArr>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585FB6B2" w14:textId="1933DD07" w:rsidR="00750EE6" w:rsidRDefault="00DF5A81">
      <w:pPr>
        <w:rPr>
          <w:ins w:id="108" w:author="Beath, Hamish R" w:date="2025-08-18T11:03:00Z" w16du:dateUtc="2025-08-18T10:03:00Z"/>
        </w:rPr>
        <w:pPrChange w:id="109" w:author="Beath, Hamish R" w:date="2025-09-03T18:51:00Z" w16du:dateUtc="2025-09-03T17:51:00Z">
          <w:pPr>
            <w:pStyle w:val="Heading2"/>
            <w:keepNext/>
          </w:pPr>
        </w:pPrChange>
      </w:pPr>
      <w:ins w:id="110" w:author="Beath, Hamish R" w:date="2025-07-28T16:21:00Z" w16du:dateUtc="2025-07-28T15:21:00Z">
        <w:r>
          <w:t xml:space="preserve">Alternatively, </w:t>
        </w:r>
      </w:ins>
      <w:ins w:id="111" w:author="Beath, Hamish R" w:date="2025-07-28T16:22:00Z" w16du:dateUtc="2025-07-28T15:22:00Z">
        <w:r>
          <w:t xml:space="preserve">scenarios </w:t>
        </w:r>
      </w:ins>
      <w:ins w:id="112" w:author="Beath, Hamish R" w:date="2025-07-28T16:27:00Z" w16du:dateUtc="2025-07-28T15:27:00Z">
        <w:r w:rsidR="0036466B">
          <w:t xml:space="preserve">that are </w:t>
        </w:r>
      </w:ins>
      <w:ins w:id="113" w:author="Beath, Hamish R" w:date="2025-07-28T16:22:00Z" w16du:dateUtc="2025-07-28T15:22:00Z">
        <w:r>
          <w:t>within</w:t>
        </w:r>
      </w:ins>
      <w:ins w:id="114" w:author="Beath, Hamish R" w:date="2025-07-28T16:27:00Z" w16du:dateUtc="2025-07-28T15:27:00Z">
        <w:r w:rsidR="0036466B">
          <w:t xml:space="preserve"> a defined </w:t>
        </w:r>
      </w:ins>
      <w:ins w:id="115" w:author="Beath, Hamish R" w:date="2025-07-28T16:26:00Z" w16du:dateUtc="2025-07-28T15:26:00Z">
        <w:r w:rsidR="0036466B">
          <w:t>threshold</w:t>
        </w:r>
      </w:ins>
      <w:ins w:id="116" w:author="Beath, Hamish R" w:date="2025-07-28T16:22:00Z" w16du:dateUtc="2025-07-28T15:22:00Z">
        <w:r>
          <w:t xml:space="preserve"> </w:t>
        </w:r>
      </w:ins>
      <w:ins w:id="117" w:author="Beath, Hamish R" w:date="2025-07-28T16:26:00Z" w16du:dateUtc="2025-07-28T15:26:00Z">
        <w:r w:rsidR="0036466B">
          <w:rPr>
            <w:rFonts w:ascii="Cambria Math" w:hAnsi="Cambria Math" w:cstheme="minorHAnsi"/>
            <w:i/>
            <w:iCs/>
          </w:rPr>
          <w:t>ϑ</w:t>
        </w:r>
      </w:ins>
      <w:ins w:id="118" w:author="Beath, Hamish R" w:date="2025-07-28T16:22:00Z" w16du:dateUtc="2025-07-28T15:22:00Z">
        <w:r>
          <w:t xml:space="preserve">, </w:t>
        </w:r>
      </w:ins>
      <w:ins w:id="119" w:author="Beath, Hamish R" w:date="2025-07-28T16:23:00Z" w16du:dateUtc="2025-07-28T15:23:00Z">
        <w:r>
          <w:t>could</w:t>
        </w:r>
      </w:ins>
      <w:ins w:id="120" w:author="Beath, Hamish R" w:date="2025-07-28T16:27:00Z" w16du:dateUtc="2025-07-28T15:27:00Z">
        <w:r w:rsidR="0036466B">
          <w:t xml:space="preserve"> be</w:t>
        </w:r>
      </w:ins>
      <w:ins w:id="121" w:author="Beath, Hamish R" w:date="2025-07-28T16:23:00Z" w16du:dateUtc="2025-07-28T15:23:00Z">
        <w:r>
          <w:t xml:space="preserve"> </w:t>
        </w:r>
      </w:ins>
      <w:ins w:id="122" w:author="Beath, Hamish R" w:date="2025-07-28T16:22:00Z" w16du:dateUtc="2025-07-28T15:22:00Z">
        <w:r>
          <w:t>weighted</w:t>
        </w:r>
      </w:ins>
      <w:ins w:id="123" w:author="Beath, Hamish R" w:date="2025-07-28T16:23:00Z" w16du:dateUtc="2025-07-28T15:23:00Z">
        <w:r>
          <w:t xml:space="preserve"> based on their distance </w:t>
        </w:r>
      </w:ins>
      <w:ins w:id="124" w:author="Beath, Hamish R" w:date="2025-07-28T16:28:00Z" w16du:dateUtc="2025-07-28T15:28:00Z">
        <w:r w:rsidR="0036466B">
          <w:t xml:space="preserve">from it. </w:t>
        </w:r>
      </w:ins>
      <w:ins w:id="125" w:author="Beath, Hamish R" w:date="2025-07-28T16:31:00Z" w16du:dateUtc="2025-07-28T15:31:00Z">
        <w:r w:rsidR="0036466B">
          <w:t xml:space="preserve">For example, a user may have strict </w:t>
        </w:r>
      </w:ins>
      <w:ins w:id="126" w:author="Beath, Hamish R" w:date="2025-08-18T18:36:00Z" w16du:dateUtc="2025-08-18T17:36:00Z">
        <w:r w:rsidR="00ED4F8D">
          <w:t xml:space="preserve">requirements to specific temperature </w:t>
        </w:r>
      </w:ins>
      <w:ins w:id="127" w:author="Beath, Hamish R" w:date="2025-08-26T13:07:00Z" w16du:dateUtc="2025-08-26T12:07:00Z">
        <w:r w:rsidR="00B6057B">
          <w:t>boundaries but</w:t>
        </w:r>
      </w:ins>
      <w:ins w:id="128" w:author="Beath, Hamish R" w:date="2025-07-28T16:31:00Z" w16du:dateUtc="2025-07-28T15:31:00Z">
        <w:r w:rsidR="0036466B">
          <w:t xml:space="preserve"> </w:t>
        </w:r>
      </w:ins>
      <w:ins w:id="129" w:author="Beath, Hamish R" w:date="2025-08-18T18:36:00Z" w16du:dateUtc="2025-08-18T17:36:00Z">
        <w:r w:rsidR="00ED4F8D">
          <w:t>may want</w:t>
        </w:r>
      </w:ins>
      <w:ins w:id="130" w:author="Beath, Hamish R" w:date="2025-07-28T16:31:00Z" w16du:dateUtc="2025-07-28T15:31:00Z">
        <w:r w:rsidR="0036466B">
          <w:t xml:space="preserve"> to appl</w:t>
        </w:r>
      </w:ins>
      <w:ins w:id="131" w:author="Beath, Hamish R" w:date="2025-07-28T16:32:00Z" w16du:dateUtc="2025-07-28T15:32:00Z">
        <w:r w:rsidR="0036466B">
          <w:t>y a</w:t>
        </w:r>
      </w:ins>
      <w:ins w:id="132" w:author="Beath, Hamish R" w:date="2025-09-03T18:49:00Z" w16du:dateUtc="2025-09-03T17:49:00Z">
        <w:r w:rsidR="00750EE6">
          <w:t xml:space="preserve"> risk-based</w:t>
        </w:r>
      </w:ins>
      <w:ins w:id="133" w:author="Beath, Hamish R" w:date="2025-09-03T18:47:00Z" w16du:dateUtc="2025-09-03T17:47:00Z">
        <w:r w:rsidR="00AD5494">
          <w:t xml:space="preserve"> </w:t>
        </w:r>
      </w:ins>
      <w:ins w:id="134" w:author="Beath, Hamish R" w:date="2025-09-03T18:48:00Z" w16du:dateUtc="2025-09-03T17:48:00Z">
        <w:r w:rsidR="00750EE6">
          <w:t xml:space="preserve">relevance </w:t>
        </w:r>
      </w:ins>
      <w:ins w:id="135" w:author="Beath, Hamish R" w:date="2025-09-03T18:47:00Z" w16du:dateUtc="2025-09-03T17:47:00Z">
        <w:r w:rsidR="00AD5494">
          <w:t>weighting</w:t>
        </w:r>
      </w:ins>
      <w:ins w:id="136" w:author="Beath, Hamish R" w:date="2025-08-18T18:36:00Z" w16du:dateUtc="2025-08-18T17:36:00Z">
        <w:r w:rsidR="00ED4F8D">
          <w:t>. In this instance,</w:t>
        </w:r>
      </w:ins>
      <w:ins w:id="137" w:author="Beath, Hamish R" w:date="2025-07-28T16:32:00Z" w16du:dateUtc="2025-07-28T15:32:00Z">
        <w:r w:rsidR="0036466B">
          <w:t xml:space="preserve"> scenarios further from category boundaries achieve a higher </w:t>
        </w:r>
      </w:ins>
      <m:oMath>
        <m:r>
          <w:ins w:id="138" w:author="Beath, Hamish R" w:date="2025-09-03T18:50:00Z" w16du:dateUtc="2025-09-03T17:50:00Z">
            <w:rPr>
              <w:rFonts w:ascii="Cambria Math" w:hAnsi="Cambria Math"/>
            </w:rPr>
            <m:t>R</m:t>
          </w:ins>
        </m:r>
        <m:d>
          <m:dPr>
            <m:ctrlPr>
              <w:ins w:id="139" w:author="Beath, Hamish R" w:date="2025-09-03T18:50:00Z" w16du:dateUtc="2025-09-03T17:50:00Z">
                <w:rPr>
                  <w:rFonts w:ascii="Cambria Math" w:hAnsi="Cambria Math"/>
                  <w:i/>
                </w:rPr>
              </w:ins>
            </m:ctrlPr>
          </m:dPr>
          <m:e>
            <m:r>
              <w:ins w:id="140" w:author="Beath, Hamish R" w:date="2025-09-03T18:50:00Z" w16du:dateUtc="2025-09-03T17:50:00Z">
                <w:rPr>
                  <w:rFonts w:ascii="Cambria Math" w:hAnsi="Cambria Math"/>
                </w:rPr>
                <m:t>i</m:t>
              </w:ins>
            </m:r>
          </m:e>
        </m:d>
      </m:oMath>
      <w:ins w:id="141" w:author="Beath, Hamish R" w:date="2025-08-18T11:01:00Z" w16du:dateUtc="2025-08-18T10:01:00Z">
        <w:r w:rsidR="00727A55">
          <w:t xml:space="preserve"> </w:t>
        </w:r>
      </w:ins>
      <w:ins w:id="142" w:author="Beath, Hamish R" w:date="2025-09-03T18:50:00Z" w16du:dateUtc="2025-09-03T17:50:00Z">
        <w:r w:rsidR="00750EE6">
          <w:t>,</w:t>
        </w:r>
      </w:ins>
      <w:ins w:id="143" w:author="Beath, Hamish R" w:date="2025-08-18T11:01:00Z" w16du:dateUtc="2025-08-18T10:01:00Z">
        <w:r w:rsidR="00727A55">
          <w:t xml:space="preserve">as </w:t>
        </w:r>
      </w:ins>
      <w:ins w:id="144" w:author="Beath, Hamish R" w:date="2025-08-18T11:02:00Z" w16du:dateUtc="2025-08-18T10:02:00Z">
        <w:r w:rsidR="00727A55">
          <w:t>they</w:t>
        </w:r>
      </w:ins>
      <w:ins w:id="145" w:author="Beath, Hamish R" w:date="2025-08-18T18:36:00Z" w16du:dateUtc="2025-08-18T17:36:00Z">
        <w:r w:rsidR="00ED4F8D">
          <w:t xml:space="preserve"> are deemed to</w:t>
        </w:r>
      </w:ins>
      <w:ins w:id="146" w:author="Beath, Hamish R" w:date="2025-08-18T11:02:00Z" w16du:dateUtc="2025-08-18T10:02:00Z">
        <w:r w:rsidR="00727A55">
          <w:t xml:space="preserve"> have a lower risk of breaching</w:t>
        </w:r>
      </w:ins>
      <w:ins w:id="147" w:author="Beath, Hamish R" w:date="2025-09-03T18:50:00Z" w16du:dateUtc="2025-09-03T17:50:00Z">
        <w:r w:rsidR="00750EE6">
          <w:t xml:space="preserve"> the defined </w:t>
        </w:r>
      </w:ins>
      <w:ins w:id="148" w:author="Beath, Hamish R" w:date="2025-08-18T11:02:00Z" w16du:dateUtc="2025-08-18T10:02:00Z">
        <w:r w:rsidR="00727A55">
          <w:t>temperature thre</w:t>
        </w:r>
      </w:ins>
      <w:ins w:id="149" w:author="Beath, Hamish R" w:date="2025-08-18T11:03:00Z" w16du:dateUtc="2025-08-18T10:03:00Z">
        <w:r w:rsidR="00727A55">
          <w:t>shold</w:t>
        </w:r>
      </w:ins>
      <w:ins w:id="150" w:author="Beath, Hamish R" w:date="2025-09-03T18:53:00Z" w16du:dateUtc="2025-09-03T17:53:00Z">
        <w:r w:rsidR="00750EE6">
          <w:t>.</w:t>
        </w:r>
      </w:ins>
    </w:p>
    <w:p w14:paraId="3BA903D5" w14:textId="77777777" w:rsidR="00750EE6" w:rsidRDefault="00750EE6" w:rsidP="00843949">
      <w:pPr>
        <w:pStyle w:val="Heading2"/>
        <w:keepNext/>
        <w:rPr>
          <w:ins w:id="151" w:author="Beath, Hamish R" w:date="2025-09-03T18:53:00Z" w16du:dateUtc="2025-09-03T17:53:00Z"/>
        </w:rPr>
      </w:pPr>
    </w:p>
    <w:p w14:paraId="47B6957D" w14:textId="13E10C7E" w:rsidR="00C51F6A" w:rsidRPr="001851EA" w:rsidRDefault="00965654" w:rsidP="00843949">
      <w:pPr>
        <w:pStyle w:val="Heading2"/>
        <w:keepNext/>
      </w:pPr>
      <w:r w:rsidRPr="001851EA">
        <w:t>Scenario quality weighting</w:t>
      </w:r>
    </w:p>
    <w:p w14:paraId="47B6957E" w14:textId="57B7B6E9" w:rsidR="00C379B6" w:rsidRPr="001851EA" w:rsidRDefault="00965654" w:rsidP="00C379B6">
      <w:r w:rsidRPr="001851EA">
        <w:t>The quality of a scenario is central to consider whether to continue using its information for secondary analysis</w:t>
      </w:r>
      <w:r w:rsidR="002141C7" w:rsidRPr="001851EA">
        <w:t>. However</w:t>
      </w:r>
      <w:r w:rsidR="00E04D7E" w:rsidRPr="001851EA">
        <w:t>,</w:t>
      </w:r>
      <w:r w:rsidRPr="001851EA">
        <w:t xml:space="preserve"> </w:t>
      </w:r>
      <w:r w:rsidR="002141C7" w:rsidRPr="001851EA">
        <w:t xml:space="preserve">an assessment of quality </w:t>
      </w:r>
      <w:r w:rsidR="00217115" w:rsidRPr="001851EA">
        <w:t xml:space="preserve">is </w:t>
      </w:r>
      <w:commentRangeStart w:id="152"/>
      <w:commentRangeStart w:id="153"/>
      <w:r w:rsidRPr="001851EA">
        <w:t xml:space="preserve">subjective </w:t>
      </w:r>
      <w:commentRangeEnd w:id="152"/>
      <w:r w:rsidR="003B27F9" w:rsidRPr="001851EA">
        <w:rPr>
          <w:rStyle w:val="CommentReference"/>
        </w:rPr>
        <w:commentReference w:id="152"/>
      </w:r>
      <w:commentRangeEnd w:id="153"/>
      <w:r w:rsidR="00CC395A">
        <w:rPr>
          <w:rStyle w:val="CommentReference"/>
        </w:rPr>
        <w:commentReference w:id="153"/>
      </w:r>
      <w:r w:rsidRPr="001851EA">
        <w:t>and depends on the research question that is being explored. For example, the accuracy of</w:t>
      </w:r>
      <w:r w:rsidR="00876AE6" w:rsidRPr="001851EA">
        <w:t xml:space="preserve"> a scenario’s</w:t>
      </w:r>
      <w:r w:rsidRPr="001851EA">
        <w:t xml:space="preserve"> historical emission</w:t>
      </w:r>
      <w:r w:rsidR="00084D55" w:rsidRPr="001851EA">
        <w:t>s</w:t>
      </w:r>
      <w:r w:rsidRPr="001851EA">
        <w:t xml:space="preserve"> might be important when </w:t>
      </w:r>
      <w:r w:rsidR="00A85639" w:rsidRPr="001851EA">
        <w:t xml:space="preserve">one aims </w:t>
      </w:r>
      <w:r w:rsidRPr="001851EA">
        <w:t>to understand how emissions relate to global warming targets, while the accuracy of historical energy system capacities might become important in addition if characteristics of the energy transformation are gleaned from these pathways.</w:t>
      </w:r>
      <w:ins w:id="154" w:author="Beath, Hamish R" w:date="2025-08-22T13:21:00Z" w16du:dateUtc="2025-08-22T12:21:00Z">
        <w:r w:rsidRPr="001851EA">
          <w:t xml:space="preserve"> </w:t>
        </w:r>
        <w:r w:rsidR="00592C0F">
          <w:t>Alternat</w:t>
        </w:r>
      </w:ins>
      <w:ins w:id="155" w:author="Beath, Hamish R" w:date="2025-08-22T13:22:00Z" w16du:dateUtc="2025-08-22T12:22:00Z">
        <w:r w:rsidR="00592C0F">
          <w:t>ively</w:t>
        </w:r>
        <w:r w:rsidR="00DA7AA2">
          <w:t xml:space="preserve">, </w:t>
        </w:r>
      </w:ins>
      <w:ins w:id="156" w:author="Beath, Hamish R" w:date="2025-08-28T11:43:00Z" w16du:dateUtc="2025-08-28T10:43:00Z">
        <w:r w:rsidR="008A21C5">
          <w:t xml:space="preserve">for specific </w:t>
        </w:r>
        <w:r w:rsidR="004967D9">
          <w:t>research questions, quality</w:t>
        </w:r>
      </w:ins>
      <w:ins w:id="157" w:author="Beath, Hamish R" w:date="2025-08-22T13:24:00Z" w16du:dateUtc="2025-08-22T12:24:00Z">
        <w:r w:rsidR="00501D07">
          <w:t xml:space="preserve"> </w:t>
        </w:r>
      </w:ins>
      <w:ins w:id="158" w:author="Beath, Hamish R" w:date="2025-08-22T13:28:00Z" w16du:dateUtc="2025-08-22T12:28:00Z">
        <w:r w:rsidR="00B64EDF">
          <w:t xml:space="preserve">weighting </w:t>
        </w:r>
      </w:ins>
      <w:ins w:id="159" w:author="Beath, Hamish R" w:date="2025-08-22T13:24:00Z" w16du:dateUtc="2025-08-22T12:24:00Z">
        <w:r w:rsidR="00501D07">
          <w:t>may</w:t>
        </w:r>
      </w:ins>
      <w:ins w:id="160" w:author="Beath, Hamish R" w:date="2025-08-28T11:43:00Z" w16du:dateUtc="2025-08-28T10:43:00Z">
        <w:r w:rsidR="004967D9">
          <w:t xml:space="preserve"> be derived from</w:t>
        </w:r>
      </w:ins>
      <w:ins w:id="161" w:author="Beath, Hamish R" w:date="2025-08-22T13:24:00Z" w16du:dateUtc="2025-08-22T12:24:00Z">
        <w:r w:rsidR="00501D07">
          <w:t xml:space="preserve"> </w:t>
        </w:r>
      </w:ins>
      <w:ins w:id="162" w:author="Beath, Hamish R" w:date="2025-08-22T13:26:00Z" w16du:dateUtc="2025-08-22T12:26:00Z">
        <w:r w:rsidR="003430E6">
          <w:t xml:space="preserve">the </w:t>
        </w:r>
      </w:ins>
      <w:ins w:id="163" w:author="Beath, Hamish R" w:date="2025-08-22T13:27:00Z" w16du:dateUtc="2025-08-22T12:27:00Z">
        <w:r w:rsidR="003430E6">
          <w:t xml:space="preserve">characteristics </w:t>
        </w:r>
      </w:ins>
      <w:ins w:id="164" w:author="Beath, Hamish R" w:date="2025-08-22T14:14:00Z" w16du:dateUtc="2025-08-22T13:14:00Z">
        <w:r w:rsidR="00B37BF1">
          <w:t xml:space="preserve">or structure </w:t>
        </w:r>
      </w:ins>
      <w:ins w:id="165" w:author="Beath, Hamish R" w:date="2025-08-22T13:27:00Z" w16du:dateUtc="2025-08-22T12:27:00Z">
        <w:r w:rsidR="003430E6">
          <w:t>of certain models or model types</w:t>
        </w:r>
      </w:ins>
      <w:ins w:id="166" w:author="Beath, Hamish R" w:date="2025-08-22T14:14:00Z" w16du:dateUtc="2025-08-22T13:14:00Z">
        <w:r w:rsidR="00C6022D">
          <w:t>.</w:t>
        </w:r>
      </w:ins>
      <w:ins w:id="167" w:author="Beath, Hamish R" w:date="2025-08-22T13:27:00Z" w16du:dateUtc="2025-08-22T12:27:00Z">
        <w:r w:rsidR="003430E6">
          <w:t xml:space="preserve"> </w:t>
        </w:r>
      </w:ins>
      <w:ins w:id="168" w:author="Beath, Hamish R" w:date="2025-08-22T14:14:00Z" w16du:dateUtc="2025-08-22T13:14:00Z">
        <w:r w:rsidR="00C6022D">
          <w:t>F</w:t>
        </w:r>
      </w:ins>
      <w:ins w:id="169" w:author="Beath, Hamish R" w:date="2025-08-22T13:28:00Z" w16du:dateUtc="2025-08-22T12:28:00Z">
        <w:r w:rsidR="00B64EDF">
          <w:t xml:space="preserve">or </w:t>
        </w:r>
      </w:ins>
      <w:ins w:id="170" w:author="Beath, Hamish R" w:date="2025-08-26T13:07:00Z" w16du:dateUtc="2025-08-26T12:07:00Z">
        <w:r w:rsidR="00B6057B">
          <w:t>example,</w:t>
        </w:r>
      </w:ins>
      <w:ins w:id="171" w:author="Beath, Hamish R" w:date="2025-08-22T13:28:00Z" w16du:dateUtc="2025-08-22T12:28:00Z">
        <w:r w:rsidR="00B64EDF">
          <w:t xml:space="preserve"> their </w:t>
        </w:r>
      </w:ins>
      <w:ins w:id="172" w:author="Beath, Hamish R" w:date="2025-08-22T13:36:00Z" w16du:dateUtc="2025-08-22T12:36:00Z">
        <w:r w:rsidR="00FC4353">
          <w:t>treatment of, or omission of</w:t>
        </w:r>
      </w:ins>
      <w:ins w:id="173" w:author="Beath, Hamish R" w:date="2025-09-03T18:54:00Z" w16du:dateUtc="2025-09-03T17:54:00Z">
        <w:r w:rsidR="00750EE6">
          <w:t>,</w:t>
        </w:r>
      </w:ins>
      <w:ins w:id="174" w:author="Beath, Hamish R" w:date="2025-08-22T13:36:00Z" w16du:dateUtc="2025-08-22T12:36:00Z">
        <w:r w:rsidR="00FC4353">
          <w:t xml:space="preserve"> specific technologies</w:t>
        </w:r>
      </w:ins>
      <w:ins w:id="175" w:author="Beath, Hamish R" w:date="2025-08-28T11:44:00Z" w16du:dateUtc="2025-08-28T10:44:00Z">
        <w:r w:rsidR="00F72E51">
          <w:t xml:space="preserve"> of interes</w:t>
        </w:r>
        <w:r w:rsidR="00F72E51" w:rsidRPr="00750EE6">
          <w:t>t</w:t>
        </w:r>
      </w:ins>
      <w:ins w:id="176" w:author="Beath, Hamish R" w:date="2025-08-22T13:36:00Z" w16du:dateUtc="2025-08-22T12:36:00Z">
        <w:r w:rsidR="00FC4353" w:rsidRPr="00750EE6">
          <w:t>.</w:t>
        </w:r>
        <w:r w:rsidR="00FC4353">
          <w:t xml:space="preserve"> </w:t>
        </w:r>
      </w:ins>
      <w:ins w:id="177" w:author="Beath, Hamish R" w:date="2025-08-22T13:43:00Z" w16du:dateUtc="2025-08-22T12:43:00Z">
        <w:r w:rsidR="00640371">
          <w:t>Quality weight</w:t>
        </w:r>
      </w:ins>
      <w:ins w:id="178" w:author="Beath, Hamish R" w:date="2025-08-22T14:15:00Z" w16du:dateUtc="2025-08-22T13:15:00Z">
        <w:r w:rsidR="00C6022D">
          <w:t>ing</w:t>
        </w:r>
      </w:ins>
      <w:ins w:id="179" w:author="Beath, Hamish R" w:date="2025-08-22T13:43:00Z" w16du:dateUtc="2025-08-22T12:43:00Z">
        <w:r w:rsidR="00640371">
          <w:t xml:space="preserve"> could also be </w:t>
        </w:r>
      </w:ins>
      <w:ins w:id="180" w:author="Beath, Hamish R" w:date="2025-08-22T14:15:00Z" w16du:dateUtc="2025-08-22T13:15:00Z">
        <w:r w:rsidR="00C6022D">
          <w:t xml:space="preserve">assigned </w:t>
        </w:r>
        <w:r w:rsidR="002B179B">
          <w:t>using</w:t>
        </w:r>
      </w:ins>
      <w:ins w:id="181" w:author="Beath, Hamish R" w:date="2025-08-22T13:43:00Z" w16du:dateUtc="2025-08-22T12:43:00Z">
        <w:r w:rsidR="00640371">
          <w:t xml:space="preserve"> </w:t>
        </w:r>
      </w:ins>
      <w:ins w:id="182" w:author="Beath, Hamish R" w:date="2025-08-28T11:44:00Z" w16du:dateUtc="2025-08-28T10:44:00Z">
        <w:r w:rsidR="00C069DA">
          <w:t>quantifiable</w:t>
        </w:r>
      </w:ins>
      <w:ins w:id="183" w:author="Beath, Hamish R" w:date="2025-08-22T14:15:00Z" w16du:dateUtc="2025-08-22T13:15:00Z">
        <w:r w:rsidR="002B179B">
          <w:t xml:space="preserve"> </w:t>
        </w:r>
      </w:ins>
      <w:ins w:id="184" w:author="Beath, Hamish R" w:date="2025-08-22T13:43:00Z" w16du:dateUtc="2025-08-22T12:43:00Z">
        <w:r w:rsidR="00640371">
          <w:t>feasibility</w:t>
        </w:r>
      </w:ins>
      <w:ins w:id="185" w:author="Beath, Hamish R" w:date="2025-08-22T14:15:00Z" w16du:dateUtc="2025-08-22T13:15:00Z">
        <w:r w:rsidR="002B179B">
          <w:t xml:space="preserve"> criteria</w:t>
        </w:r>
      </w:ins>
      <w:ins w:id="186" w:author="Beath, Hamish R" w:date="2025-09-06T12:58:00Z" w16du:dateUtc="2025-09-06T11:58:00Z">
        <w:r w:rsidR="00224677">
          <w:t>, obtained from literature or expert judgment or elicitation</w:t>
        </w:r>
        <w:commentRangeStart w:id="187"/>
        <w:r w:rsidR="00224677" w:rsidRPr="00224677">
          <w:rPr>
            <w:highlight w:val="yellow"/>
            <w:rPrChange w:id="188" w:author="Beath, Hamish R" w:date="2025-09-06T12:58:00Z" w16du:dateUtc="2025-09-06T11:58:00Z">
              <w:rPr/>
            </w:rPrChange>
          </w:rPr>
          <w:t>[cite]</w:t>
        </w:r>
      </w:ins>
      <w:ins w:id="189" w:author="Beath, Hamish R" w:date="2025-08-28T11:44:00Z" w16du:dateUtc="2025-08-28T10:44:00Z">
        <w:r w:rsidR="003050EB" w:rsidRPr="00224677">
          <w:rPr>
            <w:highlight w:val="yellow"/>
            <w:rPrChange w:id="190" w:author="Beath, Hamish R" w:date="2025-09-06T12:58:00Z" w16du:dateUtc="2025-09-06T11:58:00Z">
              <w:rPr/>
            </w:rPrChange>
          </w:rPr>
          <w:t>.</w:t>
        </w:r>
      </w:ins>
      <w:ins w:id="191" w:author="Beath, Hamish R" w:date="2025-08-22T13:43:00Z" w16du:dateUtc="2025-08-22T12:43:00Z">
        <w:r w:rsidR="00640371">
          <w:t xml:space="preserve"> </w:t>
        </w:r>
      </w:ins>
      <w:commentRangeEnd w:id="187"/>
      <w:ins w:id="192" w:author="Beath, Hamish R" w:date="2025-09-06T12:59:00Z" w16du:dateUtc="2025-09-06T11:59:00Z">
        <w:r w:rsidR="00224677">
          <w:rPr>
            <w:rStyle w:val="CommentReference"/>
          </w:rPr>
          <w:commentReference w:id="187"/>
        </w:r>
      </w:ins>
      <w:ins w:id="193" w:author="Beath, Hamish R" w:date="2025-08-28T11:44:00Z" w16du:dateUtc="2025-08-28T10:44:00Z">
        <w:r w:rsidR="00810D81">
          <w:t xml:space="preserve">Practically, this could mean </w:t>
        </w:r>
      </w:ins>
      <w:ins w:id="194" w:author="Beath, Hamish R" w:date="2025-08-22T13:44:00Z" w16du:dateUtc="2025-08-22T12:44:00Z">
        <w:r w:rsidR="00640371">
          <w:t>excluding or down</w:t>
        </w:r>
      </w:ins>
      <w:ins w:id="195" w:author="Beath, Hamish R" w:date="2025-09-03T18:55:00Z" w16du:dateUtc="2025-09-03T17:55:00Z">
        <w:r w:rsidR="00750EE6">
          <w:t xml:space="preserve"> </w:t>
        </w:r>
      </w:ins>
      <w:ins w:id="196" w:author="Beath, Hamish R" w:date="2025-08-22T13:44:00Z" w16du:dateUtc="2025-08-22T12:44:00Z">
        <w:r w:rsidR="00640371">
          <w:t xml:space="preserve">weighting scenarios </w:t>
        </w:r>
      </w:ins>
      <w:ins w:id="197" w:author="Beath, Hamish R" w:date="2025-08-22T13:46:00Z" w16du:dateUtc="2025-08-22T12:46:00Z">
        <w:r w:rsidR="00970906">
          <w:t>with technology pathways or societal changes</w:t>
        </w:r>
      </w:ins>
      <w:ins w:id="198" w:author="Beath, Hamish R" w:date="2025-08-22T14:15:00Z" w16du:dateUtc="2025-08-22T13:15:00Z">
        <w:r w:rsidR="00F8435D">
          <w:t xml:space="preserve"> known to b</w:t>
        </w:r>
      </w:ins>
      <w:ins w:id="199" w:author="Beath, Hamish R" w:date="2025-08-22T14:16:00Z" w16du:dateUtc="2025-08-22T13:16:00Z">
        <w:r w:rsidR="00F8435D">
          <w:t>e outside plausible achievability</w:t>
        </w:r>
      </w:ins>
      <w:ins w:id="200" w:author="Beath, Hamish R" w:date="2025-09-03T18:55:00Z" w16du:dateUtc="2025-09-03T17:55:00Z">
        <w:r w:rsidR="00750EE6">
          <w:t>.</w:t>
        </w:r>
      </w:ins>
      <w:ins w:id="201" w:author="Beath, Hamish R" w:date="2025-09-06T12:56:00Z" w16du:dateUtc="2025-09-06T11:56:00Z">
        <w:r w:rsidR="00224677">
          <w:t xml:space="preserve"> </w:t>
        </w:r>
      </w:ins>
      <w:del w:id="202" w:author="Beath, Hamish R" w:date="2025-08-22T13:46:00Z" w16du:dateUtc="2025-08-22T12:46:00Z">
        <w:r w:rsidRPr="001851EA">
          <w:delText xml:space="preserve"> </w:delText>
        </w:r>
      </w:del>
      <w:r w:rsidRPr="001851EA">
        <w:t xml:space="preserve">Therefore, </w:t>
      </w:r>
      <w:r w:rsidR="00795433" w:rsidRPr="001851EA">
        <w:t xml:space="preserve">quality weights </w:t>
      </w:r>
      <w:r w:rsidR="0001701F" w:rsidRPr="001851EA">
        <w:t>must</w:t>
      </w:r>
      <w:r w:rsidR="00795433" w:rsidRPr="001851EA">
        <w:t xml:space="preserve"> be assigned as a function of the </w:t>
      </w:r>
      <w:del w:id="203" w:author="Beath, Hamish R" w:date="2025-08-28T11:45:00Z" w16du:dateUtc="2025-08-28T10:45:00Z">
        <w:r w:rsidR="00795433" w:rsidRPr="001851EA" w:rsidDel="00AE1543">
          <w:delText xml:space="preserve">individual </w:delText>
        </w:r>
      </w:del>
      <w:r w:rsidR="00795433" w:rsidRPr="001851EA">
        <w:t>question</w:t>
      </w:r>
      <w:ins w:id="204" w:author="Beath, Hamish R" w:date="2025-09-05T09:09:00Z" w16du:dateUtc="2025-09-05T08:09:00Z">
        <w:r w:rsidR="00305F7A">
          <w:t xml:space="preserve">(s) </w:t>
        </w:r>
      </w:ins>
      <w:ins w:id="205" w:author="Beath, Hamish R" w:date="2025-08-28T11:45:00Z" w16du:dateUtc="2025-08-28T10:45:00Z">
        <w:r w:rsidR="00AE1543">
          <w:t>being addressed.</w:t>
        </w:r>
      </w:ins>
      <w:del w:id="206" w:author="Beath, Hamish R" w:date="2025-08-28T11:45:00Z" w16du:dateUtc="2025-08-28T10:45:00Z">
        <w:r w:rsidR="00522E0B" w:rsidDel="00AE1543">
          <w:delText>.</w:delText>
        </w:r>
      </w:del>
      <w:r w:rsidR="00522E0B">
        <w:t xml:space="preserve"> </w:t>
      </w:r>
      <w:del w:id="207" w:author="Beath, Hamish R" w:date="2025-08-28T11:45:00Z" w16du:dateUtc="2025-08-28T10:45:00Z">
        <w:r w:rsidR="00522E0B" w:rsidDel="00AE1543">
          <w:delText>A</w:delText>
        </w:r>
        <w:r w:rsidR="000440A8" w:rsidRPr="001851EA" w:rsidDel="00AE1543">
          <w:delText xml:space="preserve">lternatively, when interrogating scenario data across multiple research questions, the full scope of those questions needs to be </w:delText>
        </w:r>
        <w:r w:rsidR="00505AAC" w:rsidRPr="001851EA" w:rsidDel="00AE1543">
          <w:delText>clarified</w:delText>
        </w:r>
        <w:r w:rsidR="000440A8" w:rsidRPr="001851EA" w:rsidDel="00AE1543">
          <w:delText xml:space="preserve"> and considered </w:delText>
        </w:r>
        <w:r w:rsidR="0099192C" w:rsidRPr="001851EA" w:rsidDel="00AE1543">
          <w:delText xml:space="preserve">prior to </w:delText>
        </w:r>
        <w:r w:rsidR="00F374C3" w:rsidRPr="001851EA" w:rsidDel="00AE1543">
          <w:delText>estimating</w:delText>
        </w:r>
        <w:r w:rsidR="000440A8" w:rsidRPr="001851EA" w:rsidDel="00AE1543">
          <w:delText xml:space="preserve"> quality weights</w:delText>
        </w:r>
        <w:r w:rsidRPr="001851EA" w:rsidDel="00AE1543">
          <w:delText>.</w:delText>
        </w:r>
      </w:del>
    </w:p>
    <w:p w14:paraId="47B6957F" w14:textId="2BF3E4C7" w:rsidR="00A86CFA" w:rsidRPr="001851EA" w:rsidRDefault="00965654" w:rsidP="00C379B6">
      <w:r w:rsidRPr="001851EA">
        <w:t>M</w:t>
      </w:r>
      <w:r w:rsidR="00795433" w:rsidRPr="001851EA">
        <w:t xml:space="preserve">ethods that have </w:t>
      </w:r>
      <w:r w:rsidRPr="001851EA">
        <w:t xml:space="preserve">earlier </w:t>
      </w:r>
      <w:r w:rsidR="00C379B6" w:rsidRPr="001851EA">
        <w:t xml:space="preserve">been applied to </w:t>
      </w:r>
      <w:r w:rsidR="001D0D0F" w:rsidRPr="001851EA">
        <w:t xml:space="preserve">account for </w:t>
      </w:r>
      <w:r w:rsidR="00C379B6" w:rsidRPr="001851EA">
        <w:t>climate data</w:t>
      </w:r>
      <w:r w:rsidR="001D0D0F" w:rsidRPr="001851EA">
        <w:t xml:space="preserve"> projection quality</w:t>
      </w:r>
      <w:r w:rsidR="00795433" w:rsidRPr="001851EA">
        <w:fldChar w:fldCharType="begin"/>
      </w:r>
      <w:r w:rsidR="00795433" w:rsidRPr="001851EA">
        <w:instrText xml:space="preserve"> ADDIN ZOTERO_ITEM CSL_CITATION {"citationID":"9fJI0ITY","properties":{"formattedCitation":"\\super 16\\uc0\\u8211{}19\\nosupersub{}","plainCitation":"16–19","noteIndex":0},"citationItems":[{"id":3851,"uris":["http://zotero.org/users/7044370/items/NIC7IWXI"],"itemData":{"id":3851,"type":"article-journal","container-title":"Geophysical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M."},{"family":"Eyring","given":"Veronika"}],"issued":{"date-parts":[["2017"]]}}},{"id":19173,"uris":["http://zotero.org/users/7044370/items/GV52JQ7N"],"itemData":{"id":19173,"type":"article-journal","container-title":"Journal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id":8101,"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L."},{"family":"Lorenz","given":"Ruth"},{"family":"Knutti","given":"Reto"}],"issued":{"date-parts":[["2020",4,28]]}}},{"id":8184,"uris":["http://zotero.org/users/7044370/items/LRTX5VXB"],"itemData":{"id":8184,"type":"article-journal","abstract":"Future global warming estimates have been similar across past assessments, but several climate models of the latest Sixth Coupled Model Intercomparison Project (CMIP6) simulate much stronger warming, apparently inconsistent with past assessments. Here, we show that projected future warming is correlated with the simulated warming trend during recent decades across CMIP5 and CMIP6 models, enabling us to constrain future warming based on consistency with the observed warming. These findings carry important policy-relevant implications: The observationally constrained CMIP6 median warming in high emissions and ambitious mitigation scenarios is over 16 and 14% lower by 2050 compared to the raw CMIP6 median, respectively, and over 14 and 8% lower by 2090, relative to 1995–2014. Observationally constrained CMIP6 warming is consistent with previous assessments based on CMIP5 models, and in an ambitious mitigation scenario, the likely range is consistent with reaching the Paris Agreement target.\nStrong future warming in some new climate models is less likely as their recent warming is inconsistent with observed trends.\nStrong future warming in some new climate models is less likely as their recent warming is inconsistent with observed trends.","container-title":"Science Advances","DOI":"10.1126/sciadv.aaz9549","ISSN":"2375-2548","issue":"12","language":"en","license":"Copyright © 2020 The Authors, some rights reserved; exclusive licensee American Association for the Advancement of Science. No claim to original U.S. Government Works. Distributed under a Creative Commons Attribution NonCommercial License 4.0 (CC BY-NC)..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cited.","note":"number: 12\npublisher: American Association for the Advancement of Science\nsection: Research Article","page":"eaaz9549","source":"advances.sciencemag.org","title":"Past warming trend constrains future warming in CMIP6 models","volume":"6","author":[{"family":"Tokarska","given":"Katarzyna B."},{"family":"Stolpe","given":"Martin B."},{"family":"Sippel","given":"Sebastian"},{"family":"Fischer","given":"Erich M."},{"family":"Smith","given":"Christopher J."},{"family":"Lehner","given":"Flavio"},{"family":"Knutti","given":"Reto"}],"issued":{"date-parts":[["2020",3,1]]}}}],"schema":"https://github.com/citation-style-language/schema/raw/master/csl-citation.json"} </w:instrText>
      </w:r>
      <w:r w:rsidR="00795433" w:rsidRPr="001851EA">
        <w:fldChar w:fldCharType="separate"/>
      </w:r>
      <w:r w:rsidR="00795433" w:rsidRPr="001851EA">
        <w:rPr>
          <w:rFonts w:ascii="Calibri" w:hAnsi="Calibri" w:cs="Calibri"/>
          <w:vertAlign w:val="superscript"/>
        </w:rPr>
        <w:t>16–19</w:t>
      </w:r>
      <w:r w:rsidR="00795433" w:rsidRPr="001851EA">
        <w:fldChar w:fldCharType="end"/>
      </w:r>
      <w:r w:rsidR="00C379B6" w:rsidRPr="001851EA">
        <w:t xml:space="preserve"> </w:t>
      </w:r>
      <w:r w:rsidRPr="001851EA">
        <w:t xml:space="preserve">can </w:t>
      </w:r>
      <w:r w:rsidR="00C379B6" w:rsidRPr="001851EA">
        <w:t xml:space="preserve">be adapted to </w:t>
      </w:r>
      <w:r w:rsidR="00524A26" w:rsidRPr="001851EA">
        <w:t>our new context</w:t>
      </w:r>
      <w:r w:rsidR="00C379B6" w:rsidRPr="001851EA">
        <w:t xml:space="preserve">, by comparing emissions and energy trends </w:t>
      </w:r>
      <w:r w:rsidR="00753FAE" w:rsidRPr="001851EA">
        <w:t>in</w:t>
      </w:r>
      <w:r w:rsidR="00C379B6" w:rsidRPr="001851EA">
        <w:t xml:space="preserve"> </w:t>
      </w:r>
      <w:r w:rsidR="00524A26" w:rsidRPr="001851EA">
        <w:t>scenarios</w:t>
      </w:r>
      <w:r w:rsidR="00C379B6" w:rsidRPr="001851EA">
        <w:t xml:space="preserve"> to </w:t>
      </w:r>
      <w:r w:rsidR="004D50A4" w:rsidRPr="001851EA">
        <w:t xml:space="preserve">recent observations. Scenario quality can be accounted for by implementing a continuous </w:t>
      </w:r>
      <w:r w:rsidR="00524A26" w:rsidRPr="001851EA">
        <w:t>weighting</w:t>
      </w:r>
      <w:r w:rsidR="00524A26" w:rsidRPr="001851EA">
        <w:rPr>
          <w:i/>
          <w:iCs/>
        </w:rPr>
        <w:t xml:space="preserve"> </w:t>
      </w:r>
      <w:proofErr w:type="spellStart"/>
      <w:r w:rsidR="004D50A4" w:rsidRPr="001851EA">
        <w:rPr>
          <w:i/>
          <w:iCs/>
        </w:rPr>
        <w:t>Q</w:t>
      </w:r>
      <w:r w:rsidR="00184AD6" w:rsidRPr="001851EA">
        <w:rPr>
          <w:i/>
          <w:iCs/>
          <w:vertAlign w:val="subscript"/>
        </w:rPr>
        <w:t>j</w:t>
      </w:r>
      <w:proofErr w:type="spellEnd"/>
      <w:r w:rsidR="004D50A4" w:rsidRPr="001851EA">
        <w:rPr>
          <w:i/>
          <w:iCs/>
        </w:rPr>
        <w:t>(</w:t>
      </w:r>
      <w:proofErr w:type="spellStart"/>
      <w:r w:rsidR="004D50A4" w:rsidRPr="001851EA">
        <w:rPr>
          <w:i/>
          <w:iCs/>
        </w:rPr>
        <w:t>i</w:t>
      </w:r>
      <w:proofErr w:type="spellEnd"/>
      <w:r w:rsidR="004D50A4" w:rsidRPr="001851EA">
        <w:rPr>
          <w:i/>
          <w:iCs/>
        </w:rPr>
        <w:t>)</w:t>
      </w:r>
      <w:r w:rsidR="004D50A4" w:rsidRPr="001851EA">
        <w:t xml:space="preserve"> between 0 and 1 for each scenario</w:t>
      </w:r>
      <w:r w:rsidR="00184AD6" w:rsidRPr="001851EA">
        <w:t xml:space="preserve"> </w:t>
      </w:r>
      <w:proofErr w:type="spellStart"/>
      <w:r w:rsidR="00184AD6" w:rsidRPr="001851EA">
        <w:rPr>
          <w:i/>
          <w:iCs/>
        </w:rPr>
        <w:t>i</w:t>
      </w:r>
      <w:proofErr w:type="spellEnd"/>
      <w:r w:rsidR="004D50A4" w:rsidRPr="001851EA">
        <w:t xml:space="preserve">, based on a set of </w:t>
      </w:r>
      <w:r w:rsidR="005E3833" w:rsidRPr="001851EA">
        <w:rPr>
          <w:i/>
          <w:iCs/>
        </w:rPr>
        <w:t>j</w:t>
      </w:r>
      <w:r w:rsidR="005E3833" w:rsidRPr="001851EA">
        <w:t xml:space="preserve"> </w:t>
      </w:r>
      <w:r w:rsidR="004D50A4" w:rsidRPr="001851EA">
        <w:t xml:space="preserve">distance criteria </w:t>
      </w:r>
      <w:r w:rsidR="005E3833" w:rsidRPr="001851EA">
        <w:rPr>
          <w:i/>
          <w:iCs/>
        </w:rPr>
        <w:t>f</w:t>
      </w:r>
      <w:r w:rsidR="005E3833" w:rsidRPr="001851EA">
        <w:rPr>
          <w:i/>
          <w:iCs/>
          <w:vertAlign w:val="subscript"/>
        </w:rPr>
        <w:t>j</w:t>
      </w:r>
      <w:r w:rsidR="00394514" w:rsidRPr="001851EA">
        <w:rPr>
          <w:i/>
          <w:iCs/>
        </w:rPr>
        <w:t>(d)</w:t>
      </w:r>
      <w:r w:rsidR="005E3833" w:rsidRPr="001851EA">
        <w:t xml:space="preserve"> </w:t>
      </w:r>
      <w:r w:rsidR="001976D6">
        <w:t xml:space="preserve">of </w:t>
      </w:r>
      <w:r w:rsidR="001976D6" w:rsidRPr="001976D6">
        <w:rPr>
          <w:i/>
          <w:iCs/>
        </w:rPr>
        <w:t>k</w:t>
      </w:r>
      <w:r w:rsidR="001976D6">
        <w:t xml:space="preserve"> quality metrics </w:t>
      </w:r>
      <w:r w:rsidR="004D50A4" w:rsidRPr="001976D6">
        <w:t>defined</w:t>
      </w:r>
      <w:r w:rsidR="004D50A4" w:rsidRPr="001851EA">
        <w:t xml:space="preserve"> between a scenario’s modelled </w:t>
      </w:r>
      <w:del w:id="208" w:author="Beath, Hamish R" w:date="2025-08-22T15:46:00Z" w16du:dateUtc="2025-08-22T14:46:00Z">
        <w:r w:rsidR="004D50A4" w:rsidRPr="001851EA" w:rsidDel="009C4092">
          <w:delText>trends</w:delText>
        </w:r>
        <w:r w:rsidR="001976D6" w:rsidDel="009C4092">
          <w:delText xml:space="preserve"> </w:delText>
        </w:r>
      </w:del>
      <w:ins w:id="209" w:author="Beath, Hamish R" w:date="2025-08-22T15:46:00Z" w16du:dateUtc="2025-08-22T14:46:00Z">
        <w:r w:rsidR="009C4092">
          <w:t xml:space="preserve">data </w:t>
        </w:r>
      </w:ins>
      <w:r w:rsidR="001976D6">
        <w:t>for a metric</w:t>
      </w:r>
      <w:r w:rsidR="004D50A4" w:rsidRPr="001851EA">
        <w:t xml:space="preserve"> </w:t>
      </w:r>
      <w:r w:rsidR="003D3858" w:rsidRPr="001851EA">
        <w:t>(</w:t>
      </w:r>
      <w:proofErr w:type="spellStart"/>
      <w:r w:rsidR="003D3858" w:rsidRPr="001851EA">
        <w:t>v</w:t>
      </w:r>
      <w:r w:rsidR="0057526F">
        <w:rPr>
          <w:vertAlign w:val="subscript"/>
        </w:rPr>
        <w:t>k</w:t>
      </w:r>
      <w:r w:rsidR="003D3858" w:rsidRPr="001851EA">
        <w:rPr>
          <w:vertAlign w:val="subscript"/>
        </w:rPr>
        <w:t>,i</w:t>
      </w:r>
      <w:proofErr w:type="spellEnd"/>
      <w:r w:rsidR="003D3858" w:rsidRPr="001851EA">
        <w:t xml:space="preserve">) </w:t>
      </w:r>
      <w:r w:rsidR="004D50A4" w:rsidRPr="001851EA">
        <w:t xml:space="preserve">and </w:t>
      </w:r>
      <w:r w:rsidR="00CA0798">
        <w:t xml:space="preserve">an </w:t>
      </w:r>
      <w:r w:rsidR="00E05E21">
        <w:t xml:space="preserve">expert </w:t>
      </w:r>
      <w:r w:rsidR="00C84425">
        <w:t>assessments</w:t>
      </w:r>
      <w:r w:rsidR="004D50A4" w:rsidRPr="001851EA">
        <w:t xml:space="preserve"> </w:t>
      </w:r>
      <w:commentRangeStart w:id="210"/>
      <w:r w:rsidR="00C84425">
        <w:t xml:space="preserve">of </w:t>
      </w:r>
      <w:r w:rsidR="00CA0798">
        <w:t xml:space="preserve">a set of </w:t>
      </w:r>
      <w:r w:rsidR="00EF08F7">
        <w:t>measure</w:t>
      </w:r>
      <w:r w:rsidR="00C84425">
        <w:t>s</w:t>
      </w:r>
      <w:r w:rsidR="00EF08F7">
        <w:t xml:space="preserve"> of quality</w:t>
      </w:r>
      <w:commentRangeEnd w:id="210"/>
      <w:r w:rsidR="00EB474F">
        <w:rPr>
          <w:rStyle w:val="CommentReference"/>
        </w:rPr>
        <w:commentReference w:id="210"/>
      </w:r>
      <w:r w:rsidR="003D3858" w:rsidRPr="001851EA">
        <w:t xml:space="preserve"> (</w:t>
      </w:r>
      <w:r w:rsidR="00CA0798" w:rsidRPr="008355AE">
        <w:rPr>
          <w:i/>
          <w:iCs/>
        </w:rPr>
        <w:t>E</w:t>
      </w:r>
      <w:r w:rsidR="008355AE" w:rsidRPr="008355AE">
        <w:rPr>
          <w:i/>
          <w:iCs/>
          <w:vertAlign w:val="subscript"/>
        </w:rPr>
        <w:t>k</w:t>
      </w:r>
      <w:r w:rsidR="006C5C5D" w:rsidRPr="001851EA">
        <w:t>)</w:t>
      </w:r>
      <w:r w:rsidRPr="001851EA">
        <w:t xml:space="preserve"> </w:t>
      </w:r>
      <w:commentRangeStart w:id="211"/>
      <w:commentRangeStart w:id="212"/>
      <w:commentRangeStart w:id="213"/>
      <w:commentRangeStart w:id="214"/>
      <w:commentRangeStart w:id="215"/>
      <w:commentRangeStart w:id="216"/>
      <w:r w:rsidR="006C5C5D" w:rsidRPr="001851EA">
        <w:t>(</w:t>
      </w:r>
      <w:r w:rsidRPr="001851EA">
        <w:t>Eq. 4</w:t>
      </w:r>
      <w:r w:rsidR="006C5C5D" w:rsidRPr="001851EA">
        <w:t>)</w:t>
      </w:r>
      <w:commentRangeEnd w:id="211"/>
      <w:r w:rsidR="002D60BD" w:rsidRPr="001851EA">
        <w:rPr>
          <w:rStyle w:val="CommentReference"/>
        </w:rPr>
        <w:commentReference w:id="211"/>
      </w:r>
      <w:commentRangeEnd w:id="212"/>
      <w:commentRangeEnd w:id="213"/>
      <w:commentRangeEnd w:id="214"/>
      <w:r w:rsidR="003B1680">
        <w:rPr>
          <w:rStyle w:val="CommentReference"/>
        </w:rPr>
        <w:commentReference w:id="212"/>
      </w:r>
      <w:r w:rsidR="002B7DE1" w:rsidRPr="001851EA">
        <w:rPr>
          <w:rStyle w:val="CommentReference"/>
        </w:rPr>
        <w:commentReference w:id="213"/>
      </w:r>
      <w:commentRangeEnd w:id="215"/>
      <w:commentRangeEnd w:id="216"/>
      <w:r w:rsidR="00F418E4">
        <w:rPr>
          <w:rStyle w:val="CommentReference"/>
        </w:rPr>
        <w:commentReference w:id="214"/>
      </w:r>
      <w:r w:rsidR="00D25797" w:rsidRPr="001851EA">
        <w:rPr>
          <w:rStyle w:val="CommentReference"/>
        </w:rPr>
        <w:commentReference w:id="215"/>
      </w:r>
      <w:r w:rsidR="00320198">
        <w:rPr>
          <w:rStyle w:val="CommentReference"/>
        </w:rPr>
        <w:commentReference w:id="216"/>
      </w:r>
      <w:r w:rsidR="006C5C5D" w:rsidRPr="001851EA">
        <w:t>.</w:t>
      </w:r>
      <w:r w:rsidR="00192698" w:rsidRPr="001851EA">
        <w:t xml:space="preserve"> </w:t>
      </w:r>
      <w:del w:id="217" w:author="Beath, Hamish R" w:date="2025-08-22T15:46:00Z" w16du:dateUtc="2025-08-22T14:46:00Z">
        <w:r w:rsidR="00CA546E" w:rsidDel="00305D97">
          <w:delText xml:space="preserve">Quality metrics can, for example, be </w:delText>
        </w:r>
        <w:r w:rsidR="00061E2E" w:rsidRPr="001851EA" w:rsidDel="00305D97">
          <w:delText>historical or near-term emission and energy system</w:delText>
        </w:r>
        <w:r w:rsidR="00CA546E" w:rsidDel="00305D97">
          <w:delText xml:space="preserve"> characteristics</w:delText>
        </w:r>
        <w:r w:rsidR="00C84425" w:rsidDel="00305D97">
          <w:delText>, while measures of quality can refer to</w:delText>
        </w:r>
        <w:r w:rsidR="00E02811" w:rsidDel="00305D97">
          <w:delText xml:space="preserve"> ranges compatible with</w:delText>
        </w:r>
        <w:r w:rsidR="00C84425" w:rsidDel="00305D97">
          <w:delText xml:space="preserve"> </w:delText>
        </w:r>
        <w:r w:rsidR="00061E2E" w:rsidRPr="001851EA" w:rsidDel="00305D97">
          <w:delText>observations</w:delText>
        </w:r>
        <w:r w:rsidR="00A36F6B" w:rsidDel="00305D97">
          <w:delText xml:space="preserve">, </w:delText>
        </w:r>
        <w:r w:rsidR="00D15AB2" w:rsidDel="00305D97">
          <w:delText>authoritative</w:delText>
        </w:r>
        <w:r w:rsidR="00A36F6B" w:rsidDel="00305D97">
          <w:delText xml:space="preserve"> historical estimates,</w:delText>
        </w:r>
        <w:r w:rsidR="00061E2E" w:rsidRPr="001851EA" w:rsidDel="00305D97">
          <w:delText xml:space="preserve"> or </w:delText>
        </w:r>
        <w:r w:rsidR="00D15AB2" w:rsidDel="00305D97">
          <w:delText xml:space="preserve">informed </w:delText>
        </w:r>
        <w:r w:rsidR="00E02811" w:rsidDel="00305D97">
          <w:delText xml:space="preserve">by </w:delText>
        </w:r>
        <w:r w:rsidR="00061E2E" w:rsidRPr="001851EA" w:rsidDel="00305D97">
          <w:delText>feasibility</w:delText>
        </w:r>
        <w:r w:rsidR="00A36F6B" w:rsidDel="00305D97">
          <w:delText xml:space="preserve"> </w:delText>
        </w:r>
        <w:r w:rsidR="00E02811" w:rsidDel="00305D97">
          <w:delText>concerns</w:delText>
        </w:r>
        <w:r w:rsidR="00A36F6B" w:rsidDel="00305D97">
          <w:delText>.</w:delText>
        </w:r>
      </w:del>
    </w:p>
    <w:p w14:paraId="47B69580" w14:textId="3F075F78" w:rsidR="00953A11" w:rsidRPr="001851EA" w:rsidRDefault="00000000" w:rsidP="004D50A4">
      <w:pPr>
        <w:rPr>
          <w:i/>
        </w:rPr>
      </w:pPr>
      <m:oMathPara>
        <m:oMath>
          <m:eqArr>
            <m:eqArrPr>
              <m:maxDist m:val="1"/>
              <m:ctrlPr>
                <w:ins w:id="218" w:author="Beath, Hamish R" w:date="2025-05-22T19:43:00Z" w16du:dateUtc="2025-05-22T18:43:00Z">
                  <w:rPr>
                    <w:rFonts w:ascii="Cambria Math" w:hAnsi="Cambria Math"/>
                    <w:i/>
                  </w:rPr>
                </w:ins>
              </m:ctrlPr>
            </m:eqArrPr>
            <m:e>
              <m:r>
                <w:rPr>
                  <w:rFonts w:ascii="Cambria Math" w:hAnsi="Cambria Math"/>
                </w:rPr>
                <m:t>Q</m:t>
              </m:r>
              <m:d>
                <m:dPr>
                  <m:ctrlPr>
                    <w:ins w:id="219"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nary>
                <m:naryPr>
                  <m:chr m:val="∏"/>
                  <m:limLoc m:val="undOvr"/>
                  <m:supHide m:val="1"/>
                  <m:ctrlPr>
                    <w:ins w:id="220" w:author="Beath, Hamish R" w:date="2025-05-22T19:43:00Z" w16du:dateUtc="2025-05-22T18:43:00Z">
                      <w:rPr>
                        <w:rFonts w:ascii="Cambria Math" w:hAnsi="Cambria Math"/>
                        <w:i/>
                      </w:rPr>
                    </w:ins>
                  </m:ctrlPr>
                </m:naryPr>
                <m:sub>
                  <m:r>
                    <w:rPr>
                      <w:rFonts w:ascii="Cambria Math" w:hAnsi="Cambria Math"/>
                    </w:rPr>
                    <m:t>j,k</m:t>
                  </m:r>
                </m:sub>
                <m:sup/>
                <m:e>
                  <m:sSub>
                    <m:sSubPr>
                      <m:ctrlPr>
                        <w:ins w:id="221" w:author="Beath, Hamish R" w:date="2025-05-22T19:43:00Z" w16du:dateUtc="2025-05-22T18:43:00Z">
                          <w:rPr>
                            <w:rFonts w:ascii="Cambria Math" w:hAnsi="Cambria Math"/>
                            <w:i/>
                          </w:rPr>
                        </w:ins>
                      </m:ctrlPr>
                    </m:sSubPr>
                    <m:e>
                      <m:r>
                        <w:rPr>
                          <w:rFonts w:ascii="Cambria Math" w:hAnsi="Cambria Math"/>
                        </w:rPr>
                        <m:t>f</m:t>
                      </m:r>
                    </m:e>
                    <m:sub>
                      <m:r>
                        <w:rPr>
                          <w:rFonts w:ascii="Cambria Math" w:hAnsi="Cambria Math"/>
                        </w:rPr>
                        <m:t>j</m:t>
                      </m:r>
                    </m:sub>
                  </m:sSub>
                  <m:d>
                    <m:dPr>
                      <m:ctrlPr>
                        <w:ins w:id="222" w:author="Beath, Hamish R" w:date="2025-05-22T19:43:00Z" w16du:dateUtc="2025-05-22T18:43:00Z">
                          <w:rPr>
                            <w:rFonts w:ascii="Cambria Math" w:hAnsi="Cambria Math"/>
                            <w:i/>
                          </w:rPr>
                        </w:ins>
                      </m:ctrlPr>
                    </m:dPr>
                    <m:e>
                      <m:r>
                        <w:rPr>
                          <w:rFonts w:ascii="Cambria Math" w:hAnsi="Cambria Math"/>
                        </w:rPr>
                        <m:t>d</m:t>
                      </m:r>
                      <m:d>
                        <m:dPr>
                          <m:ctrlPr>
                            <w:ins w:id="223" w:author="Beath, Hamish R" w:date="2025-05-22T19:43:00Z" w16du:dateUtc="2025-05-22T18:43:00Z">
                              <w:rPr>
                                <w:rFonts w:ascii="Cambria Math" w:hAnsi="Cambria Math"/>
                                <w:i/>
                              </w:rPr>
                            </w:ins>
                          </m:ctrlPr>
                        </m:dPr>
                        <m:e>
                          <m:sSub>
                            <m:sSubPr>
                              <m:ctrlPr>
                                <w:ins w:id="224" w:author="Beath, Hamish R" w:date="2025-05-22T19:43:00Z" w16du:dateUtc="2025-05-22T18:43:00Z">
                                  <w:rPr>
                                    <w:rFonts w:ascii="Cambria Math" w:hAnsi="Cambria Math"/>
                                    <w:i/>
                                  </w:rPr>
                                </w:ins>
                              </m:ctrlPr>
                            </m:sSubPr>
                            <m:e>
                              <m:r>
                                <w:rPr>
                                  <w:rFonts w:ascii="Cambria Math" w:hAnsi="Cambria Math"/>
                                </w:rPr>
                                <m:t>v</m:t>
                              </m:r>
                            </m:e>
                            <m:sub>
                              <m:r>
                                <w:rPr>
                                  <w:rFonts w:ascii="Cambria Math" w:hAnsi="Cambria Math"/>
                                </w:rPr>
                                <m:t>k,i</m:t>
                              </m:r>
                            </m:sub>
                          </m:sSub>
                          <m:r>
                            <w:rPr>
                              <w:rFonts w:ascii="Cambria Math" w:hAnsi="Cambria Math"/>
                            </w:rPr>
                            <m:t>,</m:t>
                          </m:r>
                          <m:sSub>
                            <m:sSubPr>
                              <m:ctrlPr>
                                <w:ins w:id="225" w:author="Beath, Hamish R" w:date="2025-05-22T19:43:00Z" w16du:dateUtc="2025-05-22T18:43:00Z">
                                  <w:rPr>
                                    <w:rFonts w:ascii="Cambria Math" w:hAnsi="Cambria Math"/>
                                    <w:i/>
                                  </w:rPr>
                                </w:ins>
                              </m:ctrlPr>
                            </m:sSubPr>
                            <m:e>
                              <m:r>
                                <w:rPr>
                                  <w:rFonts w:ascii="Cambria Math" w:hAnsi="Cambria Math"/>
                                </w:rPr>
                                <m:t>E</m:t>
                              </m:r>
                            </m:e>
                            <m:sub>
                              <m:r>
                                <w:rPr>
                                  <w:rFonts w:ascii="Cambria Math" w:hAnsi="Cambria Math"/>
                                </w:rPr>
                                <m:t>k</m:t>
                              </m:r>
                            </m:sub>
                          </m:sSub>
                        </m:e>
                      </m:d>
                    </m:e>
                  </m:d>
                </m:e>
              </m:nary>
              <m:r>
                <w:rPr>
                  <w:rFonts w:ascii="Cambria Math" w:hAnsi="Cambria Math"/>
                </w:rPr>
                <m:t>#</m:t>
              </m:r>
              <m:d>
                <m:dPr>
                  <m:ctrlPr>
                    <w:ins w:id="226" w:author="Beath, Hamish R" w:date="2025-05-22T19:43:00Z" w16du:dateUtc="2025-05-22T18:43:00Z">
                      <w:rPr>
                        <w:rFonts w:ascii="Cambria Math" w:hAnsi="Cambria Math"/>
                        <w:i/>
                      </w:rPr>
                    </w:ins>
                  </m:ctrlPr>
                </m:dPr>
                <m:e>
                  <m:r>
                    <w:rPr>
                      <w:rFonts w:ascii="Cambria Math" w:hAnsi="Cambria Math"/>
                    </w:rPr>
                    <m:t>4</m:t>
                  </m:r>
                </m:e>
              </m:d>
            </m:e>
          </m:eqArr>
        </m:oMath>
      </m:oMathPara>
    </w:p>
    <w:p w14:paraId="47B69581" w14:textId="739C93A6" w:rsidR="00A86CFA" w:rsidRPr="001851EA" w:rsidRDefault="00965654" w:rsidP="00A86CFA">
      <w:r w:rsidRPr="001851EA">
        <w:t xml:space="preserve">The </w:t>
      </w:r>
      <w:r w:rsidR="00AA3E52" w:rsidRPr="001851EA">
        <w:t xml:space="preserve">IPCC </w:t>
      </w:r>
      <w:r w:rsidR="00FB2B62" w:rsidRPr="001851EA">
        <w:t xml:space="preserve">SR1.5 </w:t>
      </w:r>
      <w:r w:rsidR="00AA3E52" w:rsidRPr="001851EA">
        <w:t xml:space="preserve">and AR6 </w:t>
      </w:r>
      <w:r w:rsidR="00FB2B62" w:rsidRPr="001851EA">
        <w:t>assessment</w:t>
      </w:r>
      <w:r w:rsidR="00AA3E52" w:rsidRPr="001851EA">
        <w:t>s</w:t>
      </w:r>
      <w:r w:rsidR="00FB2B62" w:rsidRPr="001851EA">
        <w:t xml:space="preserve"> did not use </w:t>
      </w:r>
      <w:r w:rsidRPr="001851EA">
        <w:t>a</w:t>
      </w:r>
      <w:r w:rsidR="00FB2B62" w:rsidRPr="001851EA">
        <w:t xml:space="preserve"> formal method of scenario weighting</w:t>
      </w:r>
      <w:r w:rsidR="00AA3E52" w:rsidRPr="001851EA">
        <w:t xml:space="preserve"> but </w:t>
      </w:r>
      <w:r w:rsidR="003459ED" w:rsidRPr="001851EA">
        <w:t>applied a scenario quality filtering</w:t>
      </w:r>
      <w:r w:rsidR="003459ED" w:rsidRPr="001851EA">
        <w:fldChar w:fldCharType="begin"/>
      </w:r>
      <w:r w:rsidR="004A0DEC" w:rsidRPr="001851EA">
        <w:instrText xml:space="preserve"> ADDIN ZOTERO_ITEM CSL_CITATION {"citationID":"F91PVUnJ","properties":{"formattedCitation":"\\super 7,8,14,24\\nosupersub{}","plainCitation":"7,8,14,24","noteIndex":0},"citationItems":[{"id":3234,"uris":["http://zotero.org/users/7044370/items/DMAXGCU8"],"itemData":{"id":3234,"type":"article-journal","container-title":"Nature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9319,"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id":2274,"uris":["http://zotero.org/users/7044370/items/HJ5ZXLII"],"itemData":{"id":2274,"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Switzerland","title":"Mitigation Pathways Compatible with 1.5°C in the Context of Sustainable Development Supplementary Material.","URL":"http://www.ipcc.ch/report/sr15/","author":[{"family":"Forster","given":"P."},{"family":"Huppmann","given":"D."},{"family":"Kriegler","given":"E."},{"family":"Mundaca","given":"L."},{"family":"Smith","given":"C."},{"family":"Rogelj","given":"J."},{"family":"Séférian","given":"R."}],"issued":{"date-parts":[["2018"]]}}},{"id":9071,"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003459ED" w:rsidRPr="001851EA">
        <w:fldChar w:fldCharType="separate"/>
      </w:r>
      <w:r w:rsidR="004A0DEC" w:rsidRPr="001851EA">
        <w:rPr>
          <w:rFonts w:ascii="Calibri" w:hAnsi="Calibri" w:cs="Calibri"/>
          <w:vertAlign w:val="superscript"/>
        </w:rPr>
        <w:t>7,8,14,24</w:t>
      </w:r>
      <w:r w:rsidR="003459ED" w:rsidRPr="001851EA">
        <w:fldChar w:fldCharType="end"/>
      </w:r>
      <w:r w:rsidR="00FB2B62" w:rsidRPr="001851EA">
        <w:t xml:space="preserve">, with each scenario effectively assigned </w:t>
      </w:r>
      <w:r w:rsidR="00776803" w:rsidRPr="001851EA">
        <w:rPr>
          <w:i/>
          <w:iCs/>
        </w:rPr>
        <w:t>Q(</w:t>
      </w:r>
      <w:proofErr w:type="spellStart"/>
      <w:r w:rsidR="00776803" w:rsidRPr="001851EA">
        <w:rPr>
          <w:i/>
          <w:iCs/>
        </w:rPr>
        <w:t>i</w:t>
      </w:r>
      <w:proofErr w:type="spellEnd"/>
      <w:r w:rsidR="00776803" w:rsidRPr="001851EA">
        <w:rPr>
          <w:i/>
          <w:iCs/>
        </w:rPr>
        <w:t>)</w:t>
      </w:r>
      <w:r w:rsidR="00776803" w:rsidRPr="001851EA">
        <w:t xml:space="preserve"> </w:t>
      </w:r>
      <w:r w:rsidR="00FB2B62" w:rsidRPr="001851EA">
        <w:t xml:space="preserve">= 0 (excluded) or </w:t>
      </w:r>
      <w:r w:rsidR="00776803" w:rsidRPr="001851EA">
        <w:rPr>
          <w:i/>
          <w:iCs/>
        </w:rPr>
        <w:t>Q(</w:t>
      </w:r>
      <w:proofErr w:type="spellStart"/>
      <w:r w:rsidR="00776803" w:rsidRPr="001851EA">
        <w:rPr>
          <w:i/>
          <w:iCs/>
        </w:rPr>
        <w:t>i</w:t>
      </w:r>
      <w:proofErr w:type="spellEnd"/>
      <w:r w:rsidR="00776803" w:rsidRPr="001851EA">
        <w:rPr>
          <w:i/>
          <w:iCs/>
        </w:rPr>
        <w:t>)</w:t>
      </w:r>
      <w:r w:rsidR="00776803" w:rsidRPr="001851EA">
        <w:t xml:space="preserve"> = 1 </w:t>
      </w:r>
      <w:r w:rsidR="00FB2B62" w:rsidRPr="001851EA">
        <w:t xml:space="preserve">(included). </w:t>
      </w:r>
      <w:r w:rsidRPr="001851EA">
        <w:t>For example, SR1.5 excluded scenarios with negative CO</w:t>
      </w:r>
      <w:r w:rsidRPr="001851EA">
        <w:rPr>
          <w:vertAlign w:val="subscript"/>
        </w:rPr>
        <w:t>2</w:t>
      </w:r>
      <w:r w:rsidRPr="001851EA">
        <w:t xml:space="preserve"> emissions from agriculture, forestry and other land-use (AFOLU) in 2020 due to the perceived implausibility of AFOLU CO</w:t>
      </w:r>
      <w:r w:rsidRPr="001851EA">
        <w:rPr>
          <w:vertAlign w:val="subscript"/>
        </w:rPr>
        <w:t>2</w:t>
      </w:r>
      <w:r w:rsidRPr="001851EA">
        <w:t xml:space="preserve"> emissions becoming negative within two years of the report’s publication</w:t>
      </w:r>
      <w:r w:rsidRPr="001851EA">
        <w:fldChar w:fldCharType="begin"/>
      </w:r>
      <w:r w:rsidR="00DB1E57" w:rsidRPr="001851EA">
        <w:instrText xml:space="preserve"> ADDIN ZOTERO_ITEM CSL_CITATION {"citationID":"NjLcyZrG","properties":{"formattedCitation":"\\super 7,14\\nosupersub{}","plainCitation":"7,14","noteIndex":0},"citationItems":[{"id":3234,"uris":["http://zotero.org/users/7044370/items/DMAXGCU8"],"itemData":{"id":3234,"type":"article-journal","container-title":"Nature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2274,"uris":["http://zotero.org/users/7044370/items/HJ5ZXLII"],"itemData":{"id":2274,"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Switzerland","title":"Mitigation Pathways Compatible with 1.5°C in the Context of Sustainable Development Supplementary Material.","URL":"http://www.ipcc.ch/report/sr15/","author":[{"family":"Forster","given":"P."},{"family":"Huppmann","given":"D."},{"family":"Kriegler","given":"E."},{"family":"Mundaca","given":"L."},{"family":"Smith","given":"C."},{"family":"Rogelj","given":"J."},{"family":"Séférian","given":"R."}],"issued":{"date-parts":[["2018"]]}}}],"schema":"https://github.com/citation-style-language/schema/raw/master/csl-citation.json"} </w:instrText>
      </w:r>
      <w:r w:rsidRPr="001851EA">
        <w:fldChar w:fldCharType="separate"/>
      </w:r>
      <w:r w:rsidRPr="001851EA">
        <w:rPr>
          <w:rFonts w:ascii="Calibri" w:hAnsi="Calibri" w:cs="Calibri"/>
          <w:vertAlign w:val="superscript"/>
        </w:rPr>
        <w:t>7,14</w:t>
      </w:r>
      <w:r w:rsidRPr="001851EA">
        <w:fldChar w:fldCharType="end"/>
      </w:r>
      <w:r w:rsidRPr="001851EA">
        <w:t xml:space="preserve">. </w:t>
      </w:r>
      <w:r w:rsidR="0055692A" w:rsidRPr="001851EA">
        <w:t xml:space="preserve">In addition, </w:t>
      </w:r>
      <w:r w:rsidR="00E12215" w:rsidRPr="001851EA">
        <w:t xml:space="preserve">SR1.5 excluded </w:t>
      </w:r>
      <w:r w:rsidRPr="001851EA">
        <w:t xml:space="preserve">a further 30 scenarios </w:t>
      </w:r>
      <w:r w:rsidR="008A6487" w:rsidRPr="001851EA">
        <w:t xml:space="preserve">from its analysis </w:t>
      </w:r>
      <w:r w:rsidR="00594BC4" w:rsidRPr="001851EA">
        <w:t xml:space="preserve">of global and </w:t>
      </w:r>
      <w:r w:rsidR="00594BC4" w:rsidRPr="001851EA">
        <w:lastRenderedPageBreak/>
        <w:t xml:space="preserve">sectorial emissions evolutions (see </w:t>
      </w:r>
      <w:r w:rsidR="008A6487" w:rsidRPr="001851EA">
        <w:t xml:space="preserve">Table 2.4 and Figure SPM.3 </w:t>
      </w:r>
      <w:r w:rsidR="00A02B7F" w:rsidRPr="001851EA">
        <w:t>in ref.</w:t>
      </w:r>
      <w:r w:rsidR="00AF409C" w:rsidRPr="001851EA">
        <w:t> </w:t>
      </w:r>
      <w:r w:rsidR="00A02B7F" w:rsidRPr="001851EA">
        <w:fldChar w:fldCharType="begin"/>
      </w:r>
      <w:r w:rsidR="00A02B7F" w:rsidRPr="001851EA">
        <w:instrText xml:space="preserve"> ADDIN ZOTERO_ITEM CSL_CITATION {"citationID":"FoRjJfkX","properties":{"formattedCitation":"\\super 5\\nosupersub{}","plainCitation":"5","noteIndex":0},"citationItems":[{"id":6065,"uris":["http://zotero.org/users/7044370/items/IEZ6U2J6"],"itemData":{"id":6065,"type":"chapter","container-title":"Global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schema":"https://github.com/citation-style-language/schema/raw/master/csl-citation.json"} </w:instrText>
      </w:r>
      <w:r w:rsidR="00A02B7F" w:rsidRPr="001851EA">
        <w:fldChar w:fldCharType="separate"/>
      </w:r>
      <w:r w:rsidR="00A02B7F" w:rsidRPr="001851EA">
        <w:rPr>
          <w:rFonts w:ascii="Calibri" w:hAnsi="Calibri" w:cs="Calibri"/>
        </w:rPr>
        <w:t>5</w:t>
      </w:r>
      <w:r w:rsidR="00A02B7F" w:rsidRPr="001851EA">
        <w:fldChar w:fldCharType="end"/>
      </w:r>
      <w:r w:rsidR="00594BC4" w:rsidRPr="001851EA">
        <w:t>)</w:t>
      </w:r>
      <w:r w:rsidR="00A02B7F" w:rsidRPr="001851EA">
        <w:t xml:space="preserve"> </w:t>
      </w:r>
      <w:r w:rsidRPr="001851EA">
        <w:t xml:space="preserve">for having greenhouse gas emissions in 2010 outside the range of historical estimates. </w:t>
      </w:r>
      <w:r w:rsidR="001D3442">
        <w:t>O</w:t>
      </w:r>
      <w:r w:rsidRPr="001851EA">
        <w:t xml:space="preserve">ther parts of the report </w:t>
      </w:r>
      <w:r w:rsidR="00D757FB" w:rsidRPr="001851EA">
        <w:t>that</w:t>
      </w:r>
      <w:r w:rsidRPr="001851EA">
        <w:t xml:space="preserve"> explore scenario dimensions orthogonal to global and sectorial emissions evolutions</w:t>
      </w:r>
      <w:r w:rsidR="00D757FB" w:rsidRPr="001851EA">
        <w:t xml:space="preserve">, </w:t>
      </w:r>
      <w:r w:rsidR="001D3442">
        <w:t>include all</w:t>
      </w:r>
      <w:r w:rsidR="00D757FB" w:rsidRPr="001851EA">
        <w:t xml:space="preserve"> scenarios</w:t>
      </w:r>
      <w:r w:rsidRPr="001851EA">
        <w:t xml:space="preserve">. </w:t>
      </w:r>
      <w:r w:rsidR="001D3442">
        <w:t xml:space="preserve">In both above-mentioned cases, </w:t>
      </w:r>
      <w:r w:rsidR="001D3442" w:rsidRPr="001851EA">
        <w:rPr>
          <w:i/>
          <w:iCs/>
        </w:rPr>
        <w:t>f</w:t>
      </w:r>
      <w:r w:rsidR="001D3442" w:rsidRPr="001851EA">
        <w:rPr>
          <w:i/>
          <w:iCs/>
          <w:vertAlign w:val="subscript"/>
        </w:rPr>
        <w:t>j</w:t>
      </w:r>
      <w:r w:rsidR="001D3442" w:rsidRPr="001851EA">
        <w:rPr>
          <w:i/>
          <w:iCs/>
        </w:rPr>
        <w:t>(d)</w:t>
      </w:r>
      <w:r w:rsidR="001D3442">
        <w:t xml:space="preserve"> would take a functional form that returns </w:t>
      </w:r>
      <w:r w:rsidR="00D3694B">
        <w:t>1</w:t>
      </w:r>
      <w:r w:rsidR="001D3442">
        <w:t xml:space="preserve"> when a scenario variable </w:t>
      </w:r>
      <w:proofErr w:type="gramStart"/>
      <w:r w:rsidR="001D3442">
        <w:t>in a given year</w:t>
      </w:r>
      <w:proofErr w:type="gramEnd"/>
      <w:r w:rsidR="001D3442">
        <w:t xml:space="preserve"> falls </w:t>
      </w:r>
      <w:r w:rsidR="00D3694B">
        <w:t>inside</w:t>
      </w:r>
      <w:r w:rsidR="001D3442">
        <w:t xml:space="preserve"> a set range</w:t>
      </w:r>
      <w:r w:rsidR="00D3694B">
        <w:t xml:space="preserve"> and zero when not</w:t>
      </w:r>
      <w:r w:rsidR="001D3442">
        <w:t>.</w:t>
      </w:r>
    </w:p>
    <w:p w14:paraId="47B69582" w14:textId="77777777" w:rsidR="004B5AE6" w:rsidRPr="001851EA" w:rsidRDefault="00965654" w:rsidP="00843949">
      <w:pPr>
        <w:pStyle w:val="Heading2"/>
        <w:keepNext/>
      </w:pPr>
      <w:r w:rsidRPr="001851EA">
        <w:t>Weighting based on scenario diversity</w:t>
      </w:r>
    </w:p>
    <w:p w14:paraId="47B69583" w14:textId="77777777" w:rsidR="004B5AE6" w:rsidRPr="001851EA" w:rsidRDefault="00965654" w:rsidP="000A1C4F">
      <w:r w:rsidRPr="001851EA">
        <w:t xml:space="preserve">Scenario </w:t>
      </w:r>
      <w:r w:rsidR="003063B9" w:rsidRPr="001851EA">
        <w:t>diversity</w:t>
      </w:r>
      <w:r w:rsidRPr="001851EA">
        <w:t xml:space="preserve"> is the last dimension </w:t>
      </w:r>
      <w:r w:rsidR="003063B9" w:rsidRPr="001851EA">
        <w:t>in our</w:t>
      </w:r>
      <w:r w:rsidRPr="001851EA">
        <w:t xml:space="preserve"> weighting</w:t>
      </w:r>
      <w:r w:rsidR="003063B9" w:rsidRPr="001851EA">
        <w:t xml:space="preserve"> </w:t>
      </w:r>
      <w:proofErr w:type="gramStart"/>
      <w:r w:rsidR="003063B9" w:rsidRPr="001851EA">
        <w:t>framework</w:t>
      </w:r>
      <w:r w:rsidRPr="001851EA">
        <w:t>, and</w:t>
      </w:r>
      <w:proofErr w:type="gramEnd"/>
      <w:r w:rsidRPr="001851EA">
        <w:t xml:space="preserve"> </w:t>
      </w:r>
      <w:r w:rsidR="00E60FF7" w:rsidRPr="001851EA">
        <w:t>provides a metric of</w:t>
      </w:r>
      <w:r w:rsidRPr="001851EA">
        <w:t xml:space="preserve"> </w:t>
      </w:r>
      <w:r w:rsidR="003063B9" w:rsidRPr="001851EA">
        <w:t xml:space="preserve">distance or proximity </w:t>
      </w:r>
      <w:r w:rsidRPr="001851EA">
        <w:t xml:space="preserve">between scenarios. </w:t>
      </w:r>
      <w:r w:rsidR="00A369BE" w:rsidRPr="001851EA">
        <w:t xml:space="preserve">It </w:t>
      </w:r>
      <w:r w:rsidR="00E60FF7" w:rsidRPr="001851EA">
        <w:t xml:space="preserve">equally requires expert judgment and a clear research question to </w:t>
      </w:r>
      <w:r w:rsidR="00A369BE" w:rsidRPr="001851EA">
        <w:t>identify relevant variables</w:t>
      </w:r>
      <w:r w:rsidR="00937061" w:rsidRPr="001851EA">
        <w:t>. For</w:t>
      </w:r>
      <w:r w:rsidRPr="001851EA">
        <w:t xml:space="preserve"> example, </w:t>
      </w:r>
      <w:r w:rsidR="00A50460" w:rsidRPr="001851EA">
        <w:t>to explore</w:t>
      </w:r>
      <w:r w:rsidRPr="001851EA">
        <w:t xml:space="preserve"> emissions </w:t>
      </w:r>
      <w:r w:rsidR="00FF2646" w:rsidRPr="001851EA">
        <w:t>statistics</w:t>
      </w:r>
      <w:r w:rsidRPr="001851EA">
        <w:t xml:space="preserve"> consistent with limiting global warming </w:t>
      </w:r>
      <w:r w:rsidR="00F26E23" w:rsidRPr="001851EA">
        <w:t xml:space="preserve">to a </w:t>
      </w:r>
      <w:r w:rsidR="00A927E1" w:rsidRPr="001851EA">
        <w:t xml:space="preserve">specific </w:t>
      </w:r>
      <w:r w:rsidR="00FF2646" w:rsidRPr="001851EA">
        <w:t>level</w:t>
      </w:r>
      <w:r w:rsidR="00A927E1" w:rsidRPr="001851EA">
        <w:t>,</w:t>
      </w:r>
      <w:r w:rsidR="00F26E23" w:rsidRPr="001851EA">
        <w:t xml:space="preserve"> </w:t>
      </w:r>
      <w:r w:rsidR="00851A87" w:rsidRPr="001851EA">
        <w:t xml:space="preserve">considering </w:t>
      </w:r>
      <w:r w:rsidR="00A50460" w:rsidRPr="001851EA">
        <w:t xml:space="preserve">the </w:t>
      </w:r>
      <w:r w:rsidR="00FF2646" w:rsidRPr="001851EA">
        <w:t>diversity</w:t>
      </w:r>
      <w:r w:rsidRPr="001851EA">
        <w:t xml:space="preserve"> in scenarios’ emission evolution</w:t>
      </w:r>
      <w:r w:rsidR="00FF2646" w:rsidRPr="001851EA">
        <w:t>s</w:t>
      </w:r>
      <w:r w:rsidRPr="001851EA">
        <w:t xml:space="preserve"> </w:t>
      </w:r>
      <w:r w:rsidR="00FF2646" w:rsidRPr="001851EA">
        <w:t>could be</w:t>
      </w:r>
      <w:r w:rsidRPr="001851EA">
        <w:t xml:space="preserve"> </w:t>
      </w:r>
      <w:r w:rsidR="00851A87" w:rsidRPr="001851EA">
        <w:t>sufficient</w:t>
      </w:r>
      <w:r w:rsidRPr="001851EA">
        <w:t xml:space="preserve">. However, to explore questions about the range of energy system configurations compatible with a specific climate goal, another set of variables </w:t>
      </w:r>
      <w:r w:rsidR="004259B4" w:rsidRPr="001851EA">
        <w:t>c</w:t>
      </w:r>
      <w:r w:rsidRPr="001851EA">
        <w:t xml:space="preserve">ould be selected for determining </w:t>
      </w:r>
      <w:r w:rsidR="00851A87" w:rsidRPr="001851EA">
        <w:t>that diversity</w:t>
      </w:r>
      <w:r w:rsidRPr="001851EA">
        <w:t>.</w:t>
      </w:r>
    </w:p>
    <w:p w14:paraId="47B69584" w14:textId="612EBA4C" w:rsidR="00C873A0" w:rsidRPr="001851EA" w:rsidRDefault="00965654" w:rsidP="00C873A0">
      <w:r w:rsidRPr="001851EA">
        <w:t>We use a</w:t>
      </w:r>
      <w:r w:rsidR="00927F72" w:rsidRPr="001851EA">
        <w:t xml:space="preserve">n adapted version of the </w:t>
      </w:r>
      <w:r w:rsidR="00CF1415" w:rsidRPr="001851EA">
        <w:t>method t</w:t>
      </w:r>
      <w:r w:rsidR="000E0DE9" w:rsidRPr="001851EA">
        <w:t xml:space="preserve">o </w:t>
      </w:r>
      <w:r w:rsidR="00A01571" w:rsidRPr="001851EA">
        <w:t xml:space="preserve">estimate effective repetitions in </w:t>
      </w:r>
      <w:r w:rsidR="007A3405" w:rsidRPr="001851EA">
        <w:t>Earth System Model</w:t>
      </w:r>
      <w:r w:rsidR="00A01571" w:rsidRPr="001851EA">
        <w:t xml:space="preserve"> projections</w:t>
      </w:r>
      <w:r w:rsidR="00B85298" w:rsidRPr="001851EA">
        <w:fldChar w:fldCharType="begin"/>
      </w:r>
      <w:r w:rsidR="00B85298" w:rsidRPr="001851EA">
        <w:instrText xml:space="preserve"> ADDIN ZOTERO_ITEM CSL_CITATION {"citationID":"VREwcljB","properties":{"formattedCitation":"\\super 16,17\\nosupersub{}","plainCitation":"16,17","noteIndex":0},"citationItems":[{"id":3851,"uris":["http://zotero.org/users/7044370/items/NIC7IWXI"],"itemData":{"id":3851,"type":"article-journal","container-title":"Geophysical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M."},{"family":"Eyring","given":"Veronika"}],"issued":{"date-parts":[["2017"]]}}},{"id":19173,"uris":["http://zotero.org/users/7044370/items/GV52JQ7N"],"itemData":{"id":19173,"type":"article-journal","container-title":"Journal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M."},{"family":"Knutti","given":"Reto"},{"family":"Caldwell","given":"Peter"}],"issued":{"date-parts":[["2015"]]}}}],"schema":"https://github.com/citation-style-language/schema/raw/master/csl-citation.json"} </w:instrText>
      </w:r>
      <w:r w:rsidR="00B85298" w:rsidRPr="001851EA">
        <w:fldChar w:fldCharType="separate"/>
      </w:r>
      <w:r w:rsidR="00B85298" w:rsidRPr="001851EA">
        <w:rPr>
          <w:rFonts w:ascii="Calibri" w:hAnsi="Calibri" w:cs="Calibri"/>
          <w:vertAlign w:val="superscript"/>
        </w:rPr>
        <w:t>16,17</w:t>
      </w:r>
      <w:r w:rsidR="00B85298" w:rsidRPr="001851EA">
        <w:fldChar w:fldCharType="end"/>
      </w:r>
      <w:r w:rsidR="00B85298" w:rsidRPr="001851EA">
        <w:t xml:space="preserve"> </w:t>
      </w:r>
      <w:r w:rsidR="00872554" w:rsidRPr="001851EA">
        <w:t>that</w:t>
      </w:r>
      <w:r w:rsidR="00CF1415" w:rsidRPr="001851EA">
        <w:t xml:space="preserve"> uses</w:t>
      </w:r>
      <w:r w:rsidRPr="001851EA">
        <w:t xml:space="preserve"> </w:t>
      </w:r>
      <w:r w:rsidR="000E0DE9" w:rsidRPr="001851EA">
        <w:t xml:space="preserve">a </w:t>
      </w:r>
      <w:r w:rsidRPr="001851EA">
        <w:t>Gaussian function:</w:t>
      </w:r>
    </w:p>
    <w:p w14:paraId="47B69585" w14:textId="77777777" w:rsidR="001A1B28" w:rsidRPr="001851EA" w:rsidRDefault="00000000" w:rsidP="00C873A0">
      <m:oMathPara>
        <m:oMath>
          <m:eqArr>
            <m:eqArrPr>
              <m:maxDist m:val="1"/>
              <m:ctrlPr>
                <w:ins w:id="227" w:author="Beath, Hamish R" w:date="2025-05-22T19:43:00Z" w16du:dateUtc="2025-05-22T18:43:00Z">
                  <w:rPr>
                    <w:rFonts w:ascii="Cambria Math" w:hAnsi="Cambria Math"/>
                    <w:i/>
                  </w:rPr>
                </w:ins>
              </m:ctrlPr>
            </m:eqArrPr>
            <m:e>
              <m:r>
                <w:rPr>
                  <w:rFonts w:ascii="Cambria Math" w:hAnsi="Cambria Math"/>
                </w:rPr>
                <m:t>D</m:t>
              </m:r>
              <m:d>
                <m:dPr>
                  <m:ctrlPr>
                    <w:ins w:id="228"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d>
                <m:dPr>
                  <m:ctrlPr>
                    <w:ins w:id="229" w:author="Beath, Hamish R" w:date="2025-05-22T19:43:00Z" w16du:dateUtc="2025-05-22T18:43:00Z">
                      <w:rPr>
                        <w:rFonts w:ascii="Cambria Math" w:hAnsi="Cambria Math"/>
                        <w:i/>
                      </w:rPr>
                    </w:ins>
                  </m:ctrlPr>
                </m:dPr>
                <m:e>
                  <m:r>
                    <w:rPr>
                      <w:rFonts w:ascii="Cambria Math" w:hAnsi="Cambria Math"/>
                    </w:rPr>
                    <m:t>1+</m:t>
                  </m:r>
                  <m:nary>
                    <m:naryPr>
                      <m:chr m:val="∑"/>
                      <m:limLoc m:val="undOvr"/>
                      <m:supHide m:val="1"/>
                      <m:ctrlPr>
                        <w:ins w:id="230" w:author="Beath, Hamish R" w:date="2025-05-22T19:43:00Z" w16du:dateUtc="2025-05-22T18:43:00Z">
                          <w:rPr>
                            <w:rFonts w:ascii="Cambria Math" w:hAnsi="Cambria Math"/>
                            <w:i/>
                          </w:rPr>
                        </w:ins>
                      </m:ctrlPr>
                    </m:naryPr>
                    <m:sub>
                      <m:r>
                        <w:rPr>
                          <w:rFonts w:ascii="Cambria Math" w:hAnsi="Cambria Math"/>
                        </w:rPr>
                        <m:t>i'≠i</m:t>
                      </m:r>
                    </m:sub>
                    <m:sup/>
                    <m:e>
                      <m:r>
                        <w:rPr>
                          <w:rFonts w:ascii="Cambria Math" w:hAnsi="Cambria Math"/>
                        </w:rPr>
                        <m:t>exp</m:t>
                      </m:r>
                      <m:d>
                        <m:dPr>
                          <m:ctrlPr>
                            <w:ins w:id="231" w:author="Beath, Hamish R" w:date="2025-05-22T19:43:00Z" w16du:dateUtc="2025-05-22T18:43:00Z">
                              <w:rPr>
                                <w:rFonts w:ascii="Cambria Math" w:hAnsi="Cambria Math"/>
                                <w:i/>
                              </w:rPr>
                            </w:ins>
                          </m:ctrlPr>
                        </m:dPr>
                        <m:e>
                          <m:r>
                            <w:rPr>
                              <w:rFonts w:ascii="Cambria Math" w:hAnsi="Cambria Math"/>
                            </w:rPr>
                            <m:t>-</m:t>
                          </m:r>
                          <m:f>
                            <m:fPr>
                              <m:ctrlPr>
                                <w:ins w:id="232" w:author="Beath, Hamish R" w:date="2025-05-22T19:43:00Z" w16du:dateUtc="2025-05-22T18:43:00Z">
                                  <w:rPr>
                                    <w:rFonts w:ascii="Cambria Math" w:hAnsi="Cambria Math"/>
                                    <w:i/>
                                  </w:rPr>
                                </w:ins>
                              </m:ctrlPr>
                            </m:fPr>
                            <m:num>
                              <m:sSubSup>
                                <m:sSubSupPr>
                                  <m:ctrlPr>
                                    <w:ins w:id="233" w:author="Beath, Hamish R" w:date="2025-05-22T19:43:00Z" w16du:dateUtc="2025-05-22T18:43:00Z">
                                      <w:rPr>
                                        <w:rFonts w:ascii="Cambria Math" w:hAnsi="Cambria Math"/>
                                        <w:i/>
                                      </w:rPr>
                                    </w:ins>
                                  </m:ctrlPr>
                                </m:sSubSupPr>
                                <m:e>
                                  <m:r>
                                    <w:rPr>
                                      <w:rFonts w:ascii="Cambria Math" w:hAnsi="Cambria Math"/>
                                    </w:rPr>
                                    <m:t>S</m:t>
                                  </m:r>
                                </m:e>
                                <m:sub>
                                  <m:r>
                                    <w:rPr>
                                      <w:rFonts w:ascii="Cambria Math" w:hAnsi="Cambria Math"/>
                                    </w:rPr>
                                    <m:t>ii'</m:t>
                                  </m:r>
                                </m:sub>
                                <m:sup>
                                  <m:r>
                                    <w:rPr>
                                      <w:rFonts w:ascii="Cambria Math" w:hAnsi="Cambria Math"/>
                                    </w:rPr>
                                    <m:t>2</m:t>
                                  </m:r>
                                </m:sup>
                              </m:sSubSup>
                            </m:num>
                            <m:den>
                              <m:sSubSup>
                                <m:sSubSupPr>
                                  <m:ctrlPr>
                                    <w:ins w:id="234" w:author="Beath, Hamish R" w:date="2025-05-22T19:43:00Z" w16du:dateUtc="2025-05-22T18:43:00Z">
                                      <w:rPr>
                                        <w:rFonts w:ascii="Cambria Math" w:hAnsi="Cambria Math"/>
                                        <w:i/>
                                      </w:rPr>
                                    </w:ins>
                                  </m:ctrlPr>
                                </m:sSubSupPr>
                                <m:e>
                                  <m:r>
                                    <w:rPr>
                                      <w:rFonts w:ascii="Cambria Math" w:hAnsi="Cambria Math"/>
                                    </w:rPr>
                                    <m:t>σ</m:t>
                                  </m:r>
                                </m:e>
                                <m:sub>
                                  <m:r>
                                    <w:rPr>
                                      <w:rFonts w:ascii="Cambria Math" w:hAnsi="Cambria Math"/>
                                    </w:rPr>
                                    <m:t>S</m:t>
                                  </m:r>
                                </m:sub>
                                <m:sup>
                                  <m:r>
                                    <w:rPr>
                                      <w:rFonts w:ascii="Cambria Math" w:hAnsi="Cambria Math"/>
                                    </w:rPr>
                                    <m:t>2</m:t>
                                  </m:r>
                                </m:sup>
                              </m:sSubSup>
                            </m:den>
                          </m:f>
                        </m:e>
                      </m:d>
                    </m:e>
                  </m:nary>
                </m:e>
              </m:d>
              <m:r>
                <w:rPr>
                  <w:rFonts w:ascii="Cambria Math" w:hAnsi="Cambria Math"/>
                </w:rPr>
                <m:t>#</m:t>
              </m:r>
              <m:d>
                <m:dPr>
                  <m:ctrlPr>
                    <w:ins w:id="235" w:author="Beath, Hamish R" w:date="2025-05-22T19:43:00Z" w16du:dateUtc="2025-05-22T18:43:00Z">
                      <w:rPr>
                        <w:rFonts w:ascii="Cambria Math" w:hAnsi="Cambria Math"/>
                        <w:i/>
                      </w:rPr>
                    </w:ins>
                  </m:ctrlPr>
                </m:dPr>
                <m:e>
                  <m:r>
                    <w:rPr>
                      <w:rFonts w:ascii="Cambria Math" w:hAnsi="Cambria Math"/>
                    </w:rPr>
                    <m:t>5</m:t>
                  </m:r>
                </m:e>
              </m:d>
            </m:e>
          </m:eqArr>
        </m:oMath>
      </m:oMathPara>
    </w:p>
    <w:p w14:paraId="47B69586" w14:textId="2DAD23DA" w:rsidR="00E02EF2" w:rsidRPr="001851EA" w:rsidRDefault="00965654" w:rsidP="002034AA">
      <w:r w:rsidRPr="001851EA">
        <w:t>w</w:t>
      </w:r>
      <w:r w:rsidR="00A01571" w:rsidRPr="001851EA">
        <w:t>here</w:t>
      </w:r>
      <w:r w:rsidR="002034AA" w:rsidRPr="001851EA">
        <w:t xml:space="preserve"> </w:t>
      </w:r>
      <w:proofErr w:type="spellStart"/>
      <w:r w:rsidR="002034AA" w:rsidRPr="001851EA">
        <w:t>S</w:t>
      </w:r>
      <w:r w:rsidR="002034AA" w:rsidRPr="001851EA">
        <w:rPr>
          <w:vertAlign w:val="subscript"/>
        </w:rPr>
        <w:t>i</w:t>
      </w:r>
      <w:r w:rsidR="00933016" w:rsidRPr="001851EA">
        <w:rPr>
          <w:vertAlign w:val="subscript"/>
        </w:rPr>
        <w:t>i</w:t>
      </w:r>
      <w:proofErr w:type="spellEnd"/>
      <w:r w:rsidR="00A01571" w:rsidRPr="001851EA">
        <w:rPr>
          <w:vertAlign w:val="subscript"/>
        </w:rPr>
        <w:t>’</w:t>
      </w:r>
      <w:r w:rsidR="002034AA" w:rsidRPr="001851EA">
        <w:t xml:space="preserve"> is a similarity distance metric between two scenarios </w:t>
      </w:r>
      <w:proofErr w:type="spellStart"/>
      <w:r w:rsidR="002034AA" w:rsidRPr="001851EA">
        <w:rPr>
          <w:i/>
          <w:iCs/>
        </w:rPr>
        <w:t>i</w:t>
      </w:r>
      <w:proofErr w:type="spellEnd"/>
      <w:r w:rsidR="002034AA" w:rsidRPr="001851EA">
        <w:t xml:space="preserve"> and </w:t>
      </w:r>
      <w:proofErr w:type="spellStart"/>
      <w:r w:rsidR="00A01571" w:rsidRPr="001851EA">
        <w:rPr>
          <w:i/>
          <w:iCs/>
        </w:rPr>
        <w:t>i</w:t>
      </w:r>
      <w:proofErr w:type="spellEnd"/>
      <w:r w:rsidR="00A01571" w:rsidRPr="001851EA">
        <w:rPr>
          <w:i/>
          <w:iCs/>
        </w:rPr>
        <w:t>'</w:t>
      </w:r>
      <w:r w:rsidR="002034AA" w:rsidRPr="001851EA">
        <w:t xml:space="preserve"> for a single variable, and is taken as a root-mean-square difference between two time series</w:t>
      </w:r>
      <w:ins w:id="236" w:author="Beath, Hamish R" w:date="2025-09-06T14:57:00Z" w16du:dateUtc="2025-09-06T13:57:00Z">
        <w:r w:rsidR="00215508">
          <w:t xml:space="preserve">; </w:t>
        </w:r>
        <w:r w:rsidR="00215508" w:rsidRPr="00215508">
          <w:t xml:space="preserve">and </w:t>
        </w:r>
      </w:ins>
      <w:proofErr w:type="spellStart"/>
      <w:ins w:id="237" w:author="Beath, Hamish R" w:date="2025-09-06T14:57:00Z">
        <w:r w:rsidR="00215508" w:rsidRPr="00215508">
          <w:rPr>
            <w:i/>
            <w:iCs/>
          </w:rPr>
          <w:t>σ</w:t>
        </w:r>
        <w:r w:rsidR="00215508" w:rsidRPr="00215508">
          <w:rPr>
            <w:i/>
            <w:iCs/>
            <w:vertAlign w:val="subscript"/>
          </w:rPr>
          <w:t>S</w:t>
        </w:r>
      </w:ins>
      <w:proofErr w:type="spellEnd"/>
      <w:ins w:id="238" w:author="Beath, Hamish R" w:date="2025-09-06T14:57:00Z" w16du:dateUtc="2025-09-06T13:57:00Z">
        <w:r w:rsidR="00215508" w:rsidRPr="00215508">
          <w:rPr>
            <w:vertAlign w:val="subscript"/>
            <w:rPrChange w:id="239" w:author="Beath, Hamish R" w:date="2025-09-06T14:58:00Z" w16du:dateUtc="2025-09-06T13:58:00Z">
              <w:rPr>
                <w:i/>
                <w:iCs/>
                <w:vertAlign w:val="subscript"/>
              </w:rPr>
            </w:rPrChange>
          </w:rPr>
          <w:t xml:space="preserve"> </w:t>
        </w:r>
      </w:ins>
      <w:ins w:id="240" w:author="Beath, Hamish R" w:date="2025-09-06T14:59:00Z" w16du:dateUtc="2025-09-06T13:59:00Z">
        <w:r w:rsidR="00042C49">
          <w:rPr>
            <w:vertAlign w:val="subscript"/>
          </w:rPr>
          <w:t xml:space="preserve"> </w:t>
        </w:r>
        <w:r w:rsidR="00042C49">
          <w:t>is t</w:t>
        </w:r>
        <w:r w:rsidR="00042C49" w:rsidRPr="001851EA">
          <w:t>he “radius of scenario similarity”</w:t>
        </w:r>
        <w:r w:rsidR="00042C49" w:rsidRPr="001851EA">
          <w:fldChar w:fldCharType="begin"/>
        </w:r>
        <w:r w:rsidR="00042C49" w:rsidRPr="001851EA">
          <w:instrText xml:space="preserve"> ADDIN ZOTERO_ITEM CSL_CITATION {"citationID":"v1qmpZvA","properties":{"formattedCitation":"\\super 17\\nosupersub{}","plainCitation":"17","noteIndex":0},"citationItems":[{"id":19173,"uris":["http://zotero.org/users/7044370/items/GV52JQ7N"],"itemData":{"id":19173,"type":"article-journal","container-title":"Journal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M."},{"family":"Knutti","given":"Reto"},{"family":"Caldwell","given":"Peter"}],"issued":{"date-parts":[["2015"]]}}}],"schema":"https://github.com/citation-style-language/schema/raw/master/csl-citation.json"} </w:instrText>
        </w:r>
        <w:r w:rsidR="00042C49" w:rsidRPr="001851EA">
          <w:fldChar w:fldCharType="separate"/>
        </w:r>
        <w:r w:rsidR="00042C49" w:rsidRPr="001851EA">
          <w:rPr>
            <w:rFonts w:ascii="Calibri" w:hAnsi="Calibri" w:cs="Calibri"/>
            <w:vertAlign w:val="superscript"/>
          </w:rPr>
          <w:t>17</w:t>
        </w:r>
        <w:r w:rsidR="00042C49" w:rsidRPr="001851EA">
          <w:fldChar w:fldCharType="end"/>
        </w:r>
      </w:ins>
      <w:ins w:id="241" w:author="Beath, Hamish R" w:date="2025-09-06T14:58:00Z" w16du:dateUtc="2025-09-06T13:58:00Z">
        <w:r w:rsidR="00215508" w:rsidRPr="00215508">
          <w:rPr>
            <w:rPrChange w:id="242" w:author="Beath, Hamish R" w:date="2025-09-06T14:58:00Z" w16du:dateUtc="2025-09-06T13:58:00Z">
              <w:rPr>
                <w:i/>
                <w:iCs/>
              </w:rPr>
            </w:rPrChange>
          </w:rPr>
          <w:t>.</w:t>
        </w:r>
      </w:ins>
      <w:ins w:id="243" w:author="Beath, Hamish R" w:date="2025-09-06T15:00:00Z" w16du:dateUtc="2025-09-06T14:00:00Z">
        <w:r w:rsidR="00042C49">
          <w:t xml:space="preserve"> </w:t>
        </w:r>
      </w:ins>
      <w:moveToRangeStart w:id="244" w:author="Beath, Hamish R" w:date="2025-09-06T15:00:00Z" w:name="move208063218"/>
      <w:proofErr w:type="spellStart"/>
      <w:moveTo w:id="245" w:author="Beath, Hamish R" w:date="2025-09-06T15:00:00Z" w16du:dateUtc="2025-09-06T14:00:00Z">
        <w:r w:rsidR="00042C49" w:rsidRPr="001851EA">
          <w:rPr>
            <w:i/>
            <w:iCs/>
          </w:rPr>
          <w:t>σ</w:t>
        </w:r>
        <w:r w:rsidR="00042C49" w:rsidRPr="001851EA">
          <w:rPr>
            <w:i/>
            <w:iCs/>
            <w:vertAlign w:val="subscript"/>
          </w:rPr>
          <w:t>S</w:t>
        </w:r>
        <w:proofErr w:type="spellEnd"/>
        <w:r w:rsidR="00042C49" w:rsidRPr="001851EA">
          <w:t xml:space="preserve"> defines how close models need to be to be effectively down-weighted and is a</w:t>
        </w:r>
        <w:r w:rsidR="00042C49">
          <w:t xml:space="preserve">n assessment </w:t>
        </w:r>
        <w:r w:rsidR="00042C49" w:rsidRPr="001851EA">
          <w:t>choice.</w:t>
        </w:r>
      </w:moveTo>
      <w:moveToRangeEnd w:id="244"/>
      <w:del w:id="246" w:author="Beath, Hamish R" w:date="2025-09-06T14:57:00Z" w16du:dateUtc="2025-09-06T13:57:00Z">
        <w:r w:rsidR="002034AA" w:rsidRPr="00215508" w:rsidDel="00215508">
          <w:delText>.</w:delText>
        </w:r>
      </w:del>
      <w:r w:rsidR="002034AA" w:rsidRPr="00215508">
        <w:t xml:space="preserve"> </w:t>
      </w:r>
      <w:r w:rsidR="002034AA" w:rsidRPr="001851EA">
        <w:t xml:space="preserve">If two scenarios </w:t>
      </w:r>
      <w:proofErr w:type="spellStart"/>
      <w:r w:rsidR="002034AA" w:rsidRPr="001851EA">
        <w:rPr>
          <w:i/>
          <w:iCs/>
        </w:rPr>
        <w:t>i</w:t>
      </w:r>
      <w:proofErr w:type="spellEnd"/>
      <w:r w:rsidR="002034AA" w:rsidRPr="001851EA">
        <w:t xml:space="preserve"> and </w:t>
      </w:r>
      <w:proofErr w:type="spellStart"/>
      <w:r w:rsidR="00933016" w:rsidRPr="001851EA">
        <w:rPr>
          <w:i/>
          <w:iCs/>
        </w:rPr>
        <w:t>i</w:t>
      </w:r>
      <w:proofErr w:type="spellEnd"/>
      <w:r w:rsidR="00933016" w:rsidRPr="001851EA">
        <w:rPr>
          <w:i/>
          <w:iCs/>
        </w:rPr>
        <w:t>'</w:t>
      </w:r>
      <w:r w:rsidR="002034AA" w:rsidRPr="001851EA">
        <w:t xml:space="preserve"> are exactly the same, </w:t>
      </w:r>
      <w:proofErr w:type="spellStart"/>
      <w:r w:rsidR="002034AA" w:rsidRPr="001851EA">
        <w:rPr>
          <w:i/>
          <w:iCs/>
        </w:rPr>
        <w:t>S</w:t>
      </w:r>
      <w:r w:rsidR="002034AA" w:rsidRPr="001851EA">
        <w:rPr>
          <w:i/>
          <w:iCs/>
          <w:vertAlign w:val="subscript"/>
        </w:rPr>
        <w:t>i</w:t>
      </w:r>
      <w:r w:rsidR="00933016" w:rsidRPr="001851EA">
        <w:rPr>
          <w:i/>
          <w:iCs/>
          <w:vertAlign w:val="subscript"/>
        </w:rPr>
        <w:t>i</w:t>
      </w:r>
      <w:proofErr w:type="spellEnd"/>
      <w:r w:rsidR="00933016" w:rsidRPr="001851EA">
        <w:rPr>
          <w:i/>
          <w:iCs/>
          <w:vertAlign w:val="subscript"/>
        </w:rPr>
        <w:t>’</w:t>
      </w:r>
      <w:r w:rsidR="002034AA" w:rsidRPr="001851EA">
        <w:t xml:space="preserve"> = 0 and </w:t>
      </w:r>
      <w:r w:rsidR="00B6033C" w:rsidRPr="001851EA">
        <w:rPr>
          <w:i/>
          <w:iCs/>
        </w:rPr>
        <w:t>D</w:t>
      </w:r>
      <w:r w:rsidR="002034AA" w:rsidRPr="001851EA">
        <w:rPr>
          <w:i/>
          <w:iCs/>
        </w:rPr>
        <w:t>(</w:t>
      </w:r>
      <w:proofErr w:type="spellStart"/>
      <w:r w:rsidR="002034AA" w:rsidRPr="001851EA">
        <w:rPr>
          <w:i/>
          <w:iCs/>
        </w:rPr>
        <w:t>i</w:t>
      </w:r>
      <w:proofErr w:type="spellEnd"/>
      <w:r w:rsidR="002034AA" w:rsidRPr="001851EA">
        <w:rPr>
          <w:i/>
          <w:iCs/>
        </w:rPr>
        <w:t>)</w:t>
      </w:r>
      <w:r w:rsidR="002034AA" w:rsidRPr="001851EA">
        <w:t xml:space="preserve"> = 2, weighting each model as 1/2. </w:t>
      </w:r>
      <w:del w:id="247" w:author="Beath, Hamish R" w:date="2025-09-06T14:59:00Z" w16du:dateUtc="2025-09-06T13:59:00Z">
        <w:r w:rsidR="002034AA" w:rsidRPr="001851EA" w:rsidDel="00042C49">
          <w:delText>The “radius of scenario similarity”</w:delText>
        </w:r>
        <w:r w:rsidR="004247ED" w:rsidRPr="001851EA" w:rsidDel="00042C49">
          <w:fldChar w:fldCharType="begin"/>
        </w:r>
        <w:r w:rsidR="004247ED" w:rsidRPr="001851EA" w:rsidDel="00042C49">
          <w:delInstrText xml:space="preserve"> ADDIN ZOTERO_ITEM CSL_CITATION {"citationID":"v1qmpZvA","properties":{"formattedCitation":"\\super 17\\nosupersub{}","plainCitation":"17","noteIndex":0},"citationItems":[{"id":19173,"uris":["http://zotero.org/users/7044370/items/GV52JQ7N"],"itemData":{"id":19173,"type":"article-journal","container-title":"Journal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M."},{"family":"Knutti","given":"Reto"},{"family":"Caldwell","given":"Peter"}],"issued":{"date-parts":[["2015"]]}}}],"schema":"https://github.com/citation-style-language/schema/raw/master/csl-citation.json"} </w:delInstrText>
        </w:r>
        <w:r w:rsidR="004247ED" w:rsidRPr="001851EA" w:rsidDel="00042C49">
          <w:fldChar w:fldCharType="separate"/>
        </w:r>
        <w:r w:rsidR="004247ED" w:rsidRPr="001851EA" w:rsidDel="00042C49">
          <w:rPr>
            <w:rFonts w:ascii="Calibri" w:hAnsi="Calibri" w:cs="Calibri"/>
            <w:vertAlign w:val="superscript"/>
          </w:rPr>
          <w:delText>17</w:delText>
        </w:r>
        <w:r w:rsidR="004247ED" w:rsidRPr="001851EA" w:rsidDel="00042C49">
          <w:fldChar w:fldCharType="end"/>
        </w:r>
        <w:r w:rsidR="002034AA" w:rsidRPr="001851EA" w:rsidDel="00042C49">
          <w:delText xml:space="preserve"> </w:delText>
        </w:r>
      </w:del>
      <w:moveFromRangeStart w:id="248" w:author="Beath, Hamish R" w:date="2025-09-06T15:00:00Z" w:name="move208063218"/>
      <w:moveFrom w:id="249" w:author="Beath, Hamish R" w:date="2025-09-06T15:00:00Z" w16du:dateUtc="2025-09-06T14:00:00Z">
        <w:r w:rsidR="002034AA" w:rsidRPr="001851EA" w:rsidDel="00042C49">
          <w:rPr>
            <w:i/>
            <w:iCs/>
          </w:rPr>
          <w:t>σ</w:t>
        </w:r>
        <w:r w:rsidR="002034AA" w:rsidRPr="001851EA" w:rsidDel="00042C49">
          <w:rPr>
            <w:i/>
            <w:iCs/>
            <w:vertAlign w:val="subscript"/>
          </w:rPr>
          <w:t>S</w:t>
        </w:r>
        <w:r w:rsidR="002034AA" w:rsidRPr="001851EA" w:rsidDel="00042C49">
          <w:t xml:space="preserve"> defines how close models need to be to be effectively down-weighted and is a</w:t>
        </w:r>
        <w:r w:rsidR="004C731B" w:rsidDel="00042C49">
          <w:t xml:space="preserve">n assessment </w:t>
        </w:r>
        <w:r w:rsidR="002034AA" w:rsidRPr="001851EA" w:rsidDel="00042C49">
          <w:t>choice.</w:t>
        </w:r>
      </w:moveFrom>
      <w:moveFromRangeEnd w:id="248"/>
      <w:r w:rsidR="002034AA" w:rsidRPr="001851EA">
        <w:t xml:space="preserve"> Eq. (5) can be generalised to compare scenario similarity across </w:t>
      </w:r>
      <w:r w:rsidR="002034AA" w:rsidRPr="004C731B">
        <w:rPr>
          <w:i/>
          <w:iCs/>
        </w:rPr>
        <w:t>N</w:t>
      </w:r>
      <w:r w:rsidR="002034AA" w:rsidRPr="001851EA">
        <w:t xml:space="preserve"> variables:</w:t>
      </w:r>
    </w:p>
    <w:p w14:paraId="47B69587" w14:textId="77777777" w:rsidR="00757732" w:rsidRPr="001851EA" w:rsidRDefault="00000000" w:rsidP="00757732">
      <m:oMathPara>
        <m:oMath>
          <m:eqArr>
            <m:eqArrPr>
              <m:maxDist m:val="1"/>
              <m:ctrlPr>
                <w:ins w:id="250" w:author="Beath, Hamish R" w:date="2025-05-22T19:43:00Z" w16du:dateUtc="2025-05-22T18:43:00Z">
                  <w:rPr>
                    <w:rFonts w:ascii="Cambria Math" w:hAnsi="Cambria Math"/>
                    <w:i/>
                  </w:rPr>
                </w:ins>
              </m:ctrlPr>
            </m:eqArrPr>
            <m:e>
              <m:sSub>
                <m:sSubPr>
                  <m:ctrlPr>
                    <w:ins w:id="251" w:author="Beath, Hamish R" w:date="2025-05-22T19:43:00Z" w16du:dateUtc="2025-05-22T18:43:00Z">
                      <w:rPr>
                        <w:rFonts w:ascii="Cambria Math" w:hAnsi="Cambria Math"/>
                        <w:i/>
                      </w:rPr>
                    </w:ins>
                  </m:ctrlPr>
                </m:sSubPr>
                <m:e>
                  <m:r>
                    <w:rPr>
                      <w:rFonts w:ascii="Cambria Math" w:hAnsi="Cambria Math"/>
                    </w:rPr>
                    <m:t>D</m:t>
                  </m:r>
                </m:e>
                <m:sub>
                  <m:r>
                    <w:rPr>
                      <w:rFonts w:ascii="Cambria Math" w:hAnsi="Cambria Math"/>
                    </w:rPr>
                    <m:t>n</m:t>
                  </m:r>
                </m:sub>
              </m:sSub>
              <m:d>
                <m:dPr>
                  <m:ctrlPr>
                    <w:ins w:id="252"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=1+</m:t>
              </m:r>
              <m:nary>
                <m:naryPr>
                  <m:chr m:val="∑"/>
                  <m:limLoc m:val="undOvr"/>
                  <m:ctrlPr>
                    <w:ins w:id="253" w:author="Beath, Hamish R" w:date="2025-05-22T19:43:00Z" w16du:dateUtc="2025-05-22T18:43:00Z">
                      <w:rPr>
                        <w:rFonts w:ascii="Cambria Math" w:hAnsi="Cambria Math"/>
                        <w:i/>
                      </w:rPr>
                    </w:ins>
                  </m:ctrlPr>
                </m:naryPr>
                <m:sub>
                  <m:r>
                    <w:rPr>
                      <w:rFonts w:ascii="Cambria Math" w:hAnsi="Cambria Math"/>
                    </w:rPr>
                    <m:t>n=1</m:t>
                  </m:r>
                </m:sub>
                <m:sup>
                  <m:r>
                    <w:rPr>
                      <w:rFonts w:ascii="Cambria Math" w:hAnsi="Cambria Math"/>
                    </w:rPr>
                    <m:t>N</m:t>
                  </m:r>
                </m:sup>
                <m:e>
                  <m:nary>
                    <m:naryPr>
                      <m:chr m:val="∑"/>
                      <m:limLoc m:val="undOvr"/>
                      <m:supHide m:val="1"/>
                      <m:ctrlPr>
                        <w:ins w:id="254" w:author="Beath, Hamish R" w:date="2025-05-22T19:43:00Z" w16du:dateUtc="2025-05-22T18:43:00Z">
                          <w:rPr>
                            <w:rFonts w:ascii="Cambria Math" w:hAnsi="Cambria Math"/>
                            <w:i/>
                          </w:rPr>
                        </w:ins>
                      </m:ctrlPr>
                    </m:naryPr>
                    <m:sub>
                      <m:r>
                        <w:rPr>
                          <w:rFonts w:ascii="Cambria Math" w:hAnsi="Cambria Math"/>
                        </w:rPr>
                        <m:t>i'≠i</m:t>
                      </m:r>
                    </m:sub>
                    <m:sup/>
                    <m:e>
                      <m:sSub>
                        <m:sSubPr>
                          <m:ctrlPr>
                            <w:ins w:id="255" w:author="Beath, Hamish R" w:date="2025-05-22T19:43:00Z" w16du:dateUtc="2025-05-22T18:43:00Z">
                              <w:rPr>
                                <w:rFonts w:ascii="Cambria Math" w:hAnsi="Cambria Math"/>
                                <w:i/>
                              </w:rPr>
                            </w:ins>
                          </m:ctrlPr>
                        </m:sSubPr>
                        <m:e>
                          <m:r>
                            <w:rPr>
                              <w:rFonts w:ascii="Cambria Math" w:hAnsi="Cambria Math"/>
                            </w:rPr>
                            <m:t>b</m:t>
                          </m:r>
                        </m:e>
                        <m:sub>
                          <m:r>
                            <w:rPr>
                              <w:rFonts w:ascii="Cambria Math" w:hAnsi="Cambria Math"/>
                            </w:rPr>
                            <m:t>n</m:t>
                          </m:r>
                        </m:sub>
                      </m:sSub>
                      <m:r>
                        <w:rPr>
                          <w:rFonts w:ascii="Cambria Math" w:hAnsi="Cambria Math"/>
                        </w:rPr>
                        <m:t>exp</m:t>
                      </m:r>
                      <m:d>
                        <m:dPr>
                          <m:ctrlPr>
                            <w:ins w:id="256" w:author="Beath, Hamish R" w:date="2025-05-22T19:43:00Z" w16du:dateUtc="2025-05-22T18:43:00Z">
                              <w:rPr>
                                <w:rFonts w:ascii="Cambria Math" w:hAnsi="Cambria Math"/>
                                <w:i/>
                              </w:rPr>
                            </w:ins>
                          </m:ctrlPr>
                        </m:dPr>
                        <m:e>
                          <m:r>
                            <w:rPr>
                              <w:rFonts w:ascii="Cambria Math" w:hAnsi="Cambria Math"/>
                            </w:rPr>
                            <m:t>-</m:t>
                          </m:r>
                          <m:f>
                            <m:fPr>
                              <m:ctrlPr>
                                <w:ins w:id="257" w:author="Beath, Hamish R" w:date="2025-05-22T19:43:00Z" w16du:dateUtc="2025-05-22T18:43:00Z">
                                  <w:rPr>
                                    <w:rFonts w:ascii="Cambria Math" w:hAnsi="Cambria Math"/>
                                    <w:i/>
                                  </w:rPr>
                                </w:ins>
                              </m:ctrlPr>
                            </m:fPr>
                            <m:num>
                              <m:sSubSup>
                                <m:sSubSupPr>
                                  <m:ctrlPr>
                                    <w:ins w:id="258" w:author="Beath, Hamish R" w:date="2025-05-22T19:43:00Z" w16du:dateUtc="2025-05-22T18:43:00Z">
                                      <w:rPr>
                                        <w:rFonts w:ascii="Cambria Math" w:hAnsi="Cambria Math"/>
                                        <w:i/>
                                      </w:rPr>
                                    </w:ins>
                                  </m:ctrlPr>
                                </m:sSubSupPr>
                                <m:e>
                                  <m:r>
                                    <w:rPr>
                                      <w:rFonts w:ascii="Cambria Math" w:hAnsi="Cambria Math"/>
                                    </w:rPr>
                                    <m:t>S</m:t>
                                  </m:r>
                                </m:e>
                                <m:sub>
                                  <m:r>
                                    <w:rPr>
                                      <w:rFonts w:ascii="Cambria Math" w:hAnsi="Cambria Math"/>
                                    </w:rPr>
                                    <m:t>ii',n</m:t>
                                  </m:r>
                                </m:sub>
                                <m:sup>
                                  <m:r>
                                    <w:rPr>
                                      <w:rFonts w:ascii="Cambria Math" w:hAnsi="Cambria Math"/>
                                    </w:rPr>
                                    <m:t>2</m:t>
                                  </m:r>
                                </m:sup>
                              </m:sSubSup>
                            </m:num>
                            <m:den>
                              <m:sSubSup>
                                <m:sSubSupPr>
                                  <m:ctrlPr>
                                    <w:ins w:id="259" w:author="Beath, Hamish R" w:date="2025-05-22T19:43:00Z" w16du:dateUtc="2025-05-22T18:43:00Z">
                                      <w:rPr>
                                        <w:rFonts w:ascii="Cambria Math" w:hAnsi="Cambria Math"/>
                                        <w:i/>
                                      </w:rPr>
                                    </w:ins>
                                  </m:ctrlPr>
                                </m:sSubSupPr>
                                <m:e>
                                  <m:r>
                                    <w:rPr>
                                      <w:rFonts w:ascii="Cambria Math" w:hAnsi="Cambria Math"/>
                                    </w:rPr>
                                    <m:t>σ</m:t>
                                  </m:r>
                                </m:e>
                                <m:sub>
                                  <m:r>
                                    <w:rPr>
                                      <w:rFonts w:ascii="Cambria Math" w:hAnsi="Cambria Math"/>
                                    </w:rPr>
                                    <m:t>S,n</m:t>
                                  </m:r>
                                </m:sub>
                                <m:sup>
                                  <m:r>
                                    <w:rPr>
                                      <w:rFonts w:ascii="Cambria Math" w:hAnsi="Cambria Math"/>
                                    </w:rPr>
                                    <m:t>2</m:t>
                                  </m:r>
                                </m:sup>
                              </m:sSubSup>
                            </m:den>
                          </m:f>
                        </m:e>
                      </m:d>
                    </m:e>
                  </m:nary>
                </m:e>
              </m:nary>
              <m:r>
                <w:rPr>
                  <w:rFonts w:ascii="Cambria Math" w:hAnsi="Cambria Math"/>
                </w:rPr>
                <m:t>#</m:t>
              </m:r>
              <m:d>
                <m:dPr>
                  <m:ctrlPr>
                    <w:ins w:id="260" w:author="Beath, Hamish R" w:date="2025-05-22T19:43:00Z" w16du:dateUtc="2025-05-22T18:43:00Z">
                      <w:rPr>
                        <w:rFonts w:ascii="Cambria Math" w:hAnsi="Cambria Math"/>
                        <w:i/>
                      </w:rPr>
                    </w:ins>
                  </m:ctrlPr>
                </m:dPr>
                <m:e>
                  <m:r>
                    <w:rPr>
                      <w:rFonts w:ascii="Cambria Math" w:hAnsi="Cambria Math"/>
                    </w:rPr>
                    <m:t>6</m:t>
                  </m:r>
                </m:e>
              </m:d>
            </m:e>
          </m:eqArr>
        </m:oMath>
      </m:oMathPara>
    </w:p>
    <w:p w14:paraId="47B69588" w14:textId="77777777" w:rsidR="00872554" w:rsidRPr="001851EA" w:rsidRDefault="00965654" w:rsidP="00831F84">
      <w:r w:rsidRPr="001851EA">
        <w:t xml:space="preserve">where </w:t>
      </w:r>
      <w:r w:rsidRPr="001851EA">
        <w:rPr>
          <w:i/>
          <w:iCs/>
        </w:rPr>
        <w:t>b</w:t>
      </w:r>
      <w:r w:rsidRPr="001851EA">
        <w:rPr>
          <w:i/>
          <w:iCs/>
          <w:vertAlign w:val="subscript"/>
        </w:rPr>
        <w:t>n</w:t>
      </w:r>
      <w:r w:rsidRPr="001851EA">
        <w:t xml:space="preserve"> are relative </w:t>
      </w:r>
      <w:r w:rsidR="00CF21DC" w:rsidRPr="001851EA">
        <w:t>contributions</w:t>
      </w:r>
      <w:r w:rsidRPr="001851EA">
        <w:t xml:space="preserve"> </w:t>
      </w:r>
      <w:r w:rsidR="00CF21DC" w:rsidRPr="001851EA">
        <w:t>of</w:t>
      </w:r>
      <w:r w:rsidRPr="001851EA">
        <w:t xml:space="preserve"> each variable</w:t>
      </w:r>
      <w:r w:rsidR="00CF21DC" w:rsidRPr="001851EA">
        <w:t xml:space="preserve"> to the total diversity weighting </w:t>
      </w:r>
      <w:r w:rsidR="00D11B3A" w:rsidRPr="001851EA">
        <w:t>that</w:t>
      </w:r>
      <w:r w:rsidR="00CF21DC" w:rsidRPr="001851EA">
        <w:t xml:space="preserve"> sum to 1 across all variables </w:t>
      </w:r>
      <w:r w:rsidR="00CF21DC" w:rsidRPr="001851EA">
        <w:rPr>
          <w:i/>
          <w:iCs/>
        </w:rPr>
        <w:t>n</w:t>
      </w:r>
      <w:r w:rsidRPr="001851EA">
        <w:t xml:space="preserve">. </w:t>
      </w:r>
      <w:r w:rsidR="00775493" w:rsidRPr="001851EA">
        <w:t>Besides</w:t>
      </w:r>
      <w:r w:rsidRPr="001851EA">
        <w:t xml:space="preserve"> selecting </w:t>
      </w:r>
      <w:proofErr w:type="spellStart"/>
      <w:r w:rsidR="00775493" w:rsidRPr="001851EA">
        <w:rPr>
          <w:i/>
          <w:iCs/>
        </w:rPr>
        <w:t>σ</w:t>
      </w:r>
      <w:r w:rsidR="00775493" w:rsidRPr="001851EA">
        <w:rPr>
          <w:i/>
          <w:iCs/>
          <w:vertAlign w:val="subscript"/>
        </w:rPr>
        <w:t>S,n</w:t>
      </w:r>
      <w:proofErr w:type="spellEnd"/>
      <w:r w:rsidRPr="001851EA">
        <w:t xml:space="preserve"> for each variable </w:t>
      </w:r>
      <w:r w:rsidRPr="001851EA">
        <w:rPr>
          <w:i/>
          <w:iCs/>
        </w:rPr>
        <w:t>n</w:t>
      </w:r>
      <w:r w:rsidRPr="001851EA">
        <w:t xml:space="preserve">, </w:t>
      </w:r>
      <w:r w:rsidR="00775493" w:rsidRPr="001851EA">
        <w:t>Equation 6</w:t>
      </w:r>
      <w:r w:rsidRPr="001851EA">
        <w:t xml:space="preserve"> </w:t>
      </w:r>
      <w:r w:rsidR="00775493" w:rsidRPr="001851EA">
        <w:t xml:space="preserve">also </w:t>
      </w:r>
      <w:r w:rsidRPr="001851EA">
        <w:t xml:space="preserve">requires </w:t>
      </w:r>
      <w:r w:rsidR="00D11B3A" w:rsidRPr="001851EA">
        <w:t xml:space="preserve">the </w:t>
      </w:r>
      <w:r w:rsidRPr="001851EA">
        <w:t xml:space="preserve">selection of the </w:t>
      </w:r>
      <w:r w:rsidR="00D11B3A" w:rsidRPr="001851EA">
        <w:t xml:space="preserve">appropriate </w:t>
      </w:r>
      <w:r w:rsidRPr="001851EA">
        <w:t xml:space="preserve">constants </w:t>
      </w:r>
      <w:r w:rsidR="00775493" w:rsidRPr="001851EA">
        <w:rPr>
          <w:i/>
          <w:iCs/>
        </w:rPr>
        <w:t>b</w:t>
      </w:r>
      <w:r w:rsidR="00775493" w:rsidRPr="001851EA">
        <w:rPr>
          <w:i/>
          <w:iCs/>
          <w:vertAlign w:val="subscript"/>
        </w:rPr>
        <w:t>n</w:t>
      </w:r>
      <w:r w:rsidRPr="001851EA">
        <w:t xml:space="preserve">. The simplest case could be to set </w:t>
      </w:r>
      <w:r w:rsidR="00EC0719" w:rsidRPr="001851EA">
        <w:rPr>
          <w:i/>
          <w:iCs/>
        </w:rPr>
        <w:t>b</w:t>
      </w:r>
      <w:r w:rsidR="00EC0719" w:rsidRPr="001851EA">
        <w:rPr>
          <w:i/>
          <w:iCs/>
          <w:vertAlign w:val="subscript"/>
        </w:rPr>
        <w:t>n</w:t>
      </w:r>
      <w:r w:rsidRPr="001851EA">
        <w:t xml:space="preserve"> = 1/</w:t>
      </w:r>
      <w:r w:rsidRPr="004C731B">
        <w:rPr>
          <w:i/>
          <w:iCs/>
        </w:rPr>
        <w:t>N</w:t>
      </w:r>
      <w:r w:rsidRPr="001851EA">
        <w:t xml:space="preserve">, but some variables may be more important than others </w:t>
      </w:r>
      <w:r w:rsidR="0060124E" w:rsidRPr="001851EA">
        <w:t xml:space="preserve">in relative terms </w:t>
      </w:r>
      <w:r w:rsidRPr="001851EA">
        <w:t xml:space="preserve">(e.g. </w:t>
      </w:r>
      <w:r w:rsidR="00E431AD" w:rsidRPr="001851EA">
        <w:t>several</w:t>
      </w:r>
      <w:r w:rsidRPr="001851EA">
        <w:t xml:space="preserve"> </w:t>
      </w:r>
      <w:r w:rsidR="00E431AD" w:rsidRPr="001851EA">
        <w:t>variables</w:t>
      </w:r>
      <w:r w:rsidRPr="001851EA">
        <w:t xml:space="preserve"> of the energy system</w:t>
      </w:r>
      <w:r w:rsidR="0060124E" w:rsidRPr="001851EA">
        <w:t xml:space="preserve"> compared to </w:t>
      </w:r>
      <w:r w:rsidR="00BB3FEA" w:rsidRPr="001851EA">
        <w:t xml:space="preserve">one </w:t>
      </w:r>
      <w:r w:rsidR="00E431AD" w:rsidRPr="001851EA">
        <w:t>variable</w:t>
      </w:r>
      <w:r w:rsidR="00BB3FEA" w:rsidRPr="001851EA">
        <w:t xml:space="preserve"> of the food system</w:t>
      </w:r>
      <w:r w:rsidRPr="001851EA">
        <w:t>).</w:t>
      </w:r>
      <w:r w:rsidR="00DC5C5C" w:rsidRPr="001851EA">
        <w:t xml:space="preserve"> </w:t>
      </w:r>
    </w:p>
    <w:p w14:paraId="47B69589" w14:textId="4E55485F" w:rsidR="001B5348" w:rsidRPr="001851EA" w:rsidRDefault="00965654" w:rsidP="00831F84">
      <w:commentRangeStart w:id="261"/>
      <w:r w:rsidRPr="001851EA">
        <w:t xml:space="preserve">Other </w:t>
      </w:r>
      <w:r w:rsidR="00CD29D7" w:rsidRPr="001851EA">
        <w:t>ways</w:t>
      </w:r>
      <w:r w:rsidRPr="001851EA">
        <w:t xml:space="preserve"> </w:t>
      </w:r>
      <w:r w:rsidR="00CD29D7" w:rsidRPr="001851EA">
        <w:t>of</w:t>
      </w:r>
      <w:r w:rsidRPr="001851EA">
        <w:t xml:space="preserve"> defining </w:t>
      </w:r>
      <w:r w:rsidRPr="001851EA">
        <w:rPr>
          <w:i/>
          <w:iCs/>
        </w:rPr>
        <w:t>D(</w:t>
      </w:r>
      <w:proofErr w:type="spellStart"/>
      <w:r w:rsidRPr="001851EA">
        <w:rPr>
          <w:i/>
          <w:iCs/>
        </w:rPr>
        <w:t>i</w:t>
      </w:r>
      <w:proofErr w:type="spellEnd"/>
      <w:r w:rsidRPr="001851EA">
        <w:rPr>
          <w:i/>
          <w:iCs/>
        </w:rPr>
        <w:t>)</w:t>
      </w:r>
      <w:r w:rsidRPr="001851EA">
        <w:t xml:space="preserve"> could also draw on </w:t>
      </w:r>
      <w:r w:rsidR="008466E1" w:rsidRPr="001851EA">
        <w:t xml:space="preserve">an analysis of the </w:t>
      </w:r>
      <w:r w:rsidR="004D0813" w:rsidRPr="001851EA">
        <w:t xml:space="preserve">underlying energy </w:t>
      </w:r>
      <w:r w:rsidR="008466E1" w:rsidRPr="001851EA">
        <w:t xml:space="preserve">model fingerprint of </w:t>
      </w:r>
      <w:r w:rsidR="004D0813" w:rsidRPr="001851EA">
        <w:t xml:space="preserve">mitigation </w:t>
      </w:r>
      <w:r w:rsidR="008466E1" w:rsidRPr="001851EA">
        <w:t>scenarios</w:t>
      </w:r>
      <w:r w:rsidR="005F73DA" w:rsidRPr="001851EA">
        <w:fldChar w:fldCharType="begin"/>
      </w:r>
      <w:r w:rsidR="004A0DEC" w:rsidRPr="001851EA">
        <w:instrText xml:space="preserve"> ADDIN ZOTERO_ITEM CSL_CITATION {"citationID":"GStfHbg2","properties":{"formattedCitation":"\\super 25\\nosupersub{}","plainCitation":"25","noteIndex":0},"citationItems":[{"id":19176,"uris":["http://zotero.org/users/7044370/items/VLAL9FIS"],"itemData":{"id":19176,"type":"article-journal","abstract":"Energy models are used to study emissions mitigation pathways, such as those compatible with the Paris Agreement goals. These models vary in structure, objectives, parameterization and level of detail, yielding differences in the computed energy and climate policy scenarios. To study model differences, diagnostic indicators are common practice in many academic fields, for example, in the physical climate sciences. However, they have not yet been applied systematically in mitigation literature, beyond addressing individual model dimensions. Here we address this gap by quantifying energy model typology along five dimensions: responsiveness, mitigation strategies, energy supply, energy demand and mitigation costs and effort, each expressed through several diagnostic indicators. The framework is applied to a diagnostic experiment with eight energy models in which we explore ten scenarios focusing on Europe. Comparing indicators to the ensemble yields comprehensive ‘energy model fingerprints’, which describe systematic model behaviour and contextualize model differences for future multi-model comparison studies.","container-title":"Nature Energy","DOI":"10.1038/s41560-023-01399-1","ISSN":"2058-7546","issue":"12","journalAbbreviation":"Nat Energy","language":"en","license":"2023 The Author(s)","note":"publisher: Nature Publishing Group","page":"1395-1404","source":"www.nature.com","title":"Identifying energy model fingerprints in mitigation scenarios","volume":"8","author":[{"family":"Dekker","given":"Mark M."},{"family":"Daioglou","given":"Vassilis"},{"family":"Pietzcker","given":"Robert"},{"family":"Rodrigues","given":"Renato"},{"family":"Boer","given":"Harmen-Sytze","non-dropping-particle":"de"},{"family":"Dalla Longa","given":"Francesco"},{"family":"Drouet","given":"Laurent"},{"family":"Emmerling","given":"Johannes"},{"family":"Fattahi","given":"Amir"},{"family":"Fotiou","given":"Theofano"},{"family":"Fragkos","given":"Panagiotis"},{"family":"Fricko","given":"Oliver"},{"family":"Gusheva","given":"Ema"},{"family":"Harmsen","given":"Mathijs"},{"family":"Huppmann","given":"Daniel"},{"family":"Kannavou","given":"Maria"},{"family":"Krey","given":"Volker"},{"family":"Lombardi","given":"Francesco"},{"family":"Luderer","given":"Gunnar"},{"family":"Pfenninger","given":"Stefan"},{"family":"Tsiropoulos","given":"Ioannis"},{"family":"Zakeri","given":"Behnam"},{"family":"Zwaan","given":"Bob","non-dropping-particle":"van der"},{"family":"Usher","given":"Will"},{"family":"Vuuren","given":"Detlef","non-dropping-particle":"van"}],"issued":{"date-parts":[["2023",12]]}}}],"schema":"https://github.com/citation-style-language/schema/raw/master/csl-citation.json"} </w:instrText>
      </w:r>
      <w:r w:rsidR="005F73DA" w:rsidRPr="001851EA">
        <w:fldChar w:fldCharType="separate"/>
      </w:r>
      <w:r w:rsidR="004A0DEC" w:rsidRPr="001851EA">
        <w:rPr>
          <w:rFonts w:ascii="Calibri" w:hAnsi="Calibri" w:cs="Calibri"/>
          <w:vertAlign w:val="superscript"/>
        </w:rPr>
        <w:t>25</w:t>
      </w:r>
      <w:r w:rsidR="005F73DA" w:rsidRPr="001851EA">
        <w:fldChar w:fldCharType="end"/>
      </w:r>
      <w:r w:rsidR="004D0813" w:rsidRPr="001851EA">
        <w:t xml:space="preserve"> or alternative ways of </w:t>
      </w:r>
      <w:r w:rsidR="00764574" w:rsidRPr="001851EA">
        <w:t>conceptuali</w:t>
      </w:r>
      <w:r w:rsidR="00C066B9" w:rsidRPr="001851EA">
        <w:t>s</w:t>
      </w:r>
      <w:r w:rsidR="00764574" w:rsidRPr="001851EA">
        <w:t>ing distance, for example, through principal component analysis</w:t>
      </w:r>
      <w:ins w:id="262" w:author="Beath, Hamish R" w:date="2025-09-01T12:26:00Z" w16du:dateUtc="2025-09-01T11:26:00Z">
        <w:r w:rsidR="00AC5885">
          <w:t>.</w:t>
        </w:r>
      </w:ins>
      <w:ins w:id="263" w:author="Beath, Hamish R" w:date="2025-08-20T09:32:00Z" w16du:dateUtc="2025-08-20T08:32:00Z">
        <w:r w:rsidR="00786D99">
          <w:t xml:space="preserve"> </w:t>
        </w:r>
      </w:ins>
      <w:commentRangeEnd w:id="261"/>
      <w:ins w:id="264" w:author="Beath, Hamish R" w:date="2025-09-06T14:48:00Z" w16du:dateUtc="2025-09-06T13:48:00Z">
        <w:r w:rsidR="00215508">
          <w:rPr>
            <w:rStyle w:val="CommentReference"/>
          </w:rPr>
          <w:commentReference w:id="261"/>
        </w:r>
      </w:ins>
    </w:p>
    <w:p w14:paraId="47B6958A" w14:textId="77777777" w:rsidR="009175F2" w:rsidRPr="001851EA" w:rsidRDefault="00965654" w:rsidP="00843949">
      <w:pPr>
        <w:pStyle w:val="Heading2"/>
        <w:keepNext/>
      </w:pPr>
      <w:r w:rsidRPr="001851EA">
        <w:t>Dependencies between weighting applications</w:t>
      </w:r>
    </w:p>
    <w:p w14:paraId="47B6958B" w14:textId="625ABF59" w:rsidR="009175F2" w:rsidRPr="001851EA" w:rsidRDefault="00965654" w:rsidP="009175F2">
      <w:r w:rsidRPr="001851EA">
        <w:t xml:space="preserve">Our method uses multiple weights which can interact with one another. </w:t>
      </w:r>
      <w:r w:rsidR="0028138B" w:rsidRPr="001851EA">
        <w:t>For instance</w:t>
      </w:r>
      <w:r w:rsidRPr="001851EA">
        <w:t>,</w:t>
      </w:r>
      <w:r w:rsidR="0028138B" w:rsidRPr="001851EA">
        <w:t xml:space="preserve"> the definition and calculation of</w:t>
      </w:r>
      <w:r w:rsidRPr="001851EA">
        <w:t xml:space="preserve"> quality </w:t>
      </w:r>
      <w:r w:rsidR="00FA3B81" w:rsidRPr="001851EA">
        <w:rPr>
          <w:i/>
          <w:iCs/>
        </w:rPr>
        <w:t>Q(</w:t>
      </w:r>
      <w:proofErr w:type="spellStart"/>
      <w:r w:rsidR="00FA3B81" w:rsidRPr="001851EA">
        <w:rPr>
          <w:i/>
          <w:iCs/>
        </w:rPr>
        <w:t>i</w:t>
      </w:r>
      <w:proofErr w:type="spellEnd"/>
      <w:r w:rsidR="00FA3B81" w:rsidRPr="001851EA">
        <w:rPr>
          <w:i/>
          <w:iCs/>
        </w:rPr>
        <w:t>)</w:t>
      </w:r>
      <w:r w:rsidR="00FA3B81" w:rsidRPr="001851EA">
        <w:t xml:space="preserve"> </w:t>
      </w:r>
      <w:r w:rsidRPr="001851EA">
        <w:t xml:space="preserve">and </w:t>
      </w:r>
      <w:r w:rsidR="00FA3B81" w:rsidRPr="001851EA">
        <w:t>diversity</w:t>
      </w:r>
      <w:r w:rsidRPr="001851EA">
        <w:t xml:space="preserve"> </w:t>
      </w:r>
      <w:r w:rsidR="00FA3B81" w:rsidRPr="001851EA">
        <w:rPr>
          <w:i/>
          <w:iCs/>
        </w:rPr>
        <w:t>D(</w:t>
      </w:r>
      <w:proofErr w:type="spellStart"/>
      <w:r w:rsidR="00FA3B81" w:rsidRPr="001851EA">
        <w:rPr>
          <w:i/>
          <w:iCs/>
        </w:rPr>
        <w:t>i</w:t>
      </w:r>
      <w:proofErr w:type="spellEnd"/>
      <w:r w:rsidR="00FA3B81" w:rsidRPr="001851EA">
        <w:rPr>
          <w:i/>
          <w:iCs/>
        </w:rPr>
        <w:t>)</w:t>
      </w:r>
      <w:r w:rsidR="00FA3B81" w:rsidRPr="001851EA">
        <w:t xml:space="preserve"> </w:t>
      </w:r>
      <w:r w:rsidRPr="001851EA">
        <w:t xml:space="preserve">weights </w:t>
      </w:r>
      <w:r w:rsidR="0028138B" w:rsidRPr="001851EA">
        <w:t>is</w:t>
      </w:r>
      <w:r w:rsidRPr="001851EA">
        <w:t xml:space="preserve"> informed by the scope of </w:t>
      </w:r>
      <w:r w:rsidR="00FA3B81" w:rsidRPr="001851EA">
        <w:t>relevance</w:t>
      </w:r>
      <w:r w:rsidRPr="001851EA">
        <w:t xml:space="preserve"> weights </w:t>
      </w:r>
      <w:r w:rsidR="001977B4" w:rsidRPr="001851EA">
        <w:rPr>
          <w:i/>
          <w:iCs/>
        </w:rPr>
        <w:t>R(</w:t>
      </w:r>
      <w:proofErr w:type="spellStart"/>
      <w:r w:rsidR="001977B4" w:rsidRPr="001851EA">
        <w:rPr>
          <w:i/>
          <w:iCs/>
        </w:rPr>
        <w:t>i</w:t>
      </w:r>
      <w:proofErr w:type="spellEnd"/>
      <w:r w:rsidR="001977B4" w:rsidRPr="001851EA">
        <w:rPr>
          <w:i/>
          <w:iCs/>
        </w:rPr>
        <w:t>)</w:t>
      </w:r>
      <w:r w:rsidR="001977B4" w:rsidRPr="001851EA">
        <w:t xml:space="preserve"> </w:t>
      </w:r>
      <w:r w:rsidRPr="001851EA">
        <w:t xml:space="preserve">being applied. </w:t>
      </w:r>
      <w:r w:rsidR="00A83916">
        <w:t xml:space="preserve">In </w:t>
      </w:r>
      <w:r w:rsidR="00DC147B">
        <w:t xml:space="preserve">addition, </w:t>
      </w:r>
      <w:r w:rsidR="00DC147B" w:rsidRPr="004A5998">
        <w:t>quality and relevance can be multidimensional</w:t>
      </w:r>
      <w:r w:rsidR="00DC147B">
        <w:t xml:space="preserve"> and </w:t>
      </w:r>
      <w:r w:rsidR="00C234BB">
        <w:t>individual dimensions can be weighted differently</w:t>
      </w:r>
      <w:r w:rsidR="00DC147B">
        <w:t>.</w:t>
      </w:r>
      <w:r w:rsidR="00DC147B" w:rsidRPr="001851EA">
        <w:t xml:space="preserve"> </w:t>
      </w:r>
      <w:r w:rsidRPr="001851EA">
        <w:t xml:space="preserve">As a result, </w:t>
      </w:r>
      <w:r w:rsidR="0028138B" w:rsidRPr="001851EA">
        <w:t>a</w:t>
      </w:r>
      <w:r w:rsidRPr="001851EA">
        <w:t xml:space="preserve"> set of final scenario weights</w:t>
      </w:r>
      <w:r w:rsidR="0028138B" w:rsidRPr="001851EA">
        <w:t xml:space="preserve"> and the analysis </w:t>
      </w:r>
      <w:r w:rsidRPr="001851EA">
        <w:t>outcomes of the weighted dataset may change based on the scope of the research question being asked.</w:t>
      </w:r>
      <w:r w:rsidR="004A5998" w:rsidRPr="004A5998">
        <w:t xml:space="preserve"> </w:t>
      </w:r>
      <w:r w:rsidR="00C35868" w:rsidRPr="001851EA">
        <w:t xml:space="preserve">Our </w:t>
      </w:r>
      <w:r w:rsidR="00B84C8B" w:rsidRPr="001851EA">
        <w:t xml:space="preserve">weighting method allows </w:t>
      </w:r>
      <w:r w:rsidR="00DD51DA" w:rsidRPr="001851EA">
        <w:t xml:space="preserve">this dependency to be communicated in a structured and transparent way. </w:t>
      </w:r>
    </w:p>
    <w:p w14:paraId="47B6958C" w14:textId="77777777" w:rsidR="009175F2" w:rsidRPr="001851EA" w:rsidRDefault="00965654" w:rsidP="009175F2">
      <w:r w:rsidRPr="001851EA">
        <w:t xml:space="preserve">Consider two analyses of interest. The first interrogates a scenario dataset based on temperature outcomes. In this case, </w:t>
      </w:r>
      <w:r w:rsidRPr="001851EA">
        <w:rPr>
          <w:i/>
          <w:iCs/>
        </w:rPr>
        <w:t>Q(</w:t>
      </w:r>
      <w:proofErr w:type="spellStart"/>
      <w:r w:rsidRPr="001851EA">
        <w:rPr>
          <w:i/>
          <w:iCs/>
        </w:rPr>
        <w:t>i</w:t>
      </w:r>
      <w:proofErr w:type="spellEnd"/>
      <w:r w:rsidRPr="001851EA">
        <w:rPr>
          <w:i/>
          <w:iCs/>
        </w:rPr>
        <w:t>)</w:t>
      </w:r>
      <w:r w:rsidRPr="001851EA">
        <w:t xml:space="preserve"> may comprise weights based on proximity to historical emissions inventories. However, for a research question focused on investments needed to achieve a given temperature limit, </w:t>
      </w:r>
      <w:r w:rsidRPr="001851EA">
        <w:rPr>
          <w:i/>
          <w:iCs/>
        </w:rPr>
        <w:t>Q(</w:t>
      </w:r>
      <w:proofErr w:type="spellStart"/>
      <w:r w:rsidRPr="001851EA">
        <w:rPr>
          <w:i/>
          <w:iCs/>
        </w:rPr>
        <w:t>i</w:t>
      </w:r>
      <w:proofErr w:type="spellEnd"/>
      <w:r w:rsidRPr="001851EA">
        <w:rPr>
          <w:i/>
          <w:iCs/>
        </w:rPr>
        <w:t>)′</w:t>
      </w:r>
      <w:r w:rsidRPr="001851EA">
        <w:t xml:space="preserve"> would additionally </w:t>
      </w:r>
      <w:r w:rsidRPr="001851EA">
        <w:lastRenderedPageBreak/>
        <w:t xml:space="preserve">weight scenarios based on their </w:t>
      </w:r>
      <w:r w:rsidR="00AC55B2" w:rsidRPr="001851EA">
        <w:t xml:space="preserve">historical investment and </w:t>
      </w:r>
      <w:r w:rsidRPr="001851EA">
        <w:t xml:space="preserve">near-term investment outcomes. In this case, </w:t>
      </w:r>
      <w:r w:rsidRPr="001851EA">
        <w:rPr>
          <w:i/>
          <w:iCs/>
        </w:rPr>
        <w:t>Q(</w:t>
      </w:r>
      <w:proofErr w:type="spellStart"/>
      <w:r w:rsidRPr="001851EA">
        <w:rPr>
          <w:i/>
          <w:iCs/>
        </w:rPr>
        <w:t>i</w:t>
      </w:r>
      <w:proofErr w:type="spellEnd"/>
      <w:r w:rsidRPr="001851EA">
        <w:rPr>
          <w:i/>
          <w:iCs/>
        </w:rPr>
        <w:t>)</w:t>
      </w:r>
      <w:r w:rsidR="001F5753" w:rsidRPr="001851EA">
        <w:rPr>
          <w:i/>
          <w:iCs/>
        </w:rPr>
        <w:t xml:space="preserve"> </w:t>
      </w:r>
      <w:r w:rsidR="00620A58" w:rsidRPr="001851EA">
        <w:rPr>
          <w:rFonts w:cstheme="minorHAnsi"/>
        </w:rPr>
        <w:t>differs from</w:t>
      </w:r>
      <w:r w:rsidR="001F5753" w:rsidRPr="001851EA">
        <w:rPr>
          <w:i/>
          <w:iCs/>
        </w:rPr>
        <w:t xml:space="preserve"> </w:t>
      </w:r>
      <w:r w:rsidRPr="001851EA">
        <w:rPr>
          <w:i/>
          <w:iCs/>
        </w:rPr>
        <w:t>Q(</w:t>
      </w:r>
      <w:proofErr w:type="spellStart"/>
      <w:r w:rsidRPr="001851EA">
        <w:rPr>
          <w:i/>
          <w:iCs/>
        </w:rPr>
        <w:t>i</w:t>
      </w:r>
      <w:proofErr w:type="spellEnd"/>
      <w:r w:rsidRPr="001851EA">
        <w:rPr>
          <w:i/>
          <w:iCs/>
        </w:rPr>
        <w:t>)′</w:t>
      </w:r>
      <w:r w:rsidRPr="001851EA">
        <w:t xml:space="preserve"> </w:t>
      </w:r>
      <w:r w:rsidR="00620A58" w:rsidRPr="001851EA">
        <w:t>and</w:t>
      </w:r>
      <w:r w:rsidRPr="001851EA">
        <w:t xml:space="preserve"> </w:t>
      </w:r>
      <w:r w:rsidR="00C04D48" w:rsidRPr="001851EA">
        <w:t>secondary analysis</w:t>
      </w:r>
      <w:r w:rsidRPr="001851EA">
        <w:t xml:space="preserve"> outcomes </w:t>
      </w:r>
      <w:r w:rsidR="00C04D48" w:rsidRPr="001851EA">
        <w:t>will reflect these different research demands</w:t>
      </w:r>
      <w:r w:rsidRPr="001851EA">
        <w:t>.</w:t>
      </w:r>
    </w:p>
    <w:p w14:paraId="47B6958D" w14:textId="77777777" w:rsidR="006570E7" w:rsidRPr="001851EA" w:rsidRDefault="00965654" w:rsidP="00843949">
      <w:pPr>
        <w:pStyle w:val="Heading2"/>
      </w:pPr>
      <w:r w:rsidRPr="001851EA">
        <w:t xml:space="preserve">Application to </w:t>
      </w:r>
      <w:r w:rsidR="0029190A" w:rsidRPr="001851EA">
        <w:t>IPCC AR6</w:t>
      </w:r>
      <w:r w:rsidRPr="001851EA">
        <w:t xml:space="preserve"> database</w:t>
      </w:r>
    </w:p>
    <w:p w14:paraId="34F55635" w14:textId="05453F70" w:rsidR="00624626" w:rsidDel="00CF22E9" w:rsidRDefault="00965654">
      <w:pPr>
        <w:rPr>
          <w:del w:id="265" w:author="Beath, Hamish R" w:date="2025-08-21T11:42:00Z" w16du:dateUtc="2025-08-21T10:42:00Z"/>
        </w:rPr>
      </w:pPr>
      <w:r w:rsidRPr="001851EA">
        <w:t xml:space="preserve">To illustrate the </w:t>
      </w:r>
      <w:r w:rsidR="008F2849" w:rsidRPr="001851EA">
        <w:t>application and usefulness of our weighting framework, we apply it to the scenarios included in the IPCC AR6 S</w:t>
      </w:r>
      <w:r w:rsidR="0050055D" w:rsidRPr="001851EA">
        <w:t>cenario Database</w:t>
      </w:r>
      <w:r w:rsidR="0050055D" w:rsidRPr="001851EA">
        <w:rPr>
          <w:smallCaps/>
          <w:spacing w:val="5"/>
          <w:sz w:val="28"/>
          <w:szCs w:val="28"/>
        </w:rPr>
        <w:fldChar w:fldCharType="begin"/>
      </w:r>
      <w:r w:rsidR="0050055D" w:rsidRPr="001851EA">
        <w:instrText xml:space="preserve"> ADDIN ZOTERO_ITEM CSL_CITATION {"citationID":"P9kOT3Be","properties":{"formattedCitation":"\\super 10\\nosupersub{}","plainCitation":"10","noteIndex":0},"citationItems":[{"id":9000,"uris":["http://zotero.org/users/7044370/items/RHXJP6P5"],"itemData":{"id":9000,"type":"dataset","DOI":"10.5281/zenodo.5886912","language":"eng","publisher":"Zenodo","source":"Zenodo","title":"AR6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50055D" w:rsidRPr="001851EA">
        <w:rPr>
          <w:smallCaps/>
          <w:spacing w:val="5"/>
          <w:sz w:val="28"/>
          <w:szCs w:val="28"/>
        </w:rPr>
        <w:fldChar w:fldCharType="separate"/>
      </w:r>
      <w:r w:rsidR="0050055D" w:rsidRPr="001851EA">
        <w:rPr>
          <w:rFonts w:ascii="Calibri" w:hAnsi="Calibri" w:cs="Calibri"/>
          <w:vertAlign w:val="superscript"/>
        </w:rPr>
        <w:t>10</w:t>
      </w:r>
      <w:r w:rsidR="0050055D" w:rsidRPr="001851EA">
        <w:rPr>
          <w:smallCaps/>
          <w:spacing w:val="5"/>
          <w:sz w:val="28"/>
          <w:szCs w:val="28"/>
        </w:rPr>
        <w:fldChar w:fldCharType="end"/>
      </w:r>
      <w:r w:rsidR="0050055D" w:rsidRPr="001851EA">
        <w:t xml:space="preserve"> and look at the influence on some of the key scenario assessment outcomes of </w:t>
      </w:r>
      <w:r w:rsidR="0050055D" w:rsidRPr="008F4A53">
        <w:t xml:space="preserve">the </w:t>
      </w:r>
      <w:r w:rsidR="006525F0" w:rsidRPr="008F4A53">
        <w:t>AR6</w:t>
      </w:r>
      <w:r w:rsidR="006525F0" w:rsidRPr="00BE2302">
        <w:rPr>
          <w:vertAlign w:val="superscript"/>
          <w:rPrChange w:id="266" w:author="Beath, Hamish R" w:date="2025-08-30T12:51:00Z" w16du:dateUtc="2025-08-30T11:51:00Z">
            <w:rPr>
              <w:smallCaps/>
              <w:spacing w:val="5"/>
              <w:sz w:val="28"/>
              <w:szCs w:val="28"/>
            </w:rPr>
          </w:rPrChange>
        </w:rPr>
        <w:fldChar w:fldCharType="begin"/>
      </w:r>
      <w:r w:rsidR="006525F0" w:rsidRPr="00BE2302">
        <w:rPr>
          <w:vertAlign w:val="superscript"/>
          <w:rPrChange w:id="267" w:author="Beath, Hamish R" w:date="2025-08-30T12:51:00Z" w16du:dateUtc="2025-08-30T11:51:00Z">
            <w:rPr>
              <w:smallCaps/>
              <w:spacing w:val="5"/>
              <w:sz w:val="28"/>
              <w:szCs w:val="28"/>
            </w:rPr>
          </w:rPrChange>
        </w:rPr>
        <w:instrText xml:space="preserve"> ADDIN ZOTERO_ITEM CSL_CITATION {"citationID":"NAgOBfaZ","properties":{"formattedCitation":"\\super 6\\nosupersub{}","plainCitation":"6","noteIndex":0},"citationItems":[{"id":9200,"uris":["http://zotero.org/users/7044370/items/MTQNXLQ9"],"itemData":{"id":9200,"type":"chapter","container-title":"IPCC,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006525F0" w:rsidRPr="00BE2302">
        <w:rPr>
          <w:vertAlign w:val="superscript"/>
          <w:rPrChange w:id="268" w:author="Beath, Hamish R" w:date="2025-08-30T12:51:00Z" w16du:dateUtc="2025-08-30T11:51:00Z">
            <w:rPr>
              <w:smallCaps/>
              <w:spacing w:val="5"/>
              <w:sz w:val="28"/>
              <w:szCs w:val="28"/>
            </w:rPr>
          </w:rPrChange>
        </w:rPr>
        <w:fldChar w:fldCharType="separate"/>
      </w:r>
      <w:r w:rsidR="006525F0" w:rsidRPr="00BE2302">
        <w:rPr>
          <w:vertAlign w:val="superscript"/>
          <w:rPrChange w:id="269" w:author="Beath, Hamish R" w:date="2025-08-30T12:51:00Z" w16du:dateUtc="2025-08-30T11:51:00Z">
            <w:rPr>
              <w:rFonts w:ascii="Calibri" w:hAnsi="Calibri" w:cs="Calibri"/>
              <w:spacing w:val="5"/>
              <w:sz w:val="28"/>
              <w:szCs w:val="28"/>
              <w:vertAlign w:val="superscript"/>
            </w:rPr>
          </w:rPrChange>
        </w:rPr>
        <w:t>6</w:t>
      </w:r>
      <w:r w:rsidR="006525F0" w:rsidRPr="00BE2302">
        <w:rPr>
          <w:vertAlign w:val="superscript"/>
          <w:rPrChange w:id="270" w:author="Beath, Hamish R" w:date="2025-08-30T12:51:00Z" w16du:dateUtc="2025-08-30T11:51:00Z">
            <w:rPr>
              <w:smallCaps/>
              <w:spacing w:val="5"/>
              <w:sz w:val="28"/>
              <w:szCs w:val="28"/>
            </w:rPr>
          </w:rPrChange>
        </w:rPr>
        <w:fldChar w:fldCharType="end"/>
      </w:r>
      <w:r w:rsidR="006525F0" w:rsidRPr="008F4A53">
        <w:t xml:space="preserve">. </w:t>
      </w:r>
      <w:r w:rsidR="002A32C8" w:rsidRPr="008F4A53">
        <w:t xml:space="preserve">We </w:t>
      </w:r>
      <w:r w:rsidR="0060075A" w:rsidRPr="008F4A53">
        <w:t>focus th</w:t>
      </w:r>
      <w:r w:rsidR="00594534" w:rsidRPr="008F4A53">
        <w:t>is illustrative application on scenarios that limit warming to 1.5°C with no or limited overshoot (IPCC category C1)</w:t>
      </w:r>
      <w:r w:rsidR="00400EFC" w:rsidRPr="008F4A53">
        <w:t xml:space="preserve">, </w:t>
      </w:r>
      <w:r w:rsidR="00F479BD" w:rsidRPr="008F4A53">
        <w:t xml:space="preserve">the subset of C1 scenarios also reaching net zero </w:t>
      </w:r>
      <w:r w:rsidR="00115CA2" w:rsidRPr="008F4A53">
        <w:t>greenhouse gas (</w:t>
      </w:r>
      <w:r w:rsidR="00F479BD" w:rsidRPr="008F4A53">
        <w:t>GHG</w:t>
      </w:r>
      <w:r w:rsidR="00115CA2" w:rsidRPr="008F4A53">
        <w:t>)</w:t>
      </w:r>
      <w:r w:rsidR="00F479BD" w:rsidRPr="008F4A53">
        <w:t xml:space="preserve"> emissions over the course of the 21</w:t>
      </w:r>
      <w:r w:rsidR="00F479BD" w:rsidRPr="00BE2302">
        <w:rPr>
          <w:vertAlign w:val="superscript"/>
        </w:rPr>
        <w:t>st</w:t>
      </w:r>
      <w:r w:rsidR="00F479BD" w:rsidRPr="008F4A53">
        <w:t xml:space="preserve"> century</w:t>
      </w:r>
      <w:r w:rsidR="00F479BD" w:rsidRPr="00BE2302">
        <w:rPr>
          <w:vertAlign w:val="superscript"/>
          <w:rPrChange w:id="271" w:author="Beath, Hamish R" w:date="2025-08-30T12:51:00Z" w16du:dateUtc="2025-08-30T11:51:00Z">
            <w:rPr>
              <w:smallCaps/>
              <w:spacing w:val="5"/>
              <w:sz w:val="28"/>
              <w:szCs w:val="28"/>
            </w:rPr>
          </w:rPrChange>
        </w:rPr>
        <w:fldChar w:fldCharType="begin"/>
      </w:r>
      <w:r w:rsidR="00F479BD" w:rsidRPr="00BE2302">
        <w:rPr>
          <w:vertAlign w:val="superscript"/>
          <w:rPrChange w:id="272" w:author="Beath, Hamish R" w:date="2025-08-30T12:51:00Z" w16du:dateUtc="2025-08-30T11:51:00Z">
            <w:rPr>
              <w:smallCaps/>
              <w:spacing w:val="5"/>
              <w:sz w:val="28"/>
              <w:szCs w:val="28"/>
            </w:rPr>
          </w:rPrChange>
        </w:rPr>
        <w:instrText xml:space="preserve"> ADDIN ZOTERO_ITEM CSL_CITATION {"citationID":"CmCblk6v","properties":{"formattedCitation":"\\super 22\\nosupersub{}","plainCitation":"22","noteIndex":0},"citationItems":[{"id":9050,"uris":["http://zotero.org/users/7044370/items/5V9BZK9Y"],"itemData":{"id":9050,"type":"article-journal","abstract":"The 2015 Paris Agreement sets the objectives of global climate ambition as expressed in its long-term temperature goal and mitigation goal. The scientific community has explored the characteristics of greenhouse gas emission reduction pathways in line with the Paris Agreement. However, when categorizing such pathways, the focus has been put on the temperature outcome and not on emission reduction objectives. Here we propose a pathway classification that aims to comprehensively reflect the climate criteria set out in the Paris Agreement. We show how such an approach allows for a fully consistent interpretation of the Agreement. For Paris Agreement compatible pathways, we report net zero CO2 and greenhouse gas emissions around 2050 and 2065, respectively. We illustrate how pathway design criteria not rooted in the Paris Agreement, such as the 2100 temperature level, result in scenario outcomes wherein about 6 - 24% higher deployment (interquartile range) of carbon dioxide removal is observed.","container-title":"Communications Earth &amp; Environment","DOI":"10.1038/s43247-022-00467-w","ISSN":"2662-4435","issue":"1","journalAbbreviation":"Commun Earth Environ","language":"en","license":"2022 The Author(s)","note":"number: 1\npublisher: Nature Publishing Group","page":"1-11","source":"www.nature.com","title":"An emission pathway classification reflecting the Paris Agreement climate objectives","volume":"3","author":[{"family":"Schleussner","given":"Carl-Friedrich"},{"family":"Ganti","given":"Gaurav"},{"family":"Rogelj","given":"Joeri"},{"family":"Gidden","given":"Matthew J."}],"issued":{"date-parts":[["2022",6,17]]}}}],"schema":"https://github.com/citation-style-language/schema/raw/master/csl-citation.json"} </w:instrText>
      </w:r>
      <w:r w:rsidR="00F479BD" w:rsidRPr="00BE2302">
        <w:rPr>
          <w:vertAlign w:val="superscript"/>
          <w:rPrChange w:id="273" w:author="Beath, Hamish R" w:date="2025-08-30T12:51:00Z" w16du:dateUtc="2025-08-30T11:51:00Z">
            <w:rPr>
              <w:smallCaps/>
              <w:spacing w:val="5"/>
              <w:sz w:val="28"/>
              <w:szCs w:val="28"/>
            </w:rPr>
          </w:rPrChange>
        </w:rPr>
        <w:fldChar w:fldCharType="separate"/>
      </w:r>
      <w:r w:rsidR="00F479BD" w:rsidRPr="00BE2302">
        <w:rPr>
          <w:vertAlign w:val="superscript"/>
          <w:rPrChange w:id="274" w:author="Beath, Hamish R" w:date="2025-08-30T12:51:00Z" w16du:dateUtc="2025-08-30T11:51:00Z">
            <w:rPr>
              <w:rFonts w:ascii="Calibri" w:hAnsi="Calibri" w:cs="Calibri"/>
              <w:spacing w:val="5"/>
              <w:sz w:val="28"/>
              <w:szCs w:val="28"/>
              <w:vertAlign w:val="superscript"/>
            </w:rPr>
          </w:rPrChange>
        </w:rPr>
        <w:t>22</w:t>
      </w:r>
      <w:r w:rsidR="00F479BD" w:rsidRPr="00BE2302">
        <w:rPr>
          <w:vertAlign w:val="superscript"/>
          <w:rPrChange w:id="275" w:author="Beath, Hamish R" w:date="2025-08-30T12:51:00Z" w16du:dateUtc="2025-08-30T11:51:00Z">
            <w:rPr>
              <w:smallCaps/>
              <w:spacing w:val="5"/>
              <w:sz w:val="28"/>
              <w:szCs w:val="28"/>
            </w:rPr>
          </w:rPrChange>
        </w:rPr>
        <w:fldChar w:fldCharType="end"/>
      </w:r>
      <w:r w:rsidR="00472B7F" w:rsidRPr="00BE2302">
        <w:rPr>
          <w:vertAlign w:val="superscript"/>
          <w:rPrChange w:id="276" w:author="Beath, Hamish R" w:date="2025-08-30T12:51:00Z" w16du:dateUtc="2025-08-30T11:51:00Z">
            <w:rPr>
              <w:smallCaps/>
              <w:spacing w:val="5"/>
              <w:sz w:val="28"/>
              <w:szCs w:val="28"/>
            </w:rPr>
          </w:rPrChange>
        </w:rPr>
        <w:t xml:space="preserve"> </w:t>
      </w:r>
      <w:r w:rsidR="00472B7F" w:rsidRPr="008F4A53">
        <w:t>(IPCC category C1a)</w:t>
      </w:r>
      <w:r w:rsidR="00F479BD" w:rsidRPr="008F4A53">
        <w:t>,</w:t>
      </w:r>
      <w:r w:rsidR="00594534" w:rsidRPr="008F4A53">
        <w:t xml:space="preserve"> </w:t>
      </w:r>
      <w:r w:rsidR="00F479BD" w:rsidRPr="008F4A53">
        <w:t>and</w:t>
      </w:r>
      <w:r w:rsidR="00594534" w:rsidRPr="008F4A53">
        <w:t xml:space="preserve"> </w:t>
      </w:r>
      <w:r w:rsidR="003F206E" w:rsidRPr="008F4A53">
        <w:t xml:space="preserve">scenarios that return warming to 1.5°C </w:t>
      </w:r>
      <w:r w:rsidR="00D03955" w:rsidRPr="008F4A53">
        <w:t xml:space="preserve">after a </w:t>
      </w:r>
      <w:r w:rsidR="00594534" w:rsidRPr="008F4A53">
        <w:t>high</w:t>
      </w:r>
      <w:r w:rsidR="00A164D4" w:rsidRPr="008F4A53">
        <w:t xml:space="preserve"> overshoot (IPCC category C2). We </w:t>
      </w:r>
      <w:r w:rsidR="002A32C8" w:rsidRPr="008F4A53">
        <w:t xml:space="preserve">apply </w:t>
      </w:r>
      <w:commentRangeStart w:id="277"/>
      <w:commentRangeStart w:id="278"/>
      <w:commentRangeStart w:id="279"/>
      <w:commentRangeStart w:id="280"/>
      <w:r w:rsidR="00A164D4" w:rsidRPr="008F4A53">
        <w:t xml:space="preserve">binary </w:t>
      </w:r>
      <w:r w:rsidR="001F4FB2" w:rsidRPr="008F4A53">
        <w:t xml:space="preserve">question-specific relevance weights </w:t>
      </w:r>
      <w:r w:rsidR="001F4FB2" w:rsidRPr="00BE2302">
        <w:rPr>
          <w:rPrChange w:id="281" w:author="Beath, Hamish R" w:date="2025-08-30T12:52:00Z" w16du:dateUtc="2025-08-30T11:52:00Z">
            <w:rPr>
              <w:i/>
              <w:iCs/>
              <w:spacing w:val="5"/>
              <w:sz w:val="28"/>
              <w:szCs w:val="28"/>
            </w:rPr>
          </w:rPrChange>
        </w:rPr>
        <w:t>R(</w:t>
      </w:r>
      <w:proofErr w:type="spellStart"/>
      <w:r w:rsidR="001F4FB2" w:rsidRPr="00BE2302">
        <w:rPr>
          <w:rPrChange w:id="282" w:author="Beath, Hamish R" w:date="2025-08-30T12:52:00Z" w16du:dateUtc="2025-08-30T11:52:00Z">
            <w:rPr>
              <w:i/>
              <w:iCs/>
              <w:spacing w:val="5"/>
              <w:sz w:val="28"/>
              <w:szCs w:val="28"/>
            </w:rPr>
          </w:rPrChange>
        </w:rPr>
        <w:t>i</w:t>
      </w:r>
      <w:proofErr w:type="spellEnd"/>
      <w:r w:rsidR="001F4FB2" w:rsidRPr="00BE2302">
        <w:rPr>
          <w:rPrChange w:id="283" w:author="Beath, Hamish R" w:date="2025-08-30T12:52:00Z" w16du:dateUtc="2025-08-30T11:52:00Z">
            <w:rPr>
              <w:i/>
              <w:iCs/>
              <w:spacing w:val="5"/>
              <w:sz w:val="28"/>
              <w:szCs w:val="28"/>
            </w:rPr>
          </w:rPrChange>
        </w:rPr>
        <w:t>)</w:t>
      </w:r>
      <w:commentRangeEnd w:id="277"/>
      <w:r w:rsidR="008744B2" w:rsidRPr="00BE2302">
        <w:rPr>
          <w:rPrChange w:id="284" w:author="Beath, Hamish R" w:date="2025-08-30T12:52:00Z" w16du:dateUtc="2025-08-30T11:52:00Z">
            <w:rPr>
              <w:rStyle w:val="CommentReference"/>
              <w:spacing w:val="5"/>
            </w:rPr>
          </w:rPrChange>
        </w:rPr>
        <w:commentReference w:id="277"/>
      </w:r>
      <w:commentRangeEnd w:id="278"/>
      <w:commentRangeEnd w:id="279"/>
      <w:commentRangeEnd w:id="280"/>
      <w:r w:rsidR="00C1126C" w:rsidRPr="00BE2302">
        <w:rPr>
          <w:rPrChange w:id="285" w:author="Beath, Hamish R" w:date="2025-08-30T12:52:00Z" w16du:dateUtc="2025-08-30T11:52:00Z">
            <w:rPr>
              <w:rStyle w:val="CommentReference"/>
              <w:spacing w:val="5"/>
            </w:rPr>
          </w:rPrChange>
        </w:rPr>
        <w:commentReference w:id="278"/>
      </w:r>
      <w:r w:rsidR="005814ED" w:rsidRPr="00BE2302">
        <w:rPr>
          <w:rPrChange w:id="286" w:author="Beath, Hamish R" w:date="2025-08-30T12:52:00Z" w16du:dateUtc="2025-08-30T11:52:00Z">
            <w:rPr>
              <w:rStyle w:val="CommentReference"/>
              <w:spacing w:val="5"/>
            </w:rPr>
          </w:rPrChange>
        </w:rPr>
        <w:commentReference w:id="279"/>
      </w:r>
      <w:r w:rsidR="000C5850" w:rsidRPr="00BE2302">
        <w:rPr>
          <w:rPrChange w:id="287" w:author="Beath, Hamish R" w:date="2025-08-30T12:52:00Z" w16du:dateUtc="2025-08-30T11:52:00Z">
            <w:rPr>
              <w:rStyle w:val="CommentReference"/>
              <w:spacing w:val="5"/>
            </w:rPr>
          </w:rPrChange>
        </w:rPr>
        <w:commentReference w:id="280"/>
      </w:r>
      <w:r w:rsidR="001F4FB2" w:rsidRPr="008F4A53">
        <w:rPr>
          <w:smallCaps/>
          <w:spacing w:val="5"/>
          <w:sz w:val="28"/>
          <w:szCs w:val="28"/>
          <w:rPrChange w:id="288" w:author="Beath, Hamish R" w:date="2025-08-29T08:42:00Z" w16du:dateUtc="2025-08-29T07:42:00Z">
            <w:rPr>
              <w:i/>
              <w:iCs/>
              <w:spacing w:val="5"/>
              <w:sz w:val="28"/>
              <w:szCs w:val="28"/>
            </w:rPr>
          </w:rPrChange>
        </w:rPr>
        <w:t xml:space="preserve"> </w:t>
      </w:r>
      <w:r w:rsidR="00A164D4" w:rsidRPr="008F4A53">
        <w:t>to select the desired scenarios</w:t>
      </w:r>
      <w:ins w:id="289" w:author="Beath, Hamish R" w:date="2025-09-03T19:06:00Z" w16du:dateUtc="2025-09-03T18:06:00Z">
        <w:r w:rsidR="002B2DE8">
          <w:t>, although</w:t>
        </w:r>
      </w:ins>
      <w:ins w:id="290" w:author="Beath, Hamish R" w:date="2025-08-02T10:23:00Z" w16du:dateUtc="2025-08-02T09:23:00Z">
        <w:r w:rsidR="00EF2F0C" w:rsidRPr="008F4A53">
          <w:t xml:space="preserve"> </w:t>
        </w:r>
      </w:ins>
      <w:ins w:id="291" w:author="Beath, Hamish R" w:date="2025-09-03T19:06:00Z" w16du:dateUtc="2025-09-03T18:06:00Z">
        <w:r w:rsidR="002B2DE8">
          <w:t>w</w:t>
        </w:r>
      </w:ins>
      <w:ins w:id="292" w:author="Beath, Hamish R" w:date="2025-08-02T10:23:00Z" w16du:dateUtc="2025-08-02T09:23:00Z">
        <w:r w:rsidR="00EF2F0C" w:rsidRPr="008F4A53">
          <w:t xml:space="preserve">e </w:t>
        </w:r>
      </w:ins>
      <w:ins w:id="293" w:author="Beath, Hamish R" w:date="2025-09-06T10:16:00Z" w16du:dateUtc="2025-09-06T09:16:00Z">
        <w:r w:rsidR="006E53C0">
          <w:t>apply</w:t>
        </w:r>
      </w:ins>
      <w:ins w:id="294" w:author="Beath, Hamish R" w:date="2025-08-15T08:15:00Z" w16du:dateUtc="2025-08-15T07:15:00Z">
        <w:r w:rsidR="00C54134" w:rsidRPr="008F4A53">
          <w:t xml:space="preserve"> alternative</w:t>
        </w:r>
      </w:ins>
      <w:ins w:id="295" w:author="Beath, Hamish R" w:date="2025-09-06T10:16:00Z" w16du:dateUtc="2025-09-06T09:16:00Z">
        <w:r w:rsidR="006E53C0">
          <w:t xml:space="preserve"> continuous</w:t>
        </w:r>
      </w:ins>
      <w:ins w:id="296" w:author="Beath, Hamish R" w:date="2025-08-02T10:24:00Z" w16du:dateUtc="2025-08-02T09:24:00Z">
        <w:r w:rsidR="00EF2F0C" w:rsidRPr="008F4A53">
          <w:t xml:space="preserve"> relevance weighting approach in Supplementary Results 1.</w:t>
        </w:r>
      </w:ins>
      <w:r w:rsidR="00A164D4" w:rsidRPr="008F4A53">
        <w:rPr>
          <w:smallCaps/>
          <w:spacing w:val="5"/>
          <w:sz w:val="28"/>
          <w:szCs w:val="28"/>
          <w:highlight w:val="yellow"/>
          <w:rPrChange w:id="297" w:author="Beath, Hamish R" w:date="2025-08-29T08:42:00Z" w16du:dateUtc="2025-08-29T07:42:00Z">
            <w:rPr>
              <w:spacing w:val="5"/>
              <w:sz w:val="28"/>
              <w:szCs w:val="28"/>
            </w:rPr>
          </w:rPrChange>
        </w:rPr>
        <w:t xml:space="preserve"> </w:t>
      </w:r>
      <w:ins w:id="298" w:author="Beath, Hamish R" w:date="2025-08-15T08:15:00Z" w16du:dateUtc="2025-08-15T07:15:00Z">
        <w:r w:rsidR="00C54134" w:rsidRPr="00BE2302">
          <w:rPr>
            <w:rPrChange w:id="299" w:author="Beath, Hamish R" w:date="2025-08-30T12:53:00Z" w16du:dateUtc="2025-08-30T11:53:00Z">
              <w:rPr>
                <w:spacing w:val="5"/>
                <w:sz w:val="28"/>
                <w:szCs w:val="28"/>
                <w:highlight w:val="yellow"/>
              </w:rPr>
            </w:rPrChange>
          </w:rPr>
          <w:t xml:space="preserve">We </w:t>
        </w:r>
      </w:ins>
      <w:ins w:id="300" w:author="Beath, Hamish R" w:date="2025-09-06T10:17:00Z" w16du:dateUtc="2025-09-06T09:17:00Z">
        <w:r w:rsidR="006E53C0">
          <w:t xml:space="preserve">apply </w:t>
        </w:r>
      </w:ins>
      <w:ins w:id="301" w:author="Beath, Hamish R" w:date="2025-08-15T08:15:00Z" w16du:dateUtc="2025-08-15T07:15:00Z">
        <w:r w:rsidR="00C54134" w:rsidRPr="00BE2302">
          <w:rPr>
            <w:rPrChange w:id="302" w:author="Beath, Hamish R" w:date="2025-08-30T12:53:00Z" w16du:dateUtc="2025-08-30T11:53:00Z">
              <w:rPr>
                <w:spacing w:val="5"/>
                <w:sz w:val="28"/>
                <w:szCs w:val="28"/>
                <w:highlight w:val="yellow"/>
              </w:rPr>
            </w:rPrChange>
          </w:rPr>
          <w:t>a continuous quality weighting</w:t>
        </w:r>
      </w:ins>
      <w:ins w:id="303" w:author="Beath, Hamish R" w:date="2025-08-22T13:20:00Z" w16du:dateUtc="2025-08-22T12:20:00Z">
        <w:r w:rsidR="00EE26FB" w:rsidRPr="00BE2302">
          <w:rPr>
            <w:rPrChange w:id="304" w:author="Beath, Hamish R" w:date="2025-08-30T12:53:00Z" w16du:dateUtc="2025-08-30T11:53:00Z">
              <w:rPr>
                <w:spacing w:val="5"/>
                <w:sz w:val="28"/>
                <w:szCs w:val="28"/>
                <w:highlight w:val="yellow"/>
              </w:rPr>
            </w:rPrChange>
          </w:rPr>
          <w:t>,</w:t>
        </w:r>
      </w:ins>
      <w:ins w:id="305" w:author="Beath, Hamish R" w:date="2025-08-22T13:19:00Z" w16du:dateUtc="2025-08-22T12:19:00Z">
        <w:r w:rsidR="00EE26FB" w:rsidRPr="00BE2302">
          <w:rPr>
            <w:rPrChange w:id="306" w:author="Beath, Hamish R" w:date="2025-08-30T12:53:00Z" w16du:dateUtc="2025-08-30T11:53:00Z">
              <w:rPr>
                <w:spacing w:val="5"/>
                <w:sz w:val="28"/>
                <w:szCs w:val="28"/>
                <w:highlight w:val="yellow"/>
              </w:rPr>
            </w:rPrChange>
          </w:rPr>
          <w:t xml:space="preserve"> </w:t>
        </w:r>
      </w:ins>
      <m:oMath>
        <m:r>
          <w:ins w:id="307" w:author="Beath, Hamish R" w:date="2025-08-22T13:20:00Z" w16du:dateUtc="2025-08-22T12:20:00Z">
            <w:rPr>
              <w:rFonts w:ascii="Cambria Math" w:hAnsi="Cambria Math"/>
              <w:rPrChange w:id="308" w:author="Beath, Hamish R" w:date="2025-08-30T12:53:00Z" w16du:dateUtc="2025-08-30T11:53:00Z">
                <w:rPr>
                  <w:rFonts w:ascii="Cambria Math" w:hAnsi="Cambria Math"/>
                  <w:spacing w:val="5"/>
                  <w:sz w:val="28"/>
                  <w:szCs w:val="28"/>
                  <w:highlight w:val="yellow"/>
                </w:rPr>
              </w:rPrChange>
            </w:rPr>
            <m:t>Q(i)</m:t>
          </w:ins>
        </m:r>
      </m:oMath>
      <w:commentRangeStart w:id="309"/>
      <w:del w:id="310" w:author="Beath, Hamish R" w:date="2025-08-15T08:16:00Z" w16du:dateUtc="2025-08-15T07:16:00Z">
        <w:r w:rsidR="00AC61E2" w:rsidRPr="00BE2302" w:rsidDel="00C54134">
          <w:delText xml:space="preserve">and </w:delText>
        </w:r>
        <w:r w:rsidR="00CA3FEC" w:rsidRPr="00BE2302" w:rsidDel="00C54134">
          <w:delText xml:space="preserve">also </w:delText>
        </w:r>
        <w:r w:rsidR="00524929" w:rsidRPr="00BE2302" w:rsidDel="00C54134">
          <w:delText>apply</w:delText>
        </w:r>
        <w:r w:rsidR="00CA3FEC" w:rsidRPr="00BE2302" w:rsidDel="00C54134">
          <w:delText xml:space="preserve"> </w:delText>
        </w:r>
        <w:r w:rsidR="00524929" w:rsidRPr="00BE2302" w:rsidDel="00C54134">
          <w:delText>a</w:delText>
        </w:r>
        <w:r w:rsidR="00CA3FEC" w:rsidRPr="00BE2302" w:rsidDel="00C54134">
          <w:delText xml:space="preserve"> binary scenario quality weighting </w:delText>
        </w:r>
      </w:del>
      <w:del w:id="311" w:author="Beath, Hamish R" w:date="2025-08-22T13:20:00Z" w16du:dateUtc="2025-08-22T12:20:00Z">
        <w:r w:rsidR="00CA3FEC" w:rsidRPr="00BE2302">
          <w:rPr>
            <w:rPrChange w:id="312" w:author="Beath, Hamish R" w:date="2025-08-30T12:53:00Z" w16du:dateUtc="2025-08-30T11:53:00Z">
              <w:rPr>
                <w:i/>
                <w:iCs/>
                <w:spacing w:val="5"/>
                <w:sz w:val="28"/>
                <w:szCs w:val="28"/>
              </w:rPr>
            </w:rPrChange>
          </w:rPr>
          <w:delText>Q(i)</w:delText>
        </w:r>
      </w:del>
      <w:del w:id="313" w:author="Beath, Hamish R" w:date="2025-08-15T08:16:00Z" w16du:dateUtc="2025-08-15T07:16:00Z">
        <w:r w:rsidR="00524929" w:rsidRPr="00BE2302" w:rsidDel="00C54134">
          <w:delText xml:space="preserve"> </w:delText>
        </w:r>
      </w:del>
      <w:ins w:id="314" w:author="Beath, Hamish R" w:date="2025-08-15T08:16:00Z" w16du:dateUtc="2025-08-15T07:16:00Z">
        <w:r w:rsidR="00C54134" w:rsidRPr="00BE2302">
          <w:rPr>
            <w:rPrChange w:id="315" w:author="Beath, Hamish R" w:date="2025-08-30T12:53:00Z" w16du:dateUtc="2025-08-30T11:53:00Z">
              <w:rPr>
                <w:spacing w:val="5"/>
                <w:sz w:val="28"/>
                <w:szCs w:val="28"/>
                <w:highlight w:val="yellow"/>
              </w:rPr>
            </w:rPrChange>
          </w:rPr>
          <w:t xml:space="preserve">, </w:t>
        </w:r>
      </w:ins>
      <w:ins w:id="316" w:author="Beath, Hamish R" w:date="2025-08-24T13:49:00Z" w16du:dateUtc="2025-08-24T12:49:00Z">
        <w:r w:rsidR="00DC363A" w:rsidRPr="00BE2302">
          <w:rPr>
            <w:rPrChange w:id="317" w:author="Beath, Hamish R" w:date="2025-08-30T12:53:00Z" w16du:dateUtc="2025-08-30T11:53:00Z">
              <w:rPr>
                <w:spacing w:val="5"/>
                <w:sz w:val="28"/>
                <w:szCs w:val="28"/>
                <w:highlight w:val="yellow"/>
              </w:rPr>
            </w:rPrChange>
          </w:rPr>
          <w:t>based on</w:t>
        </w:r>
      </w:ins>
      <w:ins w:id="318" w:author="Beath, Hamish R" w:date="2025-08-15T08:16:00Z" w16du:dateUtc="2025-08-15T07:16:00Z">
        <w:r w:rsidR="00C54134" w:rsidRPr="00BE2302">
          <w:rPr>
            <w:rPrChange w:id="319" w:author="Beath, Hamish R" w:date="2025-08-30T12:53:00Z" w16du:dateUtc="2025-08-30T11:53:00Z">
              <w:rPr>
                <w:spacing w:val="5"/>
                <w:sz w:val="28"/>
                <w:szCs w:val="28"/>
                <w:highlight w:val="yellow"/>
              </w:rPr>
            </w:rPrChange>
          </w:rPr>
          <w:t xml:space="preserve"> the</w:t>
        </w:r>
        <w:r w:rsidR="00C54134" w:rsidRPr="008F4A53">
          <w:rPr>
            <w:smallCaps/>
            <w:spacing w:val="5"/>
            <w:sz w:val="28"/>
            <w:szCs w:val="28"/>
            <w:rPrChange w:id="320" w:author="Beath, Hamish R" w:date="2025-08-29T08:42:00Z" w16du:dateUtc="2025-08-29T07:42:00Z">
              <w:rPr>
                <w:spacing w:val="5"/>
                <w:sz w:val="28"/>
                <w:szCs w:val="28"/>
                <w:highlight w:val="yellow"/>
              </w:rPr>
            </w:rPrChange>
          </w:rPr>
          <w:t xml:space="preserve"> </w:t>
        </w:r>
      </w:ins>
      <w:del w:id="321" w:author="Beath, Hamish R" w:date="2025-08-15T08:16:00Z" w16du:dateUtc="2025-08-15T07:16:00Z">
        <w:r w:rsidR="00524929" w:rsidRPr="008F4A53" w:rsidDel="00C54134">
          <w:delText xml:space="preserve">aligned with the </w:delText>
        </w:r>
      </w:del>
      <w:r w:rsidR="00524929" w:rsidRPr="008F4A53">
        <w:t>IPCC AR6 vetting procedure</w:t>
      </w:r>
      <w:r w:rsidR="00524929" w:rsidRPr="00BE2302">
        <w:rPr>
          <w:vertAlign w:val="superscript"/>
          <w:rPrChange w:id="322" w:author="Beath, Hamish R" w:date="2025-08-30T12:53:00Z" w16du:dateUtc="2025-08-30T11:53:00Z">
            <w:rPr>
              <w:smallCaps/>
              <w:spacing w:val="5"/>
              <w:sz w:val="28"/>
              <w:szCs w:val="28"/>
            </w:rPr>
          </w:rPrChange>
        </w:rPr>
        <w:fldChar w:fldCharType="begin"/>
      </w:r>
      <w:r w:rsidR="004A0DEC" w:rsidRPr="00BE2302">
        <w:rPr>
          <w:vertAlign w:val="superscript"/>
          <w:rPrChange w:id="323" w:author="Beath, Hamish R" w:date="2025-08-30T12:53:00Z" w16du:dateUtc="2025-08-30T11:53:00Z">
            <w:rPr>
              <w:smallCaps/>
              <w:spacing w:val="5"/>
              <w:sz w:val="28"/>
              <w:szCs w:val="28"/>
            </w:rPr>
          </w:rPrChange>
        </w:rPr>
        <w:instrText xml:space="preserve"> ADDIN ZOTERO_ITEM CSL_CITATION {"citationID":"Y44gKlh7","properties":{"formattedCitation":"\\super 24\\nosupersub{}","plainCitation":"24","noteIndex":0},"citationItems":[{"id":9071,"uris":["http://zotero.org/users/7044370/items/ZKVHL8LR"],"itemData":{"id":9071,"type":"chapter","abstract":"v","container-title":"IPCC,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00524929" w:rsidRPr="00BE2302">
        <w:rPr>
          <w:vertAlign w:val="superscript"/>
          <w:rPrChange w:id="324" w:author="Beath, Hamish R" w:date="2025-08-30T12:53:00Z" w16du:dateUtc="2025-08-30T11:53:00Z">
            <w:rPr>
              <w:smallCaps/>
              <w:spacing w:val="5"/>
              <w:sz w:val="28"/>
              <w:szCs w:val="28"/>
            </w:rPr>
          </w:rPrChange>
        </w:rPr>
        <w:fldChar w:fldCharType="separate"/>
      </w:r>
      <w:r w:rsidR="004A0DEC" w:rsidRPr="00BE2302">
        <w:rPr>
          <w:vertAlign w:val="superscript"/>
          <w:rPrChange w:id="325" w:author="Beath, Hamish R" w:date="2025-08-30T12:53:00Z" w16du:dateUtc="2025-08-30T11:53:00Z">
            <w:rPr>
              <w:rFonts w:ascii="Calibri" w:hAnsi="Calibri" w:cs="Calibri"/>
              <w:spacing w:val="5"/>
              <w:sz w:val="28"/>
              <w:szCs w:val="28"/>
              <w:vertAlign w:val="superscript"/>
            </w:rPr>
          </w:rPrChange>
        </w:rPr>
        <w:t>24</w:t>
      </w:r>
      <w:r w:rsidR="00524929" w:rsidRPr="00BE2302">
        <w:rPr>
          <w:vertAlign w:val="superscript"/>
          <w:rPrChange w:id="326" w:author="Beath, Hamish R" w:date="2025-08-30T12:53:00Z" w16du:dateUtc="2025-08-30T11:53:00Z">
            <w:rPr>
              <w:smallCaps/>
              <w:spacing w:val="5"/>
              <w:sz w:val="28"/>
              <w:szCs w:val="28"/>
            </w:rPr>
          </w:rPrChange>
        </w:rPr>
        <w:fldChar w:fldCharType="end"/>
      </w:r>
      <w:r w:rsidR="00AC61E2" w:rsidRPr="008F4A53">
        <w:t xml:space="preserve"> (see </w:t>
      </w:r>
      <w:r w:rsidR="00840312" w:rsidRPr="008F4A53">
        <w:t>M</w:t>
      </w:r>
      <w:r w:rsidR="00AC61E2" w:rsidRPr="008F4A53">
        <w:t>ethods)</w:t>
      </w:r>
      <w:r w:rsidR="00FE6E77" w:rsidRPr="008F4A53">
        <w:t xml:space="preserve">. </w:t>
      </w:r>
      <w:commentRangeEnd w:id="309"/>
      <w:r w:rsidR="00EF2F0C" w:rsidRPr="008F4A53">
        <w:rPr>
          <w:sz w:val="28"/>
          <w:szCs w:val="28"/>
          <w:rPrChange w:id="327" w:author="Beath, Hamish R" w:date="2025-08-29T08:42:00Z" w16du:dateUtc="2025-08-29T07:42:00Z">
            <w:rPr>
              <w:rStyle w:val="CommentReference"/>
              <w:spacing w:val="5"/>
            </w:rPr>
          </w:rPrChange>
        </w:rPr>
        <w:commentReference w:id="309"/>
      </w:r>
      <w:commentRangeStart w:id="328"/>
      <w:r w:rsidR="00457D5E" w:rsidRPr="008F4A53">
        <w:t xml:space="preserve">Diversity weighting </w:t>
      </w:r>
      <w:r w:rsidR="00457D5E" w:rsidRPr="00BE2302">
        <w:rPr>
          <w:rPrChange w:id="329" w:author="Beath, Hamish R" w:date="2025-08-30T12:53:00Z" w16du:dateUtc="2025-08-30T11:53:00Z">
            <w:rPr>
              <w:i/>
              <w:iCs/>
              <w:spacing w:val="5"/>
              <w:sz w:val="28"/>
              <w:szCs w:val="28"/>
            </w:rPr>
          </w:rPrChange>
        </w:rPr>
        <w:t>D(</w:t>
      </w:r>
      <w:proofErr w:type="spellStart"/>
      <w:r w:rsidR="00457D5E" w:rsidRPr="00BE2302">
        <w:rPr>
          <w:rPrChange w:id="330" w:author="Beath, Hamish R" w:date="2025-08-30T12:53:00Z" w16du:dateUtc="2025-08-30T11:53:00Z">
            <w:rPr>
              <w:i/>
              <w:iCs/>
              <w:spacing w:val="5"/>
              <w:sz w:val="28"/>
              <w:szCs w:val="28"/>
            </w:rPr>
          </w:rPrChange>
        </w:rPr>
        <w:t>i</w:t>
      </w:r>
      <w:proofErr w:type="spellEnd"/>
      <w:r w:rsidR="00457D5E" w:rsidRPr="00BE2302">
        <w:rPr>
          <w:rPrChange w:id="331" w:author="Beath, Hamish R" w:date="2025-08-30T12:53:00Z" w16du:dateUtc="2025-08-30T11:53:00Z">
            <w:rPr>
              <w:i/>
              <w:iCs/>
              <w:spacing w:val="5"/>
              <w:sz w:val="28"/>
              <w:szCs w:val="28"/>
            </w:rPr>
          </w:rPrChange>
        </w:rPr>
        <w:t>)</w:t>
      </w:r>
      <w:r w:rsidR="00457D5E" w:rsidRPr="008F4A53">
        <w:t xml:space="preserve"> considers the similarities between scenarios in four key dimensions (emissions, economy, mitigation strategy, and energy) and a total of 1</w:t>
      </w:r>
      <w:ins w:id="332" w:author="Beath, Hamish R" w:date="2025-08-02T10:22:00Z" w16du:dateUtc="2025-08-02T09:22:00Z">
        <w:r w:rsidR="00EF2F0C" w:rsidRPr="008F4A53">
          <w:t>5</w:t>
        </w:r>
      </w:ins>
      <w:del w:id="333" w:author="Beath, Hamish R" w:date="2025-08-02T10:22:00Z" w16du:dateUtc="2025-08-02T09:22:00Z">
        <w:r w:rsidR="00457D5E" w:rsidRPr="008F4A53" w:rsidDel="00EF2F0C">
          <w:delText>4</w:delText>
        </w:r>
      </w:del>
      <w:r w:rsidR="00457D5E" w:rsidRPr="008F4A53">
        <w:t xml:space="preserve"> variables</w:t>
      </w:r>
      <w:ins w:id="334" w:author="Beath, Hamish R" w:date="2025-09-03T19:08:00Z" w16du:dateUtc="2025-09-03T18:08:00Z">
        <w:r w:rsidR="002B2DE8">
          <w:t xml:space="preserve"> </w:t>
        </w:r>
        <w:r w:rsidR="002B2DE8" w:rsidRPr="008F4A53">
          <w:t>(Methods</w:t>
        </w:r>
      </w:ins>
      <w:ins w:id="335" w:author="Beath, Hamish R" w:date="2025-09-03T19:09:00Z" w16du:dateUtc="2025-09-03T18:09:00Z">
        <w:r w:rsidR="002B2DE8">
          <w:t xml:space="preserve"> Table 1</w:t>
        </w:r>
      </w:ins>
      <w:ins w:id="336" w:author="Beath, Hamish R" w:date="2025-09-03T19:08:00Z" w16du:dateUtc="2025-09-03T18:08:00Z">
        <w:r w:rsidR="002B2DE8" w:rsidRPr="008F4A53">
          <w:t xml:space="preserve">). </w:t>
        </w:r>
        <w:commentRangeStart w:id="337"/>
        <w:commentRangeEnd w:id="337"/>
        <w:r w:rsidR="002B2DE8" w:rsidRPr="00665642">
          <w:rPr>
            <w:sz w:val="28"/>
            <w:szCs w:val="28"/>
          </w:rPr>
          <w:commentReference w:id="337"/>
        </w:r>
        <w:r w:rsidR="002B2DE8">
          <w:t>.</w:t>
        </w:r>
      </w:ins>
      <w:r w:rsidR="00457D5E" w:rsidRPr="008F4A53">
        <w:t xml:space="preserve"> </w:t>
      </w:r>
      <w:del w:id="338" w:author="Beath, Hamish R" w:date="2025-09-03T19:08:00Z" w16du:dateUtc="2025-09-03T18:08:00Z">
        <w:r w:rsidR="00457D5E" w:rsidRPr="008F4A53" w:rsidDel="002B2DE8">
          <w:delText>(</w:delText>
        </w:r>
        <w:r w:rsidR="00F70E8A" w:rsidRPr="008F4A53" w:rsidDel="002B2DE8">
          <w:delText xml:space="preserve">Methods </w:delText>
        </w:r>
        <w:r w:rsidR="00457D5E" w:rsidRPr="008F4A53" w:rsidDel="002B2DE8">
          <w:delText xml:space="preserve">Table 1). </w:delText>
        </w:r>
        <w:commentRangeEnd w:id="328"/>
        <w:r w:rsidR="00C54134" w:rsidRPr="008F4A53" w:rsidDel="002B2DE8">
          <w:rPr>
            <w:sz w:val="28"/>
            <w:szCs w:val="28"/>
            <w:rPrChange w:id="339" w:author="Beath, Hamish R" w:date="2025-08-29T08:42:00Z" w16du:dateUtc="2025-08-29T07:42:00Z">
              <w:rPr>
                <w:rStyle w:val="CommentReference"/>
                <w:spacing w:val="5"/>
              </w:rPr>
            </w:rPrChange>
          </w:rPr>
          <w:commentReference w:id="328"/>
        </w:r>
      </w:del>
      <w:ins w:id="340" w:author="Beath, Hamish R" w:date="2025-09-03T19:07:00Z" w16du:dateUtc="2025-09-03T18:07:00Z">
        <w:r w:rsidR="002B2DE8">
          <w:t xml:space="preserve">However, due to correlations between variables, </w:t>
        </w:r>
      </w:ins>
      <w:ins w:id="341" w:author="Beath, Hamish R" w:date="2025-09-05T09:11:00Z" w16du:dateUtc="2025-09-05T08:11:00Z">
        <w:r w:rsidR="00305F7A">
          <w:t xml:space="preserve">this is reduced to </w:t>
        </w:r>
      </w:ins>
      <w:ins w:id="342" w:author="Beath, Hamish R" w:date="2025-09-03T19:08:00Z" w16du:dateUtc="2025-09-03T18:08:00Z">
        <w:r w:rsidR="002B2DE8">
          <w:t xml:space="preserve">8 </w:t>
        </w:r>
      </w:ins>
      <w:ins w:id="343" w:author="Beath, Hamish R" w:date="2025-09-03T19:09:00Z" w16du:dateUtc="2025-09-03T18:09:00Z">
        <w:r w:rsidR="002B2DE8">
          <w:t>variables</w:t>
        </w:r>
      </w:ins>
      <w:ins w:id="344" w:author="Beath, Hamish R" w:date="2025-09-03T19:08:00Z" w16du:dateUtc="2025-09-03T18:08:00Z">
        <w:r w:rsidR="002B2DE8">
          <w:t xml:space="preserve"> used in the </w:t>
        </w:r>
      </w:ins>
      <w:ins w:id="345" w:author="Beath, Hamish R" w:date="2025-09-03T19:23:00Z" w16du:dateUtc="2025-09-03T18:23:00Z">
        <w:r w:rsidR="0035229F">
          <w:t xml:space="preserve">main </w:t>
        </w:r>
      </w:ins>
      <w:ins w:id="346" w:author="Beath, Hamish R" w:date="2025-09-03T19:08:00Z" w16du:dateUtc="2025-09-03T18:08:00Z">
        <w:r w:rsidR="002B2DE8">
          <w:t xml:space="preserve">results presented here </w:t>
        </w:r>
        <w:r w:rsidR="002B2DE8" w:rsidRPr="008F4A53">
          <w:t>(</w:t>
        </w:r>
        <w:r w:rsidR="002B2DE8">
          <w:t xml:space="preserve">see </w:t>
        </w:r>
        <w:r w:rsidR="002B2DE8" w:rsidRPr="008F4A53">
          <w:t xml:space="preserve">Methods). </w:t>
        </w:r>
        <w:commentRangeStart w:id="347"/>
        <w:commentRangeEnd w:id="347"/>
        <w:r w:rsidR="002B2DE8" w:rsidRPr="00665642">
          <w:rPr>
            <w:sz w:val="28"/>
            <w:szCs w:val="28"/>
          </w:rPr>
          <w:commentReference w:id="347"/>
        </w:r>
      </w:ins>
      <w:commentRangeStart w:id="348"/>
      <w:ins w:id="349" w:author="Beath, Hamish R" w:date="2025-09-06T10:15:00Z" w16du:dateUtc="2025-09-06T09:15:00Z">
        <w:r w:rsidR="006E53C0">
          <w:t xml:space="preserve">We </w:t>
        </w:r>
      </w:ins>
      <w:ins w:id="350" w:author="Beath, Hamish R" w:date="2025-09-06T10:16:00Z" w16du:dateUtc="2025-09-06T09:16:00Z">
        <w:r w:rsidR="006E53C0">
          <w:t xml:space="preserve">primarily </w:t>
        </w:r>
      </w:ins>
      <w:ins w:id="351" w:author="Beath, Hamish R" w:date="2025-09-06T10:15:00Z" w16du:dateUtc="2025-09-06T09:15:00Z">
        <w:r w:rsidR="006E53C0">
          <w:t xml:space="preserve">focus on diversity weighting in these results, as it represents the </w:t>
        </w:r>
      </w:ins>
      <w:ins w:id="352" w:author="Beath, Hamish R" w:date="2025-09-06T10:18:00Z" w16du:dateUtc="2025-09-06T09:18:00Z">
        <w:r w:rsidR="006E53C0">
          <w:t>most complex</w:t>
        </w:r>
      </w:ins>
      <w:ins w:id="353" w:author="Beath, Hamish R" w:date="2025-09-06T10:19:00Z" w16du:dateUtc="2025-09-06T09:19:00Z">
        <w:r w:rsidR="006E53C0">
          <w:t xml:space="preserve"> dimension. W</w:t>
        </w:r>
      </w:ins>
      <w:ins w:id="354" w:author="Beath, Hamish R" w:date="2025-09-06T10:17:00Z" w16du:dateUtc="2025-09-06T09:17:00Z">
        <w:r w:rsidR="006E53C0">
          <w:t xml:space="preserve">e consider it in separation from our continuous quality weighting </w:t>
        </w:r>
      </w:ins>
      <w:ins w:id="355" w:author="Beath, Hamish R" w:date="2025-09-06T10:18:00Z" w16du:dateUtc="2025-09-06T09:18:00Z">
        <w:r w:rsidR="006E53C0">
          <w:t xml:space="preserve">to ensure interpretability. </w:t>
        </w:r>
      </w:ins>
      <w:ins w:id="356" w:author="Beath, Hamish R" w:date="2025-09-03T19:09:00Z" w16du:dateUtc="2025-09-03T18:09:00Z">
        <w:r w:rsidR="00EF411F">
          <w:t xml:space="preserve">The outcomes presented here </w:t>
        </w:r>
      </w:ins>
      <w:ins w:id="357" w:author="Beath, Hamish R" w:date="2025-08-28T12:54:00Z" w16du:dateUtc="2025-08-28T11:54:00Z">
        <w:r w:rsidR="00AD2CE3" w:rsidRPr="008F4A53">
          <w:t xml:space="preserve">represent </w:t>
        </w:r>
      </w:ins>
      <w:ins w:id="358" w:author="Beath, Hamish R" w:date="2025-08-28T13:05:00Z" w16du:dateUtc="2025-08-28T12:05:00Z">
        <w:r w:rsidR="0064117A" w:rsidRPr="008F4A53">
          <w:t xml:space="preserve">one </w:t>
        </w:r>
        <w:r w:rsidR="00671F71" w:rsidRPr="008F4A53">
          <w:t xml:space="preserve">set of </w:t>
        </w:r>
        <w:r w:rsidR="00302BBF" w:rsidRPr="008F4A53">
          <w:t xml:space="preserve">weighting inputs; further examples and their impact on </w:t>
        </w:r>
      </w:ins>
      <w:ins w:id="359" w:author="Beath, Hamish R" w:date="2025-09-06T10:19:00Z" w16du:dateUtc="2025-09-06T09:19:00Z">
        <w:r w:rsidR="006E53C0">
          <w:t>the ensemble</w:t>
        </w:r>
      </w:ins>
      <w:ins w:id="360" w:author="Beath, Hamish R" w:date="2025-08-28T13:05:00Z" w16du:dateUtc="2025-08-28T12:05:00Z">
        <w:r w:rsidR="00F31045" w:rsidRPr="008F4A53">
          <w:t xml:space="preserve"> are discussed in </w:t>
        </w:r>
      </w:ins>
      <w:ins w:id="361" w:author="Beath, Hamish R" w:date="2025-08-28T13:06:00Z" w16du:dateUtc="2025-08-28T12:06:00Z">
        <w:r w:rsidR="00F31045" w:rsidRPr="008F4A53">
          <w:t>the Supplementary Information.</w:t>
        </w:r>
      </w:ins>
      <w:ins w:id="362" w:author="Beath, Hamish R" w:date="2025-08-28T12:54:00Z" w16du:dateUtc="2025-08-28T11:54:00Z">
        <w:r w:rsidR="00AD2CE3">
          <w:t xml:space="preserve"> </w:t>
        </w:r>
      </w:ins>
      <w:commentRangeEnd w:id="348"/>
      <w:ins w:id="363" w:author="Beath, Hamish R" w:date="2025-09-06T10:20:00Z" w16du:dateUtc="2025-09-06T09:20:00Z">
        <w:r w:rsidR="006E53C0">
          <w:rPr>
            <w:rStyle w:val="CommentReference"/>
          </w:rPr>
          <w:commentReference w:id="348"/>
        </w:r>
      </w:ins>
    </w:p>
    <w:p w14:paraId="34741093" w14:textId="0B694704" w:rsidR="00CF22E9" w:rsidRPr="008B49E3" w:rsidRDefault="00CF22E9">
      <w:pPr>
        <w:rPr>
          <w:ins w:id="364" w:author="Beath, Hamish R" w:date="2025-09-06T09:32:00Z" w16du:dateUtc="2025-09-06T08:32:00Z"/>
          <w:rPrChange w:id="365" w:author="Beath, Hamish R" w:date="2025-08-22T09:00:00Z" w16du:dateUtc="2025-08-22T08:00:00Z">
            <w:rPr>
              <w:ins w:id="366" w:author="Beath, Hamish R" w:date="2025-09-06T09:32:00Z" w16du:dateUtc="2025-09-06T08:32:00Z"/>
              <w:highlight w:val="yellow"/>
            </w:rPr>
          </w:rPrChange>
        </w:rPr>
        <w:pPrChange w:id="367" w:author="Beath, Hamish R" w:date="2025-08-30T12:52:00Z" w16du:dateUtc="2025-08-30T11:52:00Z">
          <w:pPr>
            <w:pStyle w:val="Heading2"/>
            <w:keepNext/>
          </w:pPr>
        </w:pPrChange>
      </w:pPr>
    </w:p>
    <w:p w14:paraId="5779BF88" w14:textId="77777777" w:rsidR="00BE2302" w:rsidRDefault="00BE2302" w:rsidP="00FA0929">
      <w:pPr>
        <w:pStyle w:val="Heading2"/>
        <w:keepNext/>
        <w:rPr>
          <w:ins w:id="368" w:author="Beath, Hamish R" w:date="2025-08-30T12:51:00Z" w16du:dateUtc="2025-08-30T11:51:00Z"/>
        </w:rPr>
      </w:pPr>
    </w:p>
    <w:p w14:paraId="47B6958F" w14:textId="3E846695" w:rsidR="00F10BD5" w:rsidRPr="001851EA" w:rsidRDefault="000C5850" w:rsidP="00FA0929">
      <w:pPr>
        <w:pStyle w:val="Heading2"/>
        <w:keepNext/>
      </w:pPr>
      <w:commentRangeStart w:id="369"/>
      <w:del w:id="370" w:author="Beath, Hamish R" w:date="2025-08-22T16:22:00Z" w16du:dateUtc="2025-08-22T15:22:00Z">
        <w:r w:rsidDel="00DB0C47">
          <w:delText>Sampling b</w:delText>
        </w:r>
        <w:commentRangeStart w:id="371"/>
        <w:r w:rsidR="00965654" w:rsidRPr="001851EA" w:rsidDel="00DB0C47">
          <w:delText>ias corrections</w:delText>
        </w:r>
        <w:commentRangeEnd w:id="371"/>
        <w:r w:rsidR="00477206" w:rsidRPr="001851EA" w:rsidDel="00DB0C47">
          <w:rPr>
            <w:rStyle w:val="CommentReference"/>
            <w:smallCaps w:val="0"/>
            <w:spacing w:val="0"/>
          </w:rPr>
          <w:commentReference w:id="371"/>
        </w:r>
      </w:del>
      <w:ins w:id="372" w:author="Beath, Hamish R" w:date="2025-08-22T16:22:00Z" w16du:dateUtc="2025-08-22T15:22:00Z">
        <w:r w:rsidR="00DB0C47">
          <w:t xml:space="preserve">Illustrative </w:t>
        </w:r>
      </w:ins>
      <w:ins w:id="373" w:author="Beath, Hamish R" w:date="2025-08-27T23:05:00Z" w16du:dateUtc="2025-08-27T22:05:00Z">
        <w:r w:rsidR="009735CF">
          <w:t>reweighting</w:t>
        </w:r>
      </w:ins>
      <w:ins w:id="374" w:author="Beath, Hamish R" w:date="2025-08-22T16:22:00Z" w16du:dateUtc="2025-08-22T15:22:00Z">
        <w:r w:rsidR="00DB0C47">
          <w:t xml:space="preserve"> </w:t>
        </w:r>
      </w:ins>
      <w:ins w:id="375" w:author="Beath, Hamish R" w:date="2025-09-06T10:21:00Z" w16du:dateUtc="2025-09-06T09:21:00Z">
        <w:r w:rsidR="002C2D51">
          <w:t>reveals</w:t>
        </w:r>
      </w:ins>
      <w:del w:id="376" w:author="Beath, Hamish R" w:date="2025-08-31T11:28:00Z" w16du:dateUtc="2025-08-31T10:28:00Z">
        <w:r w:rsidR="00965654" w:rsidRPr="001851EA" w:rsidDel="00541259">
          <w:delText xml:space="preserve"> </w:delText>
        </w:r>
      </w:del>
      <w:del w:id="377" w:author="Beath, Hamish R" w:date="2025-08-22T16:22:00Z" w16du:dateUtc="2025-08-22T15:22:00Z">
        <w:r w:rsidR="006F0335" w:rsidRPr="001851EA" w:rsidDel="00DB0C47">
          <w:delText>reveal</w:delText>
        </w:r>
        <w:r w:rsidR="00965654" w:rsidRPr="001851EA" w:rsidDel="00DB0C47">
          <w:delText xml:space="preserve"> </w:delText>
        </w:r>
      </w:del>
      <w:del w:id="378" w:author="Beath, Hamish R" w:date="2025-08-28T12:33:00Z" w16du:dateUtc="2025-08-28T11:33:00Z">
        <w:r w:rsidR="00965654" w:rsidRPr="001851EA" w:rsidDel="00E562E5">
          <w:delText>more stringent</w:delText>
        </w:r>
      </w:del>
      <w:r w:rsidR="00965654" w:rsidRPr="001851EA">
        <w:t xml:space="preserve"> </w:t>
      </w:r>
      <w:ins w:id="379" w:author="Beath, Hamish R" w:date="2025-09-06T10:21:00Z" w16du:dateUtc="2025-09-06T09:21:00Z">
        <w:r w:rsidR="002C2D51">
          <w:t>sensitiv</w:t>
        </w:r>
      </w:ins>
      <w:ins w:id="380" w:author="Beath, Hamish R" w:date="2025-09-06T10:22:00Z" w16du:dateUtc="2025-09-06T09:22:00Z">
        <w:r w:rsidR="002C2D51">
          <w:t>ity of</w:t>
        </w:r>
      </w:ins>
      <w:ins w:id="381" w:author="Beath, Hamish R" w:date="2025-09-05T20:07:00Z" w16du:dateUtc="2025-09-05T19:07:00Z">
        <w:r w:rsidR="00F01E6B">
          <w:t xml:space="preserve"> </w:t>
        </w:r>
      </w:ins>
      <w:del w:id="382" w:author="Beath, Hamish R" w:date="2025-08-31T11:27:00Z" w16du:dateUtc="2025-08-31T10:27:00Z">
        <w:r w:rsidR="00965654" w:rsidRPr="001851EA" w:rsidDel="00541259">
          <w:delText>emission milestones</w:delText>
        </w:r>
      </w:del>
      <w:ins w:id="383" w:author="Beath, Hamish R" w:date="2025-08-31T11:27:00Z" w16du:dateUtc="2025-08-31T10:27:00Z">
        <w:r w:rsidR="00541259">
          <w:t>climate ac</w:t>
        </w:r>
      </w:ins>
      <w:ins w:id="384" w:author="Beath, Hamish R" w:date="2025-08-31T11:28:00Z" w16du:dateUtc="2025-08-31T10:28:00Z">
        <w:r w:rsidR="00541259">
          <w:t>tion benchmarks</w:t>
        </w:r>
      </w:ins>
      <w:commentRangeEnd w:id="369"/>
      <w:ins w:id="385" w:author="Beath, Hamish R" w:date="2025-09-06T10:22:00Z" w16du:dateUtc="2025-09-06T09:22:00Z">
        <w:r w:rsidR="002C2D51">
          <w:rPr>
            <w:rStyle w:val="CommentReference"/>
            <w:smallCaps w:val="0"/>
            <w:spacing w:val="0"/>
          </w:rPr>
          <w:commentReference w:id="369"/>
        </w:r>
      </w:ins>
    </w:p>
    <w:p w14:paraId="66F327CD" w14:textId="7187E788" w:rsidR="00D34A90" w:rsidRDefault="00965654" w:rsidP="00BF256E">
      <w:pPr>
        <w:rPr>
          <w:ins w:id="386" w:author="Beath, Hamish R" w:date="2025-08-28T12:34:00Z" w16du:dateUtc="2025-08-28T11:34:00Z"/>
        </w:rPr>
      </w:pPr>
      <w:r w:rsidRPr="001851EA">
        <w:t>Applying question-specific</w:t>
      </w:r>
      <w:ins w:id="387" w:author="Beath, Hamish R" w:date="2025-08-22T08:59:00Z" w16du:dateUtc="2025-08-22T07:59:00Z">
        <w:r w:rsidR="00672504">
          <w:t xml:space="preserve"> relevance</w:t>
        </w:r>
      </w:ins>
      <w:r w:rsidRPr="001851EA">
        <w:t xml:space="preserve">, quality, and diversity weighting to the IPCC AR6 database reveals a range of </w:t>
      </w:r>
      <w:r w:rsidR="003362AD" w:rsidRPr="001851EA">
        <w:t xml:space="preserve">final </w:t>
      </w:r>
      <w:r w:rsidRPr="001851EA">
        <w:t xml:space="preserve">weights </w:t>
      </w:r>
      <w:r w:rsidR="003362AD" w:rsidRPr="001851EA">
        <w:t xml:space="preserve">across scenarios </w:t>
      </w:r>
      <w:r w:rsidRPr="001851EA">
        <w:t>(Fig.</w:t>
      </w:r>
      <w:r w:rsidR="00C76147" w:rsidRPr="001851EA">
        <w:t> </w:t>
      </w:r>
      <w:r w:rsidR="00632036" w:rsidRPr="001851EA">
        <w:t>2</w:t>
      </w:r>
      <w:r w:rsidRPr="001851EA">
        <w:t xml:space="preserve">a). </w:t>
      </w:r>
      <w:commentRangeStart w:id="388"/>
      <w:r w:rsidRPr="001851EA">
        <w:t>Higher-emission scenarios in the IPCC AR6 scenario database (IPCC categories C3 and higher) show less relative diversity than mitigation scenarios in the C1 and C2 categories and hence see a larger number of scenarios with lower weights</w:t>
      </w:r>
      <w:commentRangeEnd w:id="388"/>
      <w:r w:rsidR="00994816" w:rsidRPr="001851EA">
        <w:rPr>
          <w:rStyle w:val="CommentReference"/>
        </w:rPr>
        <w:commentReference w:id="388"/>
      </w:r>
      <w:r w:rsidRPr="001851EA">
        <w:t xml:space="preserve">. </w:t>
      </w:r>
      <w:r w:rsidR="00136CA1" w:rsidRPr="001851EA">
        <w:t>Th</w:t>
      </w:r>
      <w:r w:rsidR="00E472A8" w:rsidRPr="001851EA">
        <w:t xml:space="preserve">is feature can be understood </w:t>
      </w:r>
      <w:r w:rsidR="00925670" w:rsidRPr="001851EA">
        <w:t>when</w:t>
      </w:r>
      <w:r w:rsidR="00E472A8" w:rsidRPr="001851EA">
        <w:t xml:space="preserve"> considering that </w:t>
      </w:r>
      <w:r w:rsidR="00A40CA8" w:rsidRPr="001851EA">
        <w:t xml:space="preserve">the </w:t>
      </w:r>
      <w:r w:rsidR="00E472A8" w:rsidRPr="001851EA">
        <w:t xml:space="preserve">scenario </w:t>
      </w:r>
      <w:r w:rsidR="00A40CA8" w:rsidRPr="001851EA">
        <w:t>compilation</w:t>
      </w:r>
      <w:r w:rsidR="00E472A8" w:rsidRPr="001851EA">
        <w:t xml:space="preserve"> </w:t>
      </w:r>
      <w:r w:rsidR="000B0DB9" w:rsidRPr="001851EA">
        <w:t xml:space="preserve">by IPCC AR6 </w:t>
      </w:r>
      <w:r w:rsidR="00925670" w:rsidRPr="001851EA">
        <w:t>aimed</w:t>
      </w:r>
      <w:r w:rsidR="00A40CA8" w:rsidRPr="001851EA">
        <w:t xml:space="preserve"> to explore </w:t>
      </w:r>
      <w:r w:rsidR="006E1B0C" w:rsidRPr="001851EA">
        <w:t xml:space="preserve">diverse </w:t>
      </w:r>
      <w:r w:rsidR="00A40CA8" w:rsidRPr="001851EA">
        <w:t>mitigation futures</w:t>
      </w:r>
      <w:r w:rsidR="006E1B0C" w:rsidRPr="001851EA">
        <w:t xml:space="preserve">. </w:t>
      </w:r>
      <w:ins w:id="389" w:author="Beath, Hamish R" w:date="2025-08-28T12:34:00Z" w16du:dateUtc="2025-08-28T11:34:00Z">
        <w:r w:rsidR="004429F5">
          <w:t>Quality weights</w:t>
        </w:r>
      </w:ins>
      <w:ins w:id="390" w:author="Beath, Hamish R" w:date="2025-08-28T12:35:00Z" w16du:dateUtc="2025-08-28T11:35:00Z">
        <w:r w:rsidR="00F4626A">
          <w:t xml:space="preserve"> (Fig</w:t>
        </w:r>
      </w:ins>
      <w:ins w:id="391" w:author="Beath, Hamish R" w:date="2025-09-03T19:23:00Z" w16du:dateUtc="2025-09-03T18:23:00Z">
        <w:r w:rsidR="0035229F">
          <w:t>.</w:t>
        </w:r>
      </w:ins>
      <w:ins w:id="392" w:author="Beath, Hamish R" w:date="2025-08-28T12:35:00Z" w16du:dateUtc="2025-08-28T11:35:00Z">
        <w:r w:rsidR="00F4626A">
          <w:t xml:space="preserve"> 2d) </w:t>
        </w:r>
        <w:r w:rsidR="00C04512">
          <w:t xml:space="preserve">have a spikey distribution, </w:t>
        </w:r>
      </w:ins>
      <w:ins w:id="393" w:author="Beath, Hamish R" w:date="2025-08-28T12:36:00Z" w16du:dateUtc="2025-08-28T11:36:00Z">
        <w:r w:rsidR="00FC3863">
          <w:t xml:space="preserve">as </w:t>
        </w:r>
        <w:r w:rsidR="00E510C0">
          <w:t xml:space="preserve">scenarios from </w:t>
        </w:r>
        <w:r w:rsidR="009574BB">
          <w:t xml:space="preserve">specific </w:t>
        </w:r>
      </w:ins>
      <w:ins w:id="394" w:author="Beath, Hamish R" w:date="2025-09-01T14:18:00Z" w16du:dateUtc="2025-09-01T13:18:00Z">
        <w:r w:rsidR="00E155E6">
          <w:t>intercomparison projects</w:t>
        </w:r>
      </w:ins>
      <w:ins w:id="395" w:author="Beath, Hamish R" w:date="2025-09-03T19:37:00Z" w16du:dateUtc="2025-09-03T18:37:00Z">
        <w:r w:rsidR="00DB0A71">
          <w:t xml:space="preserve"> and models</w:t>
        </w:r>
      </w:ins>
      <w:ins w:id="396" w:author="Beath, Hamish R" w:date="2025-08-28T12:36:00Z" w16du:dateUtc="2025-08-28T11:36:00Z">
        <w:r w:rsidR="009574BB">
          <w:t xml:space="preserve"> have </w:t>
        </w:r>
      </w:ins>
      <w:ins w:id="397" w:author="Beath, Hamish R" w:date="2025-09-01T14:18:00Z" w16du:dateUtc="2025-09-01T13:18:00Z">
        <w:r w:rsidR="00E155E6">
          <w:t xml:space="preserve">harmonised </w:t>
        </w:r>
      </w:ins>
      <w:ins w:id="398" w:author="Beath, Hamish R" w:date="2025-08-28T12:36:00Z" w16du:dateUtc="2025-08-28T11:36:00Z">
        <w:r w:rsidR="009574BB">
          <w:t>input</w:t>
        </w:r>
        <w:r w:rsidR="00CF11B3">
          <w:t xml:space="preserve"> data</w:t>
        </w:r>
      </w:ins>
      <w:ins w:id="399" w:author="Beath, Hamish R" w:date="2025-09-04T20:52:00Z" w16du:dateUtc="2025-09-04T19:52:00Z">
        <w:r w:rsidR="00203E6F">
          <w:t>.</w:t>
        </w:r>
      </w:ins>
    </w:p>
    <w:p w14:paraId="47B69590" w14:textId="1E4A1A5B" w:rsidR="00BF256E" w:rsidRPr="001851EA" w:rsidRDefault="00965654" w:rsidP="00BF256E">
      <w:r w:rsidRPr="001851EA">
        <w:t xml:space="preserve">Visually, </w:t>
      </w:r>
      <w:ins w:id="400" w:author="Beath, Hamish R" w:date="2025-08-28T12:38:00Z" w16du:dateUtc="2025-08-28T11:38:00Z">
        <w:r w:rsidR="009A1236">
          <w:t>2050 CO</w:t>
        </w:r>
        <w:r w:rsidR="009A1236">
          <w:rPr>
            <w:vertAlign w:val="subscript"/>
          </w:rPr>
          <w:t>2</w:t>
        </w:r>
        <w:r w:rsidR="009A1236">
          <w:t xml:space="preserve"> </w:t>
        </w:r>
      </w:ins>
      <w:r w:rsidRPr="001851EA">
        <w:t xml:space="preserve">emission </w:t>
      </w:r>
      <w:ins w:id="401" w:author="Beath, Hamish R" w:date="2025-08-28T12:37:00Z" w16du:dateUtc="2025-08-28T11:37:00Z">
        <w:r w:rsidR="00533B1B">
          <w:t xml:space="preserve">and peak warming </w:t>
        </w:r>
      </w:ins>
      <w:r w:rsidRPr="001851EA">
        <w:t xml:space="preserve">ranges of C1 and C2 </w:t>
      </w:r>
      <w:del w:id="402" w:author="Beath, Hamish R" w:date="2025-08-28T12:37:00Z" w16du:dateUtc="2025-08-28T11:37:00Z">
        <w:r w:rsidRPr="001851EA" w:rsidDel="00533B1B">
          <w:delText>categories do not shift much</w:delText>
        </w:r>
      </w:del>
      <w:ins w:id="403" w:author="Beath, Hamish R" w:date="2025-08-28T12:37:00Z" w16du:dateUtc="2025-08-28T11:37:00Z">
        <w:r w:rsidR="00533B1B">
          <w:t>sh</w:t>
        </w:r>
      </w:ins>
      <w:ins w:id="404" w:author="Beath, Hamish R" w:date="2025-09-05T20:10:00Z" w16du:dateUtc="2025-09-05T19:10:00Z">
        <w:r w:rsidR="00F01E6B">
          <w:t>ow very little change</w:t>
        </w:r>
      </w:ins>
      <w:r w:rsidRPr="001851EA">
        <w:t xml:space="preserve"> (Fig</w:t>
      </w:r>
      <w:ins w:id="405" w:author="Beath, Hamish R" w:date="2025-08-28T12:38:00Z" w16du:dateUtc="2025-08-28T11:38:00Z">
        <w:r w:rsidR="00533B1B">
          <w:t>s</w:t>
        </w:r>
      </w:ins>
      <w:r w:rsidRPr="001851EA">
        <w:t>.</w:t>
      </w:r>
      <w:r w:rsidR="00C76147" w:rsidRPr="001851EA">
        <w:t> </w:t>
      </w:r>
      <w:r w:rsidR="00632036" w:rsidRPr="001851EA">
        <w:t>2</w:t>
      </w:r>
      <w:r w:rsidRPr="001851EA">
        <w:t>b</w:t>
      </w:r>
      <w:ins w:id="406" w:author="Beath, Hamish R" w:date="2025-08-28T12:38:00Z" w16du:dateUtc="2025-08-28T11:38:00Z">
        <w:r w:rsidR="00533B1B">
          <w:t xml:space="preserve">, c e </w:t>
        </w:r>
      </w:ins>
      <w:ins w:id="407" w:author="Beath, Hamish R" w:date="2025-09-04T11:44:00Z" w16du:dateUtc="2025-09-04T10:44:00Z">
        <w:r w:rsidR="007E39C7">
          <w:t>&amp;</w:t>
        </w:r>
      </w:ins>
      <w:ins w:id="408" w:author="Beath, Hamish R" w:date="2025-08-28T12:38:00Z" w16du:dateUtc="2025-08-28T11:38:00Z">
        <w:r w:rsidR="00533B1B">
          <w:t xml:space="preserve"> f</w:t>
        </w:r>
      </w:ins>
      <w:r w:rsidRPr="001851EA">
        <w:t>)</w:t>
      </w:r>
      <w:ins w:id="409" w:author="Beath, Hamish R" w:date="2025-08-28T12:39:00Z" w16du:dateUtc="2025-08-28T11:39:00Z">
        <w:r w:rsidR="00E85757">
          <w:t>.</w:t>
        </w:r>
      </w:ins>
      <w:del w:id="410" w:author="Beath, Hamish R" w:date="2025-08-28T12:39:00Z" w16du:dateUtc="2025-08-28T11:39:00Z">
        <w:r w:rsidRPr="001851EA" w:rsidDel="00E85757">
          <w:delText>,</w:delText>
        </w:r>
      </w:del>
      <w:ins w:id="411" w:author="Beath, Hamish R" w:date="2025-08-28T12:38:00Z" w16du:dateUtc="2025-08-28T11:38:00Z">
        <w:r w:rsidR="009A1236">
          <w:t xml:space="preserve"> </w:t>
        </w:r>
      </w:ins>
      <w:ins w:id="412" w:author="Beath, Hamish R" w:date="2025-09-05T09:15:00Z" w16du:dateUtc="2025-09-05T08:15:00Z">
        <w:r w:rsidR="00305F7A">
          <w:t xml:space="preserve">For </w:t>
        </w:r>
      </w:ins>
      <w:ins w:id="413" w:author="Beath, Hamish R" w:date="2025-09-05T09:14:00Z" w16du:dateUtc="2025-09-05T08:14:00Z">
        <w:r w:rsidR="00305F7A">
          <w:t xml:space="preserve">our diversity weighting, there are </w:t>
        </w:r>
      </w:ins>
      <w:ins w:id="414" w:author="Beath, Hamish R" w:date="2025-09-05T20:10:00Z" w16du:dateUtc="2025-09-05T19:10:00Z">
        <w:r w:rsidR="00F01E6B">
          <w:t xml:space="preserve">minor </w:t>
        </w:r>
      </w:ins>
      <w:ins w:id="415" w:author="Beath, Hamish R" w:date="2025-09-05T09:14:00Z" w16du:dateUtc="2025-09-05T08:14:00Z">
        <w:r w:rsidR="00305F7A">
          <w:t>reductions in the median</w:t>
        </w:r>
      </w:ins>
      <w:ins w:id="416" w:author="Beath, Hamish R" w:date="2025-09-05T09:15:00Z" w16du:dateUtc="2025-09-05T08:15:00Z">
        <w:r w:rsidR="00305F7A">
          <w:t xml:space="preserve"> 2050</w:t>
        </w:r>
        <w:r w:rsidR="00305F7A" w:rsidRPr="00305F7A">
          <w:t xml:space="preserve"> </w:t>
        </w:r>
        <w:r w:rsidR="00305F7A">
          <w:t>CO</w:t>
        </w:r>
        <w:r w:rsidR="00305F7A" w:rsidRPr="00305F7A">
          <w:rPr>
            <w:vertAlign w:val="subscript"/>
            <w:rPrChange w:id="417" w:author="Beath, Hamish R" w:date="2025-09-05T09:15:00Z" w16du:dateUtc="2025-09-05T08:15:00Z">
              <w:rPr/>
            </w:rPrChange>
          </w:rPr>
          <w:t>2</w:t>
        </w:r>
        <w:r w:rsidR="00305F7A">
          <w:t xml:space="preserve"> emissions</w:t>
        </w:r>
      </w:ins>
      <w:ins w:id="418" w:author="Beath, Hamish R" w:date="2025-09-05T09:14:00Z" w16du:dateUtc="2025-09-05T08:14:00Z">
        <w:r w:rsidR="00305F7A">
          <w:t xml:space="preserve"> for C1 and C1a, with all categories seeing a widening of IQRs and 5</w:t>
        </w:r>
        <w:r w:rsidR="00305F7A" w:rsidRPr="00B35CAF">
          <w:rPr>
            <w:vertAlign w:val="superscript"/>
          </w:rPr>
          <w:t>th</w:t>
        </w:r>
        <w:r w:rsidR="00305F7A">
          <w:t>-95</w:t>
        </w:r>
        <w:r w:rsidR="00305F7A" w:rsidRPr="00B35CAF">
          <w:rPr>
            <w:vertAlign w:val="superscript"/>
          </w:rPr>
          <w:t>th</w:t>
        </w:r>
        <w:r w:rsidR="00305F7A">
          <w:t xml:space="preserve"> percentile ranges</w:t>
        </w:r>
      </w:ins>
      <w:ins w:id="419" w:author="Beath, Hamish R" w:date="2025-09-05T09:15:00Z" w16du:dateUtc="2025-09-05T08:15:00Z">
        <w:r w:rsidR="00305F7A">
          <w:t xml:space="preserve"> (Fig. 2b)</w:t>
        </w:r>
      </w:ins>
      <w:ins w:id="420" w:author="Beath, Hamish R" w:date="2025-09-05T09:14:00Z" w16du:dateUtc="2025-09-05T08:14:00Z">
        <w:r w:rsidR="00305F7A">
          <w:t>.</w:t>
        </w:r>
      </w:ins>
      <w:ins w:id="421" w:author="Beath, Hamish R" w:date="2025-09-05T09:15:00Z" w16du:dateUtc="2025-09-05T08:15:00Z">
        <w:r w:rsidR="00305F7A">
          <w:t xml:space="preserve"> </w:t>
        </w:r>
      </w:ins>
      <w:ins w:id="422" w:author="Beath, Hamish R" w:date="2025-09-05T09:16:00Z" w16du:dateUtc="2025-09-05T08:16:00Z">
        <w:r w:rsidR="00305F7A">
          <w:t xml:space="preserve">The median peak temperatures barely change for C1 and C1a, </w:t>
        </w:r>
      </w:ins>
      <w:ins w:id="423" w:author="Beath, Hamish R" w:date="2025-09-05T09:17:00Z" w16du:dateUtc="2025-09-05T08:17:00Z">
        <w:r w:rsidR="00305F7A">
          <w:t xml:space="preserve">with C2 showing a </w:t>
        </w:r>
      </w:ins>
      <w:ins w:id="424" w:author="Beath, Hamish R" w:date="2025-09-05T09:18:00Z" w16du:dateUtc="2025-09-05T08:18:00Z">
        <w:r w:rsidR="0065234B">
          <w:t>visible</w:t>
        </w:r>
      </w:ins>
      <w:ins w:id="425" w:author="Beath, Hamish R" w:date="2025-09-05T09:17:00Z" w16du:dateUtc="2025-09-05T08:17:00Z">
        <w:r w:rsidR="00305F7A">
          <w:t xml:space="preserve"> reduction</w:t>
        </w:r>
      </w:ins>
      <w:ins w:id="426" w:author="Beath, Hamish R" w:date="2025-09-05T09:18:00Z" w16du:dateUtc="2025-09-05T08:18:00Z">
        <w:r w:rsidR="0065234B">
          <w:t>; all categories have</w:t>
        </w:r>
      </w:ins>
      <w:ins w:id="427" w:author="Beath, Hamish R" w:date="2025-08-28T13:07:00Z" w16du:dateUtc="2025-08-28T12:07:00Z">
        <w:r w:rsidR="00103A1B">
          <w:t xml:space="preserve"> </w:t>
        </w:r>
      </w:ins>
      <w:ins w:id="428" w:author="Beath, Hamish R" w:date="2025-09-05T09:18:00Z" w16du:dateUtc="2025-09-05T08:18:00Z">
        <w:r w:rsidR="0065234B">
          <w:t>a</w:t>
        </w:r>
      </w:ins>
      <w:ins w:id="429" w:author="Beath, Hamish R" w:date="2025-08-28T13:07:00Z" w16du:dateUtc="2025-08-28T12:07:00Z">
        <w:r w:rsidR="00103A1B">
          <w:t xml:space="preserve"> widening </w:t>
        </w:r>
      </w:ins>
      <w:ins w:id="430" w:author="Beath, Hamish R" w:date="2025-08-30T13:30:00Z" w16du:dateUtc="2025-08-30T12:30:00Z">
        <w:r w:rsidR="0021458E">
          <w:t>of interquartile ranges</w:t>
        </w:r>
      </w:ins>
      <w:ins w:id="431" w:author="Beath, Hamish R" w:date="2025-08-28T13:07:00Z" w16du:dateUtc="2025-08-28T12:07:00Z">
        <w:r w:rsidR="00103A1B">
          <w:t>.</w:t>
        </w:r>
      </w:ins>
      <w:ins w:id="432" w:author="Beath, Hamish R" w:date="2025-09-03T19:40:00Z" w16du:dateUtc="2025-09-03T18:40:00Z">
        <w:r w:rsidR="00DB0A71">
          <w:t xml:space="preserve"> </w:t>
        </w:r>
      </w:ins>
      <w:ins w:id="433" w:author="Beath, Hamish R" w:date="2025-08-28T13:07:00Z" w16du:dateUtc="2025-08-28T12:07:00Z">
        <w:r w:rsidR="00103A1B">
          <w:t xml:space="preserve">For </w:t>
        </w:r>
        <w:r w:rsidR="00B9689E">
          <w:t>qu</w:t>
        </w:r>
      </w:ins>
      <w:ins w:id="434" w:author="Beath, Hamish R" w:date="2025-08-28T13:08:00Z" w16du:dateUtc="2025-08-28T12:08:00Z">
        <w:r w:rsidR="00B9689E">
          <w:t>ality we</w:t>
        </w:r>
        <w:r w:rsidR="00BE74F3">
          <w:t>ighting</w:t>
        </w:r>
      </w:ins>
      <w:ins w:id="435" w:author="Beath, Hamish R" w:date="2025-08-30T13:30:00Z" w16du:dateUtc="2025-08-30T12:30:00Z">
        <w:r w:rsidR="0021458E">
          <w:t xml:space="preserve"> (Fig</w:t>
        </w:r>
      </w:ins>
      <w:ins w:id="436" w:author="Beath, Hamish R" w:date="2025-08-30T13:31:00Z" w16du:dateUtc="2025-08-30T12:31:00Z">
        <w:r w:rsidR="0021458E">
          <w:t>s 2</w:t>
        </w:r>
      </w:ins>
      <w:ins w:id="437" w:author="Beath, Hamish R" w:date="2025-08-31T11:23:00Z" w16du:dateUtc="2025-08-31T10:23:00Z">
        <w:r w:rsidR="00541259">
          <w:t>e &amp; f)</w:t>
        </w:r>
      </w:ins>
      <w:ins w:id="438" w:author="Beath, Hamish R" w:date="2025-08-28T13:08:00Z" w16du:dateUtc="2025-08-28T12:08:00Z">
        <w:r w:rsidR="00BE74F3">
          <w:t>, the impact</w:t>
        </w:r>
      </w:ins>
      <w:ins w:id="439" w:author="Beath, Hamish R" w:date="2025-09-04T11:48:00Z" w16du:dateUtc="2025-09-04T10:48:00Z">
        <w:r w:rsidR="007E39C7">
          <w:t xml:space="preserve"> on medians</w:t>
        </w:r>
      </w:ins>
      <w:ins w:id="440" w:author="Beath, Hamish R" w:date="2025-08-28T13:08:00Z" w16du:dateUtc="2025-08-28T12:08:00Z">
        <w:r w:rsidR="00BE74F3">
          <w:t xml:space="preserve"> varies between temperature categories.</w:t>
        </w:r>
      </w:ins>
      <w:r w:rsidRPr="001851EA">
        <w:t xml:space="preserve"> </w:t>
      </w:r>
      <w:del w:id="441" w:author="Beath, Hamish R" w:date="2025-08-28T13:08:00Z" w16du:dateUtc="2025-08-28T12:08:00Z">
        <w:r w:rsidRPr="001851EA" w:rsidDel="00BE74F3">
          <w:delText xml:space="preserve">but a more thorough analysis reveals </w:delText>
        </w:r>
        <w:r w:rsidR="00A963A0" w:rsidRPr="001851EA" w:rsidDel="00BE74F3">
          <w:delText>additional and consistent</w:delText>
        </w:r>
        <w:r w:rsidRPr="001851EA" w:rsidDel="00BE74F3">
          <w:delText xml:space="preserve"> interpretative insights.  </w:delText>
        </w:r>
      </w:del>
    </w:p>
    <w:p w14:paraId="47B69591" w14:textId="6D83544C" w:rsidR="009139E6" w:rsidRPr="001851EA" w:rsidRDefault="00965654" w:rsidP="009139E6">
      <w:pPr>
        <w:jc w:val="center"/>
      </w:pPr>
      <w:r w:rsidRPr="00C17E0A">
        <w:lastRenderedPageBreak/>
        <w:t xml:space="preserve"> </w:t>
      </w:r>
      <w:commentRangeStart w:id="442"/>
      <w:ins w:id="443" w:author="Beath, Hamish R" w:date="2025-08-27T23:01:00Z" w16du:dateUtc="2025-08-27T22:01:00Z">
        <w:r w:rsidR="008A4C11">
          <w:rPr>
            <w:noProof/>
          </w:rPr>
          <w:drawing>
            <wp:inline distT="0" distB="0" distL="0" distR="0" wp14:anchorId="6245E27D" wp14:editId="070F8451">
              <wp:extent cx="5731510" cy="4087495"/>
              <wp:effectExtent l="0" t="0" r="0" b="0"/>
              <wp:docPr id="11615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2689" name="Picture 116152689"/>
                      <pic:cNvPicPr/>
                    </pic:nvPicPr>
                    <pic:blipFill>
                      <a:blip r:embed="rId13"/>
                      <a:stretch>
                        <a:fillRect/>
                      </a:stretch>
                    </pic:blipFill>
                    <pic:spPr>
                      <a:xfrm>
                        <a:off x="0" y="0"/>
                        <a:ext cx="5731510" cy="4087495"/>
                      </a:xfrm>
                      <a:prstGeom prst="rect">
                        <a:avLst/>
                      </a:prstGeom>
                    </pic:spPr>
                  </pic:pic>
                </a:graphicData>
              </a:graphic>
            </wp:inline>
          </w:drawing>
        </w:r>
      </w:ins>
      <w:commentRangeEnd w:id="442"/>
      <w:ins w:id="444" w:author="Beath, Hamish R" w:date="2025-09-06T09:35:00Z" w16du:dateUtc="2025-09-06T08:35:00Z">
        <w:r w:rsidR="00CF22E9">
          <w:rPr>
            <w:rStyle w:val="CommentReference"/>
          </w:rPr>
          <w:commentReference w:id="442"/>
        </w:r>
      </w:ins>
      <w:commentRangeStart w:id="445"/>
      <w:ins w:id="446" w:author="Rogelj, Joeri" w:date="2024-12-05T17:26:00Z" w16du:dateUtc="2024-12-05T17:26:00Z">
        <w:del w:id="447" w:author="Beath, Hamish R" w:date="2025-08-27T23:01:00Z" w16du:dateUtc="2025-08-27T22:01:00Z">
          <w:r w:rsidR="00417539" w:rsidRPr="00417539" w:rsidDel="008A4C11">
            <w:rPr>
              <w:noProof/>
            </w:rPr>
            <w:drawing>
              <wp:inline distT="0" distB="0" distL="0" distR="0" wp14:anchorId="01AEFFB0" wp14:editId="042FB430">
                <wp:extent cx="4384110" cy="5154948"/>
                <wp:effectExtent l="0" t="0" r="0" b="1270"/>
                <wp:docPr id="1844381874" name="Picture 1" descr="A graph of different we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81874" name="Picture 1" descr="A graph of different weight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410879" cy="5186424"/>
                        </a:xfrm>
                        <a:prstGeom prst="rect">
                          <a:avLst/>
                        </a:prstGeom>
                      </pic:spPr>
                    </pic:pic>
                  </a:graphicData>
                </a:graphic>
              </wp:inline>
            </w:drawing>
          </w:r>
        </w:del>
      </w:ins>
      <w:commentRangeEnd w:id="445"/>
      <w:r w:rsidR="00C54134">
        <w:rPr>
          <w:rStyle w:val="CommentReference"/>
        </w:rPr>
        <w:commentReference w:id="445"/>
      </w:r>
      <w:commentRangeStart w:id="448"/>
      <w:commentRangeEnd w:id="448"/>
      <w:r w:rsidR="00994816" w:rsidRPr="001851EA">
        <w:rPr>
          <w:rStyle w:val="CommentReference"/>
        </w:rPr>
        <w:commentReference w:id="448"/>
      </w:r>
    </w:p>
    <w:p w14:paraId="30C7EFD3" w14:textId="024EC8AD" w:rsidR="0065234B" w:rsidRDefault="00965654" w:rsidP="00F963E5">
      <w:pPr>
        <w:rPr>
          <w:ins w:id="449" w:author="Beath, Hamish R" w:date="2025-09-05T09:21:00Z" w16du:dateUtc="2025-09-05T08:21:00Z"/>
        </w:rPr>
      </w:pPr>
      <w:r w:rsidRPr="001851EA">
        <w:rPr>
          <w:b/>
          <w:bCs/>
        </w:rPr>
        <w:t xml:space="preserve">Figure </w:t>
      </w:r>
      <w:r w:rsidR="00632036" w:rsidRPr="001851EA">
        <w:rPr>
          <w:b/>
          <w:bCs/>
        </w:rPr>
        <w:t>2</w:t>
      </w:r>
      <w:r w:rsidRPr="001851EA">
        <w:rPr>
          <w:b/>
          <w:bCs/>
        </w:rPr>
        <w:t xml:space="preserve"> | Diversity weighting of scenarios available in the IPCC AR6 scenario database. a. </w:t>
      </w:r>
      <w:r w:rsidRPr="001851EA">
        <w:t xml:space="preserve">Diversity weights </w:t>
      </w:r>
      <w:r w:rsidRPr="001851EA">
        <w:rPr>
          <w:i/>
          <w:iCs/>
        </w:rPr>
        <w:t>D(</w:t>
      </w:r>
      <w:proofErr w:type="spellStart"/>
      <w:r w:rsidRPr="001851EA">
        <w:rPr>
          <w:i/>
          <w:iCs/>
        </w:rPr>
        <w:t>i</w:t>
      </w:r>
      <w:proofErr w:type="spellEnd"/>
      <w:r w:rsidRPr="001851EA">
        <w:rPr>
          <w:i/>
          <w:iCs/>
        </w:rPr>
        <w:t>)</w:t>
      </w:r>
      <w:r w:rsidRPr="001851EA">
        <w:t xml:space="preserve"> for scenarios per IPCC scenario category; </w:t>
      </w:r>
      <w:r w:rsidRPr="001851EA">
        <w:rPr>
          <w:b/>
          <w:bCs/>
        </w:rPr>
        <w:t>b.</w:t>
      </w:r>
      <w:r w:rsidRPr="001851EA">
        <w:t xml:space="preserve"> </w:t>
      </w:r>
      <w:ins w:id="450" w:author="Beath, Hamish R" w:date="2025-08-28T13:22:00Z" w16du:dateUtc="2025-08-28T12:22:00Z">
        <w:r w:rsidR="00951E0A">
          <w:t>unweighted</w:t>
        </w:r>
      </w:ins>
      <w:ins w:id="451" w:author="Beath, Hamish R" w:date="2025-08-28T13:21:00Z" w16du:dateUtc="2025-08-28T12:21:00Z">
        <w:r w:rsidR="00150996">
          <w:t xml:space="preserve"> and </w:t>
        </w:r>
      </w:ins>
      <w:ins w:id="452" w:author="Beath, Hamish R" w:date="2025-08-28T13:22:00Z" w16du:dateUtc="2025-08-28T12:22:00Z">
        <w:r w:rsidR="00951E0A">
          <w:t xml:space="preserve">diversity </w:t>
        </w:r>
      </w:ins>
      <w:ins w:id="453" w:author="Beath, Hamish R" w:date="2025-08-28T13:21:00Z" w16du:dateUtc="2025-08-28T12:21:00Z">
        <w:r w:rsidR="00150996">
          <w:t>weighted di</w:t>
        </w:r>
      </w:ins>
      <w:ins w:id="454" w:author="Beath, Hamish R" w:date="2025-08-28T13:22:00Z" w16du:dateUtc="2025-08-28T12:22:00Z">
        <w:r w:rsidR="00150996">
          <w:t>stributions for 2050 CO</w:t>
        </w:r>
        <w:r w:rsidR="00150996">
          <w:rPr>
            <w:vertAlign w:val="subscript"/>
          </w:rPr>
          <w:t>2</w:t>
        </w:r>
        <w:r w:rsidR="00951E0A">
          <w:rPr>
            <w:vertAlign w:val="subscript"/>
          </w:rPr>
          <w:t xml:space="preserve">;  </w:t>
        </w:r>
        <w:r w:rsidR="00951E0A">
          <w:rPr>
            <w:b/>
            <w:bCs/>
          </w:rPr>
          <w:t>c</w:t>
        </w:r>
        <w:r w:rsidR="00951E0A" w:rsidRPr="001851EA">
          <w:rPr>
            <w:b/>
            <w:bCs/>
          </w:rPr>
          <w:t>.</w:t>
        </w:r>
        <w:r w:rsidR="00951E0A" w:rsidRPr="001851EA">
          <w:t xml:space="preserve"> </w:t>
        </w:r>
        <w:r w:rsidR="00951E0A">
          <w:t>unweighted and diversity weighted distributions for median peak temperature (</w:t>
        </w:r>
      </w:ins>
      <w:ins w:id="455" w:author="Beath, Hamish R" w:date="2025-08-28T13:23:00Z" w16du:dateUtc="2025-08-28T12:23:00Z">
        <w:r w:rsidR="00951E0A">
          <w:t xml:space="preserve">MAGICCC); </w:t>
        </w:r>
        <w:r w:rsidR="00A50AD3" w:rsidRPr="00A50AD3">
          <w:rPr>
            <w:b/>
            <w:bCs/>
            <w:rPrChange w:id="456" w:author="Beath, Hamish R" w:date="2025-08-28T13:23:00Z" w16du:dateUtc="2025-08-28T12:23:00Z">
              <w:rPr/>
            </w:rPrChange>
          </w:rPr>
          <w:t>d</w:t>
        </w:r>
        <w:r w:rsidR="00A50AD3">
          <w:rPr>
            <w:b/>
            <w:bCs/>
          </w:rPr>
          <w:t xml:space="preserve"> </w:t>
        </w:r>
        <w:r w:rsidR="00A50AD3">
          <w:t xml:space="preserve">Quality </w:t>
        </w:r>
        <w:r w:rsidR="00A50AD3" w:rsidRPr="001851EA">
          <w:t xml:space="preserve">weights </w:t>
        </w:r>
        <w:r w:rsidR="00A50AD3">
          <w:rPr>
            <w:i/>
            <w:iCs/>
          </w:rPr>
          <w:t>Q</w:t>
        </w:r>
        <w:r w:rsidR="00A50AD3" w:rsidRPr="001851EA">
          <w:rPr>
            <w:i/>
            <w:iCs/>
          </w:rPr>
          <w:t>(</w:t>
        </w:r>
        <w:proofErr w:type="spellStart"/>
        <w:r w:rsidR="00A50AD3" w:rsidRPr="001851EA">
          <w:rPr>
            <w:i/>
            <w:iCs/>
          </w:rPr>
          <w:t>i</w:t>
        </w:r>
        <w:proofErr w:type="spellEnd"/>
        <w:r w:rsidR="00A50AD3" w:rsidRPr="001851EA">
          <w:rPr>
            <w:i/>
            <w:iCs/>
          </w:rPr>
          <w:t>)</w:t>
        </w:r>
        <w:r w:rsidR="00A50AD3" w:rsidRPr="001851EA">
          <w:t xml:space="preserve"> for scenarios per IPCC scenario category</w:t>
        </w:r>
        <w:r w:rsidR="00A50AD3">
          <w:t>;</w:t>
        </w:r>
      </w:ins>
      <w:ins w:id="457" w:author="Beath, Hamish R" w:date="2025-08-28T13:24:00Z" w16du:dateUtc="2025-08-28T12:24:00Z">
        <w:r w:rsidR="005A56D3">
          <w:t xml:space="preserve"> </w:t>
        </w:r>
        <w:r w:rsidR="005A56D3">
          <w:rPr>
            <w:b/>
            <w:bCs/>
          </w:rPr>
          <w:t>e</w:t>
        </w:r>
        <w:r w:rsidR="005A56D3" w:rsidRPr="001851EA">
          <w:rPr>
            <w:b/>
            <w:bCs/>
          </w:rPr>
          <w:t>.</w:t>
        </w:r>
        <w:r w:rsidR="005A56D3" w:rsidRPr="001851EA">
          <w:t xml:space="preserve"> </w:t>
        </w:r>
        <w:r w:rsidR="005A56D3">
          <w:t>unweighted and diversity weighted distributions for 2050 CO</w:t>
        </w:r>
        <w:r w:rsidR="005A56D3">
          <w:rPr>
            <w:vertAlign w:val="subscript"/>
          </w:rPr>
          <w:t xml:space="preserve">2 </w:t>
        </w:r>
      </w:ins>
      <w:ins w:id="458" w:author="Beath, Hamish R" w:date="2025-08-28T13:23:00Z" w16du:dateUtc="2025-08-28T12:23:00Z">
        <w:r w:rsidR="00A50AD3">
          <w:t xml:space="preserve"> </w:t>
        </w:r>
      </w:ins>
      <w:ins w:id="459" w:author="Beath, Hamish R" w:date="2025-08-28T13:24:00Z" w16du:dateUtc="2025-08-28T12:24:00Z">
        <w:r w:rsidR="005A56D3">
          <w:rPr>
            <w:b/>
            <w:bCs/>
          </w:rPr>
          <w:t>f</w:t>
        </w:r>
      </w:ins>
      <w:ins w:id="460" w:author="Beath, Hamish R" w:date="2025-08-28T13:23:00Z" w16du:dateUtc="2025-08-28T12:23:00Z">
        <w:r w:rsidR="00A50AD3" w:rsidRPr="001851EA">
          <w:rPr>
            <w:b/>
            <w:bCs/>
          </w:rPr>
          <w:t>.</w:t>
        </w:r>
        <w:r w:rsidR="00A50AD3" w:rsidRPr="001851EA">
          <w:t xml:space="preserve"> </w:t>
        </w:r>
        <w:r w:rsidR="00A50AD3">
          <w:t>unweighted and quality weighted distributions for median peak temperature (MAGICCC)</w:t>
        </w:r>
      </w:ins>
      <w:ins w:id="461" w:author="Beath, Hamish R" w:date="2025-08-28T13:24:00Z" w16du:dateUtc="2025-08-28T12:24:00Z">
        <w:r w:rsidR="00504109">
          <w:t xml:space="preserve">. For panels </w:t>
        </w:r>
        <w:r w:rsidR="00790DC3">
          <w:t xml:space="preserve">b, c e and f, </w:t>
        </w:r>
        <w:r w:rsidR="009E4678">
          <w:t>the darker coloured distribut</w:t>
        </w:r>
      </w:ins>
      <w:ins w:id="462" w:author="Beath, Hamish R" w:date="2025-08-28T13:25:00Z" w16du:dateUtc="2025-08-28T12:25:00Z">
        <w:r w:rsidR="009E4678">
          <w:t>ions</w:t>
        </w:r>
      </w:ins>
      <w:ins w:id="463" w:author="Beath, Hamish R" w:date="2025-08-28T13:27:00Z" w16du:dateUtc="2025-08-28T12:27:00Z">
        <w:r w:rsidR="009D62D5">
          <w:t xml:space="preserve"> for each temperature</w:t>
        </w:r>
      </w:ins>
      <w:ins w:id="464" w:author="Beath, Hamish R" w:date="2025-08-28T13:25:00Z" w16du:dateUtc="2025-08-28T12:25:00Z">
        <w:r w:rsidR="009E4678">
          <w:t xml:space="preserve"> </w:t>
        </w:r>
        <w:r w:rsidR="003A0556">
          <w:t xml:space="preserve">represented weighted </w:t>
        </w:r>
        <w:r w:rsidR="00BE6428">
          <w:t xml:space="preserve">ones. </w:t>
        </w:r>
      </w:ins>
      <w:ins w:id="465" w:author="Beath, Hamish R" w:date="2025-08-28T13:27:00Z" w16du:dateUtc="2025-08-28T12:27:00Z">
        <w:r w:rsidR="009D62D5">
          <w:t xml:space="preserve">The wides shaded ranges represent the </w:t>
        </w:r>
        <w:r w:rsidR="0003206E">
          <w:t>5</w:t>
        </w:r>
        <w:r w:rsidR="0003206E" w:rsidRPr="0003206E">
          <w:rPr>
            <w:vertAlign w:val="superscript"/>
            <w:rPrChange w:id="466" w:author="Beath, Hamish R" w:date="2025-08-28T13:27:00Z" w16du:dateUtc="2025-08-28T12:27:00Z">
              <w:rPr/>
            </w:rPrChange>
          </w:rPr>
          <w:t>th</w:t>
        </w:r>
        <w:r w:rsidR="0003206E">
          <w:t xml:space="preserve"> and 95</w:t>
        </w:r>
        <w:r w:rsidR="0003206E" w:rsidRPr="0003206E">
          <w:rPr>
            <w:vertAlign w:val="superscript"/>
            <w:rPrChange w:id="467" w:author="Beath, Hamish R" w:date="2025-08-28T13:27:00Z" w16du:dateUtc="2025-08-28T12:27:00Z">
              <w:rPr/>
            </w:rPrChange>
          </w:rPr>
          <w:t>th</w:t>
        </w:r>
        <w:r w:rsidR="0003206E">
          <w:t xml:space="preserve"> percentiles, w</w:t>
        </w:r>
        <w:r w:rsidR="006F41A2">
          <w:t xml:space="preserve">ith the </w:t>
        </w:r>
      </w:ins>
      <w:ins w:id="468" w:author="Beath, Hamish R" w:date="2025-08-30T13:46:00Z" w16du:dateUtc="2025-08-30T12:46:00Z">
        <w:r w:rsidR="000B293A">
          <w:t>narrow</w:t>
        </w:r>
      </w:ins>
      <w:ins w:id="469" w:author="Beath, Hamish R" w:date="2025-08-28T13:28:00Z" w16du:dateUtc="2025-08-28T12:28:00Z">
        <w:r w:rsidR="005B1EDB">
          <w:t xml:space="preserve"> ones the </w:t>
        </w:r>
        <w:r w:rsidR="00EB5CC7" w:rsidRPr="001851EA">
          <w:t>interquartile range.</w:t>
        </w:r>
        <w:commentRangeStart w:id="470"/>
        <w:commentRangeEnd w:id="470"/>
        <w:r w:rsidR="00EB5CC7" w:rsidRPr="001851EA">
          <w:rPr>
            <w:rStyle w:val="CommentReference"/>
          </w:rPr>
          <w:commentReference w:id="470"/>
        </w:r>
        <w:commentRangeStart w:id="471"/>
        <w:commentRangeStart w:id="472"/>
        <w:commentRangeEnd w:id="471"/>
        <w:r w:rsidR="00EB5CC7">
          <w:rPr>
            <w:rStyle w:val="CommentReference"/>
          </w:rPr>
          <w:commentReference w:id="471"/>
        </w:r>
      </w:ins>
      <w:commentRangeEnd w:id="472"/>
      <w:ins w:id="473" w:author="Beath, Hamish R" w:date="2025-08-30T13:44:00Z" w16du:dateUtc="2025-08-30T12:44:00Z">
        <w:r w:rsidR="00B57635">
          <w:rPr>
            <w:rStyle w:val="CommentReference"/>
          </w:rPr>
          <w:commentReference w:id="472"/>
        </w:r>
      </w:ins>
      <w:ins w:id="474" w:author="Beath, Hamish R" w:date="2025-09-06T12:23:00Z" w16du:dateUtc="2025-09-06T11:23:00Z">
        <w:r w:rsidR="00757361">
          <w:t xml:space="preserve"> </w:t>
        </w:r>
        <w:r w:rsidR="00757361">
          <w:t>W</w:t>
        </w:r>
        <w:r w:rsidR="00757361" w:rsidRPr="00B527B4">
          <w:t xml:space="preserve">eighted and unweighted quantiles </w:t>
        </w:r>
        <w:r w:rsidR="00757361">
          <w:t>are</w:t>
        </w:r>
        <w:r w:rsidR="00757361" w:rsidRPr="00B527B4">
          <w:t xml:space="preserve"> computed using the same non-interpolating </w:t>
        </w:r>
        <w:r w:rsidR="00757361">
          <w:t xml:space="preserve">approach </w:t>
        </w:r>
        <w:r w:rsidR="00757361" w:rsidRPr="00757361">
          <w:t>(see Methods).</w:t>
        </w:r>
      </w:ins>
    </w:p>
    <w:p w14:paraId="47B69592" w14:textId="15A3F882" w:rsidR="009139E6" w:rsidRPr="001851EA" w:rsidDel="00EB5CC7" w:rsidRDefault="0065234B" w:rsidP="009139E6">
      <w:pPr>
        <w:rPr>
          <w:del w:id="475" w:author="Beath, Hamish R" w:date="2025-08-28T13:28:00Z" w16du:dateUtc="2025-08-28T12:28:00Z"/>
        </w:rPr>
      </w:pPr>
      <w:ins w:id="476" w:author="Beath, Hamish R" w:date="2025-09-05T09:21:00Z" w16du:dateUtc="2025-09-05T08:21:00Z">
        <w:r>
          <w:t>L</w:t>
        </w:r>
      </w:ins>
      <w:ins w:id="477" w:author="Beath, Hamish R" w:date="2025-08-30T13:32:00Z" w16du:dateUtc="2025-08-30T12:32:00Z">
        <w:r w:rsidR="0021458E">
          <w:t xml:space="preserve">ooking </w:t>
        </w:r>
      </w:ins>
      <w:ins w:id="478" w:author="Beath, Hamish R" w:date="2025-09-05T09:22:00Z" w16du:dateUtc="2025-09-05T08:22:00Z">
        <w:r>
          <w:t>at</w:t>
        </w:r>
      </w:ins>
      <w:ins w:id="479" w:author="Beath, Hamish R" w:date="2025-08-30T13:32:00Z" w16du:dateUtc="2025-08-30T12:32:00Z">
        <w:r w:rsidR="0021458E">
          <w:t xml:space="preserve"> </w:t>
        </w:r>
      </w:ins>
      <w:ins w:id="480" w:author="Beath, Hamish R" w:date="2025-09-05T09:22:00Z" w16du:dateUtc="2025-09-05T08:22:00Z">
        <w:r>
          <w:t xml:space="preserve">other </w:t>
        </w:r>
      </w:ins>
      <w:del w:id="481" w:author="Beath, Hamish R" w:date="2025-08-28T13:28:00Z" w16du:dateUtc="2025-08-28T12:28:00Z">
        <w:r w:rsidR="00965654" w:rsidRPr="001851EA" w:rsidDel="00EB5CC7">
          <w:delText>visual comparison of weighted and unweighted global CO</w:delText>
        </w:r>
        <w:r w:rsidR="00965654" w:rsidRPr="001851EA" w:rsidDel="00EB5CC7">
          <w:rPr>
            <w:vertAlign w:val="subscript"/>
          </w:rPr>
          <w:delText>2</w:delText>
        </w:r>
        <w:r w:rsidR="00965654" w:rsidRPr="001851EA" w:rsidDel="00EB5CC7">
          <w:delText xml:space="preserve"> emission ranges of C1 and C2 categories. </w:delText>
        </w:r>
        <w:commentRangeStart w:id="482"/>
        <w:r w:rsidR="00965654" w:rsidRPr="001851EA" w:rsidDel="00EB5CC7">
          <w:delText>IQR: interquartile range</w:delText>
        </w:r>
        <w:r w:rsidR="000210BC" w:rsidRPr="001851EA" w:rsidDel="00EB5CC7">
          <w:delText>.</w:delText>
        </w:r>
        <w:commentRangeEnd w:id="482"/>
        <w:r w:rsidR="004E1D76" w:rsidRPr="001851EA" w:rsidDel="00EB5CC7">
          <w:rPr>
            <w:rStyle w:val="CommentReference"/>
          </w:rPr>
          <w:commentReference w:id="482"/>
        </w:r>
      </w:del>
    </w:p>
    <w:p w14:paraId="7DCAFE5C" w14:textId="60F39C03" w:rsidR="00D6430E" w:rsidRPr="00152FF1" w:rsidRDefault="00965654" w:rsidP="00F963E5">
      <w:pPr>
        <w:rPr>
          <w:ins w:id="483" w:author="Beath, Hamish R" w:date="2025-08-31T10:12:00Z" w16du:dateUtc="2025-08-31T09:12:00Z"/>
        </w:rPr>
      </w:pPr>
      <w:del w:id="484" w:author="Beath, Hamish R" w:date="2025-08-29T20:40:00Z" w16du:dateUtc="2025-08-29T19:40:00Z">
        <w:r w:rsidRPr="001851EA" w:rsidDel="00F86A45">
          <w:delText>Key</w:delText>
        </w:r>
      </w:del>
      <w:del w:id="485" w:author="Beath, Hamish R" w:date="2025-08-30T13:32:00Z" w16du:dateUtc="2025-08-30T12:32:00Z">
        <w:r w:rsidRPr="001851EA" w:rsidDel="0021458E">
          <w:delText xml:space="preserve"> </w:delText>
        </w:r>
      </w:del>
      <w:del w:id="486" w:author="Beath, Hamish R" w:date="2025-09-04T12:05:00Z" w16du:dateUtc="2025-09-04T11:05:00Z">
        <w:r w:rsidRPr="001851EA" w:rsidDel="00F963E5">
          <w:delText>assessment quantities</w:delText>
        </w:r>
      </w:del>
      <w:ins w:id="487" w:author="Beath, Hamish R" w:date="2025-09-04T12:05:00Z" w16du:dateUtc="2025-09-04T11:05:00Z">
        <w:r w:rsidR="00F963E5">
          <w:t>outcomes</w:t>
        </w:r>
      </w:ins>
      <w:ins w:id="488" w:author="Beath, Hamish R" w:date="2025-08-30T13:32:00Z" w16du:dateUtc="2025-08-30T12:32:00Z">
        <w:r w:rsidR="0021458E">
          <w:t xml:space="preserve"> </w:t>
        </w:r>
      </w:ins>
      <w:ins w:id="489" w:author="Beath, Hamish R" w:date="2025-09-04T12:05:00Z" w16du:dateUtc="2025-09-04T11:05:00Z">
        <w:r w:rsidR="00F963E5">
          <w:t>of</w:t>
        </w:r>
      </w:ins>
      <w:ins w:id="490" w:author="Beath, Hamish R" w:date="2025-08-30T13:32:00Z" w16du:dateUtc="2025-08-30T12:32:00Z">
        <w:r w:rsidR="0021458E">
          <w:t xml:space="preserve"> our diversity weighting,</w:t>
        </w:r>
      </w:ins>
      <w:del w:id="491" w:author="Beath, Hamish R" w:date="2025-08-29T20:41:00Z" w16du:dateUtc="2025-08-29T19:41:00Z">
        <w:r w:rsidRPr="001851EA" w:rsidDel="00F86A45">
          <w:delText>,</w:delText>
        </w:r>
      </w:del>
      <w:r w:rsidRPr="001851EA">
        <w:t xml:space="preserve"> including net-zero years (Fi</w:t>
      </w:r>
      <w:r w:rsidR="00C76147" w:rsidRPr="001851EA">
        <w:t>g. </w:t>
      </w:r>
      <w:r w:rsidR="00632036" w:rsidRPr="001851EA">
        <w:t>3</w:t>
      </w:r>
      <w:r w:rsidR="00C76147" w:rsidRPr="001851EA">
        <w:t>a</w:t>
      </w:r>
      <w:ins w:id="492" w:author="Beath, Hamish R" w:date="2025-08-30T13:33:00Z" w16du:dateUtc="2025-08-30T12:33:00Z">
        <w:r w:rsidR="0021458E">
          <w:t>) and the trajectory of certain variables</w:t>
        </w:r>
      </w:ins>
      <w:ins w:id="493" w:author="Beath, Hamish R" w:date="2025-08-30T13:45:00Z" w16du:dateUtc="2025-08-30T12:45:00Z">
        <w:r w:rsidR="00B57635">
          <w:t xml:space="preserve"> (Fig. 3b-l, Supplementary </w:t>
        </w:r>
        <w:r w:rsidR="00B57635" w:rsidRPr="00006585">
          <w:t xml:space="preserve">Figures </w:t>
        </w:r>
      </w:ins>
      <w:ins w:id="494" w:author="Beath, Hamish R" w:date="2025-09-04T12:03:00Z" w16du:dateUtc="2025-09-04T11:03:00Z">
        <w:r w:rsidR="00006585" w:rsidRPr="00006585">
          <w:rPr>
            <w:rPrChange w:id="495" w:author="Beath, Hamish R" w:date="2025-09-04T12:03:00Z" w16du:dateUtc="2025-09-04T11:03:00Z">
              <w:rPr>
                <w:highlight w:val="yellow"/>
              </w:rPr>
            </w:rPrChange>
          </w:rPr>
          <w:t>2</w:t>
        </w:r>
      </w:ins>
      <w:ins w:id="496" w:author="Beath, Hamish R" w:date="2025-08-30T13:45:00Z" w16du:dateUtc="2025-08-30T12:45:00Z">
        <w:r w:rsidR="00B57635" w:rsidRPr="00006585">
          <w:t xml:space="preserve"> &amp; </w:t>
        </w:r>
      </w:ins>
      <w:ins w:id="497" w:author="Beath, Hamish R" w:date="2025-09-04T12:03:00Z" w16du:dateUtc="2025-09-04T11:03:00Z">
        <w:r w:rsidR="00006585" w:rsidRPr="00006585">
          <w:rPr>
            <w:rPrChange w:id="498" w:author="Beath, Hamish R" w:date="2025-09-04T12:03:00Z" w16du:dateUtc="2025-09-04T11:03:00Z">
              <w:rPr>
                <w:highlight w:val="yellow"/>
              </w:rPr>
            </w:rPrChange>
          </w:rPr>
          <w:t>3</w:t>
        </w:r>
      </w:ins>
      <w:ins w:id="499" w:author="Beath, Hamish R" w:date="2025-08-30T13:45:00Z" w16du:dateUtc="2025-08-30T12:45:00Z">
        <w:r w:rsidR="00B57635" w:rsidRPr="00006585">
          <w:t>)</w:t>
        </w:r>
      </w:ins>
      <w:ins w:id="500" w:author="Beath, Hamish R" w:date="2025-08-30T13:33:00Z" w16du:dateUtc="2025-08-30T12:33:00Z">
        <w:r w:rsidR="0021458E" w:rsidRPr="00006585">
          <w:t>,</w:t>
        </w:r>
        <w:r w:rsidR="0021458E">
          <w:t xml:space="preserve"> </w:t>
        </w:r>
      </w:ins>
      <w:ins w:id="501" w:author="Beath, Hamish R" w:date="2025-09-05T09:25:00Z" w16du:dateUtc="2025-09-05T08:25:00Z">
        <w:r w:rsidR="0065234B">
          <w:t>some categories and metrics show noteworthy changes</w:t>
        </w:r>
      </w:ins>
      <w:ins w:id="502" w:author="Beath, Hamish R" w:date="2025-08-31T10:09:00Z" w16du:dateUtc="2025-08-31T09:09:00Z">
        <w:r w:rsidR="00D6430E">
          <w:t xml:space="preserve">. </w:t>
        </w:r>
      </w:ins>
      <w:ins w:id="503" w:author="Beath, Hamish R" w:date="2025-08-31T10:13:00Z" w16du:dateUtc="2025-08-31T09:13:00Z">
        <w:r w:rsidR="00D6430E" w:rsidRPr="001851EA">
          <w:t>In the scenario category compatible with limiting warming to 1.5°C with no or limited overshoot (C1) the median year of reaching net-zero GHG emissions is advanced by a decade (from 2098 to 208</w:t>
        </w:r>
      </w:ins>
      <w:ins w:id="504" w:author="Beath, Hamish R" w:date="2025-08-31T10:14:00Z" w16du:dateUtc="2025-08-31T09:14:00Z">
        <w:r w:rsidR="00D6430E">
          <w:t>8</w:t>
        </w:r>
      </w:ins>
      <w:ins w:id="505" w:author="Beath, Hamish R" w:date="2025-08-31T10:13:00Z" w16du:dateUtc="2025-08-31T09:13:00Z">
        <w:r w:rsidR="00D6430E" w:rsidRPr="001851EA">
          <w:t>)</w:t>
        </w:r>
      </w:ins>
      <w:ins w:id="506" w:author="Beath, Hamish R" w:date="2025-08-31T10:19:00Z" w16du:dateUtc="2025-08-31T09:19:00Z">
        <w:r w:rsidR="00DB0E6C">
          <w:t xml:space="preserve">. For C1a scenarios, representing </w:t>
        </w:r>
      </w:ins>
      <w:ins w:id="507" w:author="Beath, Hamish R" w:date="2025-08-31T10:20:00Z" w16du:dateUtc="2025-08-31T09:20:00Z">
        <w:r w:rsidR="00DB0E6C" w:rsidRPr="001851EA">
          <w:t>1.5°C</w:t>
        </w:r>
        <w:r w:rsidR="00DB0E6C">
          <w:t xml:space="preserve"> with no or limited overshoot but with net-zero GHGs by 2100, the net zero GHG da</w:t>
        </w:r>
      </w:ins>
      <w:ins w:id="508" w:author="Beath, Hamish R" w:date="2025-08-31T10:21:00Z" w16du:dateUtc="2025-08-31T09:21:00Z">
        <w:r w:rsidR="00DB0E6C">
          <w:t>te is advanced by three years (2071 to 2068). T</w:t>
        </w:r>
      </w:ins>
      <w:ins w:id="509" w:author="Beath, Hamish R" w:date="2025-08-31T10:13:00Z" w16du:dateUtc="2025-08-31T09:13:00Z">
        <w:r w:rsidR="00D6430E" w:rsidRPr="001851EA">
          <w:t>he scenario category returning warming to 1.5</w:t>
        </w:r>
        <w:r w:rsidR="00D6430E">
          <w:t xml:space="preserve"> </w:t>
        </w:r>
        <w:r w:rsidR="00D6430E" w:rsidRPr="001851EA">
          <w:t xml:space="preserve">by 2100 after a high overshoot (C2) the </w:t>
        </w:r>
      </w:ins>
      <w:ins w:id="510" w:author="Beath, Hamish R" w:date="2025-08-31T10:21:00Z" w16du:dateUtc="2025-08-31T09:21:00Z">
        <w:r w:rsidR="00DB0E6C">
          <w:t xml:space="preserve">median </w:t>
        </w:r>
      </w:ins>
      <w:ins w:id="511" w:author="Beath, Hamish R" w:date="2025-08-31T10:13:00Z" w16du:dateUtc="2025-08-31T09:13:00Z">
        <w:r w:rsidR="00D6430E" w:rsidRPr="001851EA">
          <w:t xml:space="preserve">net-zero </w:t>
        </w:r>
      </w:ins>
      <w:ins w:id="512" w:author="Beath, Hamish R" w:date="2025-08-31T10:19:00Z" w16du:dateUtc="2025-08-31T09:19:00Z">
        <w:r w:rsidR="00DB0E6C">
          <w:t>GHG</w:t>
        </w:r>
      </w:ins>
      <w:ins w:id="513" w:author="Beath, Hamish R" w:date="2025-08-31T10:13:00Z" w16du:dateUtc="2025-08-31T09:13:00Z">
        <w:r w:rsidR="00D6430E" w:rsidRPr="001851EA">
          <w:t xml:space="preserve"> date </w:t>
        </w:r>
      </w:ins>
      <w:ins w:id="514" w:author="Beath, Hamish R" w:date="2025-08-31T10:23:00Z" w16du:dateUtc="2025-08-31T09:23:00Z">
        <w:r w:rsidR="00DB0E6C">
          <w:t>moves earlier, but by less than a year</w:t>
        </w:r>
      </w:ins>
      <w:ins w:id="515" w:author="Beath, Hamish R" w:date="2025-08-31T10:21:00Z" w16du:dateUtc="2025-08-31T09:21:00Z">
        <w:r w:rsidR="00DB0E6C">
          <w:t xml:space="preserve">, </w:t>
        </w:r>
      </w:ins>
      <w:ins w:id="516" w:author="Beath, Hamish R" w:date="2025-08-31T10:23:00Z" w16du:dateUtc="2025-08-31T09:23:00Z">
        <w:r w:rsidR="00DB0E6C">
          <w:t>while the upper quartile reduce</w:t>
        </w:r>
      </w:ins>
      <w:ins w:id="517" w:author="Beath, Hamish R" w:date="2025-08-31T10:24:00Z" w16du:dateUtc="2025-08-31T09:24:00Z">
        <w:r w:rsidR="00DB0E6C">
          <w:t>s by 2 years (from 2084 to 20</w:t>
        </w:r>
      </w:ins>
      <w:ins w:id="518" w:author="Beath, Hamish R" w:date="2025-08-31T10:25:00Z" w16du:dateUtc="2025-08-31T09:25:00Z">
        <w:r w:rsidR="00DB0E6C">
          <w:t>82).</w:t>
        </w:r>
      </w:ins>
      <w:ins w:id="519" w:author="Beath, Hamish R" w:date="2025-08-31T10:21:00Z" w16du:dateUtc="2025-08-31T09:21:00Z">
        <w:r w:rsidR="00DB0E6C">
          <w:t xml:space="preserve"> </w:t>
        </w:r>
      </w:ins>
      <w:ins w:id="520" w:author="Beath, Hamish R" w:date="2025-09-05T20:54:00Z" w16du:dateUtc="2025-09-05T19:54:00Z">
        <w:r w:rsidR="00152FF1">
          <w:t>Median n</w:t>
        </w:r>
      </w:ins>
      <w:ins w:id="521" w:author="Beath, Hamish R" w:date="2025-09-05T20:52:00Z" w16du:dateUtc="2025-09-05T19:52:00Z">
        <w:r w:rsidR="00152FF1">
          <w:t>et zero CO</w:t>
        </w:r>
        <w:r w:rsidR="00152FF1" w:rsidRPr="00152FF1">
          <w:rPr>
            <w:vertAlign w:val="subscript"/>
            <w:rPrChange w:id="522" w:author="Beath, Hamish R" w:date="2025-09-05T20:52:00Z" w16du:dateUtc="2025-09-05T19:52:00Z">
              <w:rPr/>
            </w:rPrChange>
          </w:rPr>
          <w:t>2</w:t>
        </w:r>
        <w:r w:rsidR="00152FF1">
          <w:rPr>
            <w:vertAlign w:val="subscript"/>
          </w:rPr>
          <w:t xml:space="preserve"> </w:t>
        </w:r>
        <w:r w:rsidR="00152FF1">
          <w:t xml:space="preserve">years </w:t>
        </w:r>
      </w:ins>
      <w:ins w:id="523" w:author="Beath, Hamish R" w:date="2025-09-05T20:53:00Z" w16du:dateUtc="2025-09-05T19:53:00Z">
        <w:r w:rsidR="00152FF1">
          <w:t>remain almost identical, with C1 and C1</w:t>
        </w:r>
      </w:ins>
      <w:ins w:id="524" w:author="Beath, Hamish R" w:date="2025-09-05T20:54:00Z" w16du:dateUtc="2025-09-05T19:54:00Z">
        <w:r w:rsidR="00152FF1">
          <w:t xml:space="preserve">a shifting by less than a year and C2 remaining the same. </w:t>
        </w:r>
      </w:ins>
    </w:p>
    <w:p w14:paraId="6B1B2A00" w14:textId="77777777" w:rsidR="009510AD" w:rsidRDefault="00213C3A" w:rsidP="00080A8D">
      <w:pPr>
        <w:rPr>
          <w:ins w:id="525" w:author="Beath, Hamish R" w:date="2025-09-06T17:02:00Z" w16du:dateUtc="2025-09-06T16:02:00Z"/>
        </w:rPr>
      </w:pPr>
      <w:ins w:id="526" w:author="Beath, Hamish R" w:date="2025-08-31T10:45:00Z" w16du:dateUtc="2025-08-31T09:45:00Z">
        <w:r>
          <w:t xml:space="preserve">For </w:t>
        </w:r>
      </w:ins>
      <w:ins w:id="527" w:author="Beath, Hamish R" w:date="2025-09-04T12:03:00Z" w16du:dateUtc="2025-09-04T11:03:00Z">
        <w:r w:rsidR="00006585">
          <w:t>many</w:t>
        </w:r>
      </w:ins>
      <w:ins w:id="528" w:author="Beath, Hamish R" w:date="2025-08-31T10:45:00Z" w16du:dateUtc="2025-08-31T09:45:00Z">
        <w:r>
          <w:t xml:space="preserve"> of the 15 variables reported by all scenarios, chan</w:t>
        </w:r>
      </w:ins>
      <w:ins w:id="529" w:author="Beath, Hamish R" w:date="2025-08-31T10:46:00Z" w16du:dateUtc="2025-08-31T09:46:00Z">
        <w:r>
          <w:t xml:space="preserve">ges </w:t>
        </w:r>
      </w:ins>
      <w:ins w:id="530" w:author="Beath, Hamish R" w:date="2025-08-31T10:51:00Z" w16du:dateUtc="2025-08-31T09:51:00Z">
        <w:r>
          <w:t xml:space="preserve">for our C1 and C2 scenarios </w:t>
        </w:r>
      </w:ins>
      <w:ins w:id="531" w:author="Beath, Hamish R" w:date="2025-08-31T10:46:00Z" w16du:dateUtc="2025-08-31T09:46:00Z">
        <w:r>
          <w:t xml:space="preserve">are </w:t>
        </w:r>
      </w:ins>
      <w:ins w:id="532" w:author="Beath, Hamish R" w:date="2025-08-31T10:50:00Z" w16du:dateUtc="2025-08-31T09:50:00Z">
        <w:r>
          <w:t>negligible</w:t>
        </w:r>
      </w:ins>
      <w:ins w:id="533" w:author="Beath, Hamish R" w:date="2025-08-31T10:46:00Z" w16du:dateUtc="2025-08-31T09:46:00Z">
        <w:r>
          <w:t xml:space="preserve"> (Supplementary Figures </w:t>
        </w:r>
      </w:ins>
      <w:ins w:id="534" w:author="Beath, Hamish R" w:date="2025-09-04T12:03:00Z" w16du:dateUtc="2025-09-04T11:03:00Z">
        <w:r w:rsidR="00006585" w:rsidRPr="00006585">
          <w:rPr>
            <w:rPrChange w:id="535" w:author="Beath, Hamish R" w:date="2025-09-04T12:03:00Z" w16du:dateUtc="2025-09-04T11:03:00Z">
              <w:rPr>
                <w:highlight w:val="yellow"/>
              </w:rPr>
            </w:rPrChange>
          </w:rPr>
          <w:t>2</w:t>
        </w:r>
      </w:ins>
      <w:ins w:id="536" w:author="Beath, Hamish R" w:date="2025-08-31T10:46:00Z" w16du:dateUtc="2025-08-31T09:46:00Z">
        <w:r w:rsidRPr="00006585">
          <w:t xml:space="preserve"> &amp;</w:t>
        </w:r>
      </w:ins>
      <w:ins w:id="537" w:author="Beath, Hamish R" w:date="2025-09-04T12:03:00Z" w16du:dateUtc="2025-09-04T11:03:00Z">
        <w:r w:rsidR="00006585" w:rsidRPr="00006585">
          <w:rPr>
            <w:rPrChange w:id="538" w:author="Beath, Hamish R" w:date="2025-09-04T12:03:00Z" w16du:dateUtc="2025-09-04T11:03:00Z">
              <w:rPr>
                <w:highlight w:val="yellow"/>
              </w:rPr>
            </w:rPrChange>
          </w:rPr>
          <w:t xml:space="preserve"> 3</w:t>
        </w:r>
      </w:ins>
      <w:ins w:id="539" w:author="Beath, Hamish R" w:date="2025-08-31T10:46:00Z" w16du:dateUtc="2025-08-31T09:46:00Z">
        <w:r w:rsidRPr="00006585">
          <w:t>)</w:t>
        </w:r>
      </w:ins>
      <w:ins w:id="540" w:author="Beath, Hamish R" w:date="2025-08-31T10:50:00Z" w16du:dateUtc="2025-08-31T09:50:00Z">
        <w:r w:rsidRPr="00006585">
          <w:t>.</w:t>
        </w:r>
        <w:r>
          <w:t xml:space="preserve"> </w:t>
        </w:r>
      </w:ins>
      <w:ins w:id="541" w:author="Beath, Hamish R" w:date="2025-08-31T10:52:00Z" w16du:dateUtc="2025-08-31T09:52:00Z">
        <w:r>
          <w:t xml:space="preserve">However, </w:t>
        </w:r>
      </w:ins>
      <w:ins w:id="542" w:author="Beath, Hamish R" w:date="2025-08-31T10:53:00Z" w16du:dateUtc="2025-08-31T09:53:00Z">
        <w:r>
          <w:t>there are visible changes to the timeseries of certain mitigation relevant variables</w:t>
        </w:r>
      </w:ins>
      <w:ins w:id="543" w:author="Beath, Hamish R" w:date="2025-09-04T12:24:00Z" w16du:dateUtc="2025-09-04T11:24:00Z">
        <w:r w:rsidR="00AE3666">
          <w:t xml:space="preserve">, </w:t>
        </w:r>
      </w:ins>
      <w:ins w:id="544" w:author="Beath, Hamish R" w:date="2025-09-04T12:25:00Z" w16du:dateUtc="2025-09-04T11:25:00Z">
        <w:r w:rsidR="00AE3666">
          <w:t xml:space="preserve">highlighting where </w:t>
        </w:r>
      </w:ins>
      <w:ins w:id="545" w:author="Beath, Hamish R" w:date="2025-09-06T10:25:00Z" w16du:dateUtc="2025-09-06T09:25:00Z">
        <w:r w:rsidR="002C2D51">
          <w:t xml:space="preserve">the ensemble is sensitive to </w:t>
        </w:r>
      </w:ins>
      <w:ins w:id="546" w:author="Beath, Hamish R" w:date="2025-09-04T12:25:00Z" w16du:dateUtc="2025-09-04T11:25:00Z">
        <w:r w:rsidR="00AE3666">
          <w:t>diversity weighting</w:t>
        </w:r>
      </w:ins>
      <w:ins w:id="547" w:author="Beath, Hamish R" w:date="2025-08-31T10:53:00Z" w16du:dateUtc="2025-08-31T09:53:00Z">
        <w:r>
          <w:t xml:space="preserve">. For example, </w:t>
        </w:r>
      </w:ins>
      <w:ins w:id="548" w:author="Beath, Hamish R" w:date="2025-08-31T11:00:00Z" w16du:dateUtc="2025-08-31T10:00:00Z">
        <w:r w:rsidR="004B50AD">
          <w:t xml:space="preserve">for both </w:t>
        </w:r>
      </w:ins>
      <w:ins w:id="549" w:author="Beath, Hamish R" w:date="2025-08-31T11:07:00Z" w16du:dateUtc="2025-08-31T10:07:00Z">
        <w:r w:rsidR="004B50AD">
          <w:t xml:space="preserve">C1 and C2 scenarios, the median </w:t>
        </w:r>
      </w:ins>
      <w:ins w:id="550" w:author="Beath, Hamish R" w:date="2025-08-31T11:08:00Z" w16du:dateUtc="2025-08-31T10:08:00Z">
        <w:r w:rsidR="004B50AD">
          <w:t xml:space="preserve">and upper quartile </w:t>
        </w:r>
      </w:ins>
      <w:ins w:id="551" w:author="Beath, Hamish R" w:date="2025-09-04T12:04:00Z" w16du:dateUtc="2025-09-04T11:04:00Z">
        <w:r w:rsidR="00F963E5">
          <w:t>for</w:t>
        </w:r>
      </w:ins>
      <w:ins w:id="552" w:author="Beath, Hamish R" w:date="2025-08-31T11:07:00Z" w16du:dateUtc="2025-08-31T10:07:00Z">
        <w:r w:rsidR="004B50AD">
          <w:t xml:space="preserve"> </w:t>
        </w:r>
      </w:ins>
      <w:ins w:id="553" w:author="Beath, Hamish R" w:date="2025-09-04T19:01:00Z" w16du:dateUtc="2025-09-04T18:01:00Z">
        <w:r w:rsidR="009A0727">
          <w:t>carbon capture and storage (CCS)</w:t>
        </w:r>
      </w:ins>
      <w:ins w:id="554" w:author="Beath, Hamish R" w:date="2025-08-31T11:07:00Z" w16du:dateUtc="2025-08-31T10:07:00Z">
        <w:r w:rsidR="004B50AD">
          <w:t xml:space="preserve"> </w:t>
        </w:r>
      </w:ins>
      <w:ins w:id="555" w:author="Beath, Hamish R" w:date="2025-09-04T12:04:00Z" w16du:dateUtc="2025-09-04T11:04:00Z">
        <w:r w:rsidR="00F963E5">
          <w:t>is</w:t>
        </w:r>
      </w:ins>
      <w:ins w:id="556" w:author="Beath, Hamish R" w:date="2025-08-31T11:08:00Z" w16du:dateUtc="2025-08-31T10:08:00Z">
        <w:r w:rsidR="004B50AD">
          <w:t xml:space="preserve"> higher in the </w:t>
        </w:r>
      </w:ins>
      <w:ins w:id="557" w:author="Beath, Hamish R" w:date="2025-08-31T11:09:00Z" w16du:dateUtc="2025-08-31T10:09:00Z">
        <w:r w:rsidR="004B50AD">
          <w:t>second half of the century</w:t>
        </w:r>
      </w:ins>
      <w:ins w:id="558" w:author="Beath, Hamish R" w:date="2025-09-05T09:29:00Z" w16du:dateUtc="2025-09-05T08:29:00Z">
        <w:r w:rsidR="00025297">
          <w:t>.</w:t>
        </w:r>
      </w:ins>
      <w:ins w:id="559" w:author="Beath, Hamish R" w:date="2025-08-31T11:09:00Z" w16du:dateUtc="2025-08-31T10:09:00Z">
        <w:r w:rsidR="004B50AD">
          <w:t xml:space="preserve"> </w:t>
        </w:r>
      </w:ins>
      <w:ins w:id="560" w:author="Beath, Hamish R" w:date="2025-09-05T09:30:00Z" w16du:dateUtc="2025-09-05T08:30:00Z">
        <w:r w:rsidR="00025297">
          <w:t>I</w:t>
        </w:r>
      </w:ins>
      <w:ins w:id="561" w:author="Beath, Hamish R" w:date="2025-08-31T11:09:00Z" w16du:dateUtc="2025-08-31T10:09:00Z">
        <w:r w:rsidR="004B50AD">
          <w:t>n 2070 the median</w:t>
        </w:r>
      </w:ins>
      <w:ins w:id="562" w:author="Beath, Hamish R" w:date="2025-09-05T09:30:00Z" w16du:dateUtc="2025-09-05T08:30:00Z">
        <w:r w:rsidR="00025297">
          <w:t xml:space="preserve"> values</w:t>
        </w:r>
      </w:ins>
      <w:ins w:id="563" w:author="Beath, Hamish R" w:date="2025-09-04T19:01:00Z" w16du:dateUtc="2025-09-04T18:01:00Z">
        <w:r w:rsidR="009A0727">
          <w:t xml:space="preserve"> </w:t>
        </w:r>
      </w:ins>
      <w:ins w:id="564" w:author="Beath, Hamish R" w:date="2025-08-31T11:09:00Z" w16du:dateUtc="2025-08-31T10:09:00Z">
        <w:r w:rsidR="004B50AD">
          <w:t xml:space="preserve">are </w:t>
        </w:r>
      </w:ins>
      <w:ins w:id="565" w:author="Beath, Hamish R" w:date="2025-09-04T12:24:00Z" w16du:dateUtc="2025-09-04T11:24:00Z">
        <w:r w:rsidR="00AE3666">
          <w:t>13%</w:t>
        </w:r>
      </w:ins>
      <w:ins w:id="566" w:author="Beath, Hamish R" w:date="2025-08-31T11:09:00Z" w16du:dateUtc="2025-08-31T10:09:00Z">
        <w:r w:rsidR="004B50AD">
          <w:t xml:space="preserve"> and</w:t>
        </w:r>
      </w:ins>
      <w:ins w:id="567" w:author="Beath, Hamish R" w:date="2025-09-04T12:24:00Z" w16du:dateUtc="2025-09-04T11:24:00Z">
        <w:r w:rsidR="00AE3666">
          <w:t xml:space="preserve"> 7%</w:t>
        </w:r>
      </w:ins>
      <w:ins w:id="568" w:author="Beath, Hamish R" w:date="2025-08-31T11:09:00Z" w16du:dateUtc="2025-08-31T10:09:00Z">
        <w:r w:rsidR="004B50AD">
          <w:t xml:space="preserve"> higher </w:t>
        </w:r>
      </w:ins>
      <w:ins w:id="569" w:author="Beath, Hamish R" w:date="2025-08-31T11:10:00Z" w16du:dateUtc="2025-08-31T10:10:00Z">
        <w:r w:rsidR="004B50AD">
          <w:t xml:space="preserve">for C1 and C2 respectively. </w:t>
        </w:r>
      </w:ins>
    </w:p>
    <w:p w14:paraId="1E7FB056" w14:textId="5ECEED6E" w:rsidR="009510AD" w:rsidRDefault="009510AD" w:rsidP="00080A8D">
      <w:pPr>
        <w:rPr>
          <w:ins w:id="570" w:author="Beath, Hamish R" w:date="2025-09-06T17:04:00Z" w16du:dateUtc="2025-09-06T16:04:00Z"/>
        </w:rPr>
      </w:pPr>
      <w:commentRangeStart w:id="571"/>
      <w:ins w:id="572" w:author="Beath, Hamish R" w:date="2025-09-06T16:59:00Z" w16du:dateUtc="2025-09-06T15:59:00Z">
        <w:r>
          <w:lastRenderedPageBreak/>
          <w:t xml:space="preserve">The data </w:t>
        </w:r>
      </w:ins>
      <w:ins w:id="573" w:author="Beath, Hamish R" w:date="2025-09-06T17:11:00Z" w16du:dateUtc="2025-09-06T16:11:00Z">
        <w:r w:rsidR="00811DC1">
          <w:t xml:space="preserve">suggest that </w:t>
        </w:r>
      </w:ins>
      <w:ins w:id="574" w:author="Beath, Hamish R" w:date="2025-09-06T17:14:00Z" w16du:dateUtc="2025-09-06T16:14:00Z">
        <w:r w:rsidR="00811DC1">
          <w:t>re</w:t>
        </w:r>
      </w:ins>
      <w:ins w:id="575" w:author="Beath, Hamish R" w:date="2025-09-06T17:11:00Z" w16du:dateUtc="2025-09-06T16:11:00Z">
        <w:r w:rsidR="00811DC1">
          <w:t xml:space="preserve">weighting </w:t>
        </w:r>
      </w:ins>
      <w:ins w:id="576" w:author="Beath, Hamish R" w:date="2025-09-06T17:24:00Z" w16du:dateUtc="2025-09-06T16:24:00Z">
        <w:r w:rsidR="000D05AD">
          <w:t>has</w:t>
        </w:r>
      </w:ins>
      <w:ins w:id="577" w:author="Beath, Hamish R" w:date="2025-09-06T17:14:00Z" w16du:dateUtc="2025-09-06T16:14:00Z">
        <w:r w:rsidR="00811DC1">
          <w:t xml:space="preserve"> </w:t>
        </w:r>
      </w:ins>
      <w:ins w:id="578" w:author="Beath, Hamish R" w:date="2025-09-06T17:11:00Z" w16du:dateUtc="2025-09-06T16:11:00Z">
        <w:r w:rsidR="00811DC1">
          <w:t>greater imp</w:t>
        </w:r>
      </w:ins>
      <w:ins w:id="579" w:author="Beath, Hamish R" w:date="2025-09-06T17:12:00Z" w16du:dateUtc="2025-09-06T16:12:00Z">
        <w:r w:rsidR="00811DC1">
          <w:t xml:space="preserve">act where </w:t>
        </w:r>
      </w:ins>
      <w:ins w:id="580" w:author="Beath, Hamish R" w:date="2025-09-06T17:24:00Z" w16du:dateUtc="2025-09-06T16:24:00Z">
        <w:r w:rsidR="000D05AD">
          <w:t>outcomes are</w:t>
        </w:r>
      </w:ins>
      <w:ins w:id="581" w:author="Beath, Hamish R" w:date="2025-09-06T17:12:00Z" w16du:dateUtc="2025-09-06T16:12:00Z">
        <w:r w:rsidR="00811DC1">
          <w:t xml:space="preserve"> widely spread and unevenly distributed</w:t>
        </w:r>
      </w:ins>
      <w:ins w:id="582" w:author="Beath, Hamish R" w:date="2025-09-06T17:15:00Z" w16du:dateUtc="2025-09-06T16:15:00Z">
        <w:r w:rsidR="00811DC1">
          <w:t>.</w:t>
        </w:r>
      </w:ins>
      <w:ins w:id="583" w:author="Beath, Hamish R" w:date="2025-09-06T17:16:00Z" w16du:dateUtc="2025-09-06T16:16:00Z">
        <w:r w:rsidR="00811DC1">
          <w:t xml:space="preserve"> </w:t>
        </w:r>
      </w:ins>
      <w:ins w:id="584" w:author="Beath, Hamish R" w:date="2025-09-06T17:15:00Z" w16du:dateUtc="2025-09-06T16:15:00Z">
        <w:r w:rsidR="00811DC1">
          <w:t xml:space="preserve">However, this is not </w:t>
        </w:r>
      </w:ins>
      <w:ins w:id="585" w:author="Beath, Hamish R" w:date="2025-09-06T17:19:00Z" w16du:dateUtc="2025-09-06T16:19:00Z">
        <w:r w:rsidR="00811DC1">
          <w:t>automatic</w:t>
        </w:r>
      </w:ins>
      <w:ins w:id="586" w:author="Beath, Hamish R" w:date="2025-09-06T17:15:00Z" w16du:dateUtc="2025-09-06T16:15:00Z">
        <w:r w:rsidR="00811DC1">
          <w:t xml:space="preserve"> e.g., Primary Energy from </w:t>
        </w:r>
      </w:ins>
      <w:ins w:id="587" w:author="Beath, Hamish R" w:date="2025-09-06T17:20:00Z" w16du:dateUtc="2025-09-06T16:20:00Z">
        <w:r w:rsidR="00811DC1">
          <w:t xml:space="preserve">Gas </w:t>
        </w:r>
      </w:ins>
      <w:ins w:id="588" w:author="Beath, Hamish R" w:date="2025-09-06T17:23:00Z" w16du:dateUtc="2025-09-06T16:23:00Z">
        <w:r w:rsidR="000D05AD">
          <w:t xml:space="preserve">for C1 scenarios (Fig. 2d) </w:t>
        </w:r>
      </w:ins>
      <w:ins w:id="589" w:author="Beath, Hamish R" w:date="2025-09-06T17:20:00Z" w16du:dateUtc="2025-09-06T16:20:00Z">
        <w:r w:rsidR="00811DC1">
          <w:t>exhibits a wide interquartile range, with the 75</w:t>
        </w:r>
        <w:r w:rsidR="00811DC1" w:rsidRPr="00811DC1">
          <w:rPr>
            <w:vertAlign w:val="superscript"/>
            <w:rPrChange w:id="590" w:author="Beath, Hamish R" w:date="2025-09-06T17:20:00Z" w16du:dateUtc="2025-09-06T16:20:00Z">
              <w:rPr/>
            </w:rPrChange>
          </w:rPr>
          <w:t>th</w:t>
        </w:r>
        <w:r w:rsidR="00811DC1">
          <w:t xml:space="preserve"> percentile diverging from the median in the second half of the century</w:t>
        </w:r>
      </w:ins>
      <w:ins w:id="591" w:author="Beath, Hamish R" w:date="2025-09-06T17:25:00Z" w16du:dateUtc="2025-09-06T16:25:00Z">
        <w:r w:rsidR="000D05AD">
          <w:t xml:space="preserve"> and little change in the reweighted </w:t>
        </w:r>
      </w:ins>
      <w:ins w:id="592" w:author="Beath, Hamish R" w:date="2025-09-06T17:26:00Z" w16du:dateUtc="2025-09-06T16:26:00Z">
        <w:r w:rsidR="000D05AD">
          <w:t xml:space="preserve">ensemble. </w:t>
        </w:r>
      </w:ins>
      <w:ins w:id="593" w:author="Beath, Hamish R" w:date="2025-09-06T16:56:00Z" w16du:dateUtc="2025-09-06T15:56:00Z">
        <w:r w:rsidR="00E954F4">
          <w:t xml:space="preserve">This </w:t>
        </w:r>
      </w:ins>
      <w:ins w:id="594" w:author="Beath, Hamish R" w:date="2025-09-06T17:06:00Z" w16du:dateUtc="2025-09-06T16:06:00Z">
        <w:r>
          <w:t xml:space="preserve">highlights </w:t>
        </w:r>
      </w:ins>
      <w:ins w:id="595" w:author="Beath, Hamish R" w:date="2025-09-06T17:26:00Z" w16du:dateUtc="2025-09-06T16:26:00Z">
        <w:r w:rsidR="000D05AD">
          <w:t>that the effect also</w:t>
        </w:r>
      </w:ins>
      <w:ins w:id="596" w:author="Beath, Hamish R" w:date="2025-09-06T17:27:00Z" w16du:dateUtc="2025-09-06T16:27:00Z">
        <w:r w:rsidR="000D05AD">
          <w:t xml:space="preserve"> depends on</w:t>
        </w:r>
      </w:ins>
      <w:ins w:id="597" w:author="Beath, Hamish R" w:date="2025-09-06T17:20:00Z" w16du:dateUtc="2025-09-06T16:20:00Z">
        <w:r w:rsidR="00811DC1">
          <w:t xml:space="preserve"> </w:t>
        </w:r>
      </w:ins>
      <w:ins w:id="598" w:author="Beath, Hamish R" w:date="2025-09-06T17:21:00Z" w16du:dateUtc="2025-09-06T16:21:00Z">
        <w:r w:rsidR="00811DC1">
          <w:t xml:space="preserve">similarity </w:t>
        </w:r>
      </w:ins>
      <w:ins w:id="599" w:author="Beath, Hamish R" w:date="2025-09-06T17:28:00Z" w16du:dateUtc="2025-09-06T16:28:00Z">
        <w:r w:rsidR="000D05AD">
          <w:t>within and across</w:t>
        </w:r>
      </w:ins>
      <w:ins w:id="600" w:author="Beath, Hamish R" w:date="2025-09-06T17:21:00Z" w16du:dateUtc="2025-09-06T16:21:00Z">
        <w:r w:rsidR="00811DC1">
          <w:t xml:space="preserve"> temperature categories</w:t>
        </w:r>
      </w:ins>
      <w:ins w:id="601" w:author="Beath, Hamish R" w:date="2025-09-06T17:27:00Z" w16du:dateUtc="2025-09-06T16:27:00Z">
        <w:r w:rsidR="000D05AD">
          <w:t xml:space="preserve"> </w:t>
        </w:r>
      </w:ins>
      <w:ins w:id="602" w:author="Beath, Hamish R" w:date="2025-09-06T17:28:00Z" w16du:dateUtc="2025-09-06T16:28:00Z">
        <w:r w:rsidR="000D05AD">
          <w:t>in the</w:t>
        </w:r>
      </w:ins>
      <w:ins w:id="603" w:author="Beath, Hamish R" w:date="2025-09-06T17:21:00Z" w16du:dateUtc="2025-09-06T16:21:00Z">
        <w:r w:rsidR="00811DC1">
          <w:t xml:space="preserve"> wider ensemble</w:t>
        </w:r>
      </w:ins>
      <w:ins w:id="604" w:author="Beath, Hamish R" w:date="2025-09-06T17:28:00Z" w16du:dateUtc="2025-09-06T16:28:00Z">
        <w:r w:rsidR="000D05AD">
          <w:t>,</w:t>
        </w:r>
      </w:ins>
      <w:ins w:id="605" w:author="Beath, Hamish R" w:date="2025-09-06T17:21:00Z" w16du:dateUtc="2025-09-06T16:21:00Z">
        <w:r w:rsidR="00811DC1">
          <w:t xml:space="preserve"> and the effect</w:t>
        </w:r>
      </w:ins>
      <w:ins w:id="606" w:author="Beath, Hamish R" w:date="2025-09-06T17:22:00Z" w16du:dateUtc="2025-09-06T16:22:00Z">
        <w:r w:rsidR="00811DC1">
          <w:t xml:space="preserve">ive sigma values for </w:t>
        </w:r>
      </w:ins>
      <w:ins w:id="607" w:author="Beath, Hamish R" w:date="2025-09-06T17:27:00Z" w16du:dateUtc="2025-09-06T16:27:00Z">
        <w:r w:rsidR="000D05AD">
          <w:t>determining similarity</w:t>
        </w:r>
      </w:ins>
      <w:ins w:id="608" w:author="Beath, Hamish R" w:date="2025-09-06T16:57:00Z" w16du:dateUtc="2025-09-06T15:57:00Z">
        <w:r w:rsidR="00E954F4">
          <w:t xml:space="preserve"> (Supplementary Results 2).</w:t>
        </w:r>
      </w:ins>
      <w:commentRangeEnd w:id="571"/>
      <w:ins w:id="609" w:author="Beath, Hamish R" w:date="2025-09-06T17:22:00Z" w16du:dateUtc="2025-09-06T16:22:00Z">
        <w:r w:rsidR="00811DC1">
          <w:rPr>
            <w:rStyle w:val="CommentReference"/>
          </w:rPr>
          <w:commentReference w:id="571"/>
        </w:r>
      </w:ins>
    </w:p>
    <w:p w14:paraId="47B69593" w14:textId="75DC463E" w:rsidR="00174122" w:rsidRPr="001851EA" w:rsidDel="00B57635" w:rsidRDefault="000D2174" w:rsidP="00080A8D">
      <w:pPr>
        <w:rPr>
          <w:del w:id="610" w:author="Beath, Hamish R" w:date="2025-08-30T13:44:00Z" w16du:dateUtc="2025-08-30T12:44:00Z"/>
        </w:rPr>
      </w:pPr>
      <w:ins w:id="611" w:author="Beath, Hamish R" w:date="2025-08-31T11:11:00Z" w16du:dateUtc="2025-08-31T10:11:00Z">
        <w:r>
          <w:t xml:space="preserve">Whilst only illustrative, </w:t>
        </w:r>
      </w:ins>
      <w:del w:id="612" w:author="Beath, Hamish R" w:date="2025-08-30T13:33:00Z" w16du:dateUtc="2025-08-30T12:33:00Z">
        <w:r w:rsidR="00C76147" w:rsidRPr="001851EA" w:rsidDel="0021458E">
          <w:delText>)</w:delText>
        </w:r>
        <w:r w:rsidR="00F472E3" w:rsidRPr="001851EA" w:rsidDel="0021458E">
          <w:delText>,</w:delText>
        </w:r>
        <w:r w:rsidR="00C76147" w:rsidRPr="001851EA" w:rsidDel="0021458E">
          <w:delText xml:space="preserve"> </w:delText>
        </w:r>
      </w:del>
      <w:del w:id="613" w:author="Beath, Hamish R" w:date="2025-08-30T13:44:00Z" w16du:dateUtc="2025-08-30T12:44:00Z">
        <w:r w:rsidR="00C76147" w:rsidRPr="001851EA" w:rsidDel="00B57635">
          <w:delText xml:space="preserve">the near-term evolution of primary </w:delText>
        </w:r>
        <w:r w:rsidR="00115CA2" w:rsidRPr="001851EA" w:rsidDel="00B57635">
          <w:delText>energy of oil and gas (Fig. </w:delText>
        </w:r>
        <w:r w:rsidR="00632036" w:rsidRPr="001851EA" w:rsidDel="00B57635">
          <w:delText>3</w:delText>
        </w:r>
        <w:r w:rsidR="00115CA2" w:rsidRPr="001851EA" w:rsidDel="00B57635">
          <w:delText>b), energy demand growth over the course of the 21</w:delText>
        </w:r>
        <w:r w:rsidR="00115CA2" w:rsidRPr="001851EA" w:rsidDel="00B57635">
          <w:rPr>
            <w:vertAlign w:val="superscript"/>
          </w:rPr>
          <w:delText>st</w:delText>
        </w:r>
        <w:r w:rsidR="00115CA2" w:rsidRPr="001851EA" w:rsidDel="00B57635">
          <w:delText xml:space="preserve"> century (Fig. </w:delText>
        </w:r>
        <w:r w:rsidR="00632036" w:rsidRPr="001851EA" w:rsidDel="00B57635">
          <w:delText>3</w:delText>
        </w:r>
        <w:r w:rsidR="00115CA2" w:rsidRPr="001851EA" w:rsidDel="00B57635">
          <w:delText>c) and compatible GHG emissions reductions for the years 2035 and 2050</w:delText>
        </w:r>
        <w:r w:rsidR="0083507C" w:rsidRPr="001851EA" w:rsidDel="00B57635">
          <w:delText xml:space="preserve"> (Fig. </w:delText>
        </w:r>
        <w:r w:rsidR="00632036" w:rsidRPr="001851EA" w:rsidDel="00B57635">
          <w:delText>3</w:delText>
        </w:r>
        <w:r w:rsidR="0083507C" w:rsidRPr="001851EA" w:rsidDel="00B57635">
          <w:delText>d)</w:delText>
        </w:r>
        <w:r w:rsidR="00115CA2" w:rsidRPr="001851EA" w:rsidDel="00B57635">
          <w:delText xml:space="preserve">, all </w:delText>
        </w:r>
        <w:r w:rsidR="00B55410" w:rsidRPr="001851EA" w:rsidDel="00B57635">
          <w:delText>suggest</w:delText>
        </w:r>
        <w:r w:rsidR="00926F2B" w:rsidRPr="001851EA" w:rsidDel="00B57635">
          <w:delText xml:space="preserve"> a strengthening </w:delText>
        </w:r>
        <w:r w:rsidR="00AD3599" w:rsidRPr="001851EA" w:rsidDel="00B57635">
          <w:delText xml:space="preserve">of climate action </w:delText>
        </w:r>
        <w:r w:rsidR="0083507C" w:rsidRPr="001851EA" w:rsidDel="00B57635">
          <w:delText>in the weighted scenario set compared to the unweighted approach</w:delText>
        </w:r>
        <w:r w:rsidR="00115CA2" w:rsidRPr="001851EA" w:rsidDel="00B57635">
          <w:delText xml:space="preserve">. </w:delText>
        </w:r>
        <w:r w:rsidR="002340DE" w:rsidRPr="001851EA" w:rsidDel="00B57635">
          <w:delText>In some</w:delText>
        </w:r>
        <w:r w:rsidR="00267B27" w:rsidRPr="001851EA" w:rsidDel="00B57635">
          <w:delText xml:space="preserve"> cases</w:delText>
        </w:r>
        <w:r w:rsidR="00F37C14" w:rsidRPr="001851EA" w:rsidDel="00B57635">
          <w:delText>,</w:delText>
        </w:r>
        <w:r w:rsidR="00267B27" w:rsidRPr="001851EA" w:rsidDel="00B57635">
          <w:delText xml:space="preserve"> this shift is </w:delText>
        </w:r>
        <w:r w:rsidR="007261DC" w:rsidRPr="001851EA" w:rsidDel="00B57635">
          <w:delText>small</w:delText>
        </w:r>
        <w:r w:rsidR="00926F2B" w:rsidRPr="001851EA" w:rsidDel="00B57635">
          <w:delText xml:space="preserve"> in relative terms</w:delText>
        </w:r>
        <w:r w:rsidR="005021E5" w:rsidRPr="001851EA" w:rsidDel="00B57635">
          <w:delText xml:space="preserve"> or negligible</w:delText>
        </w:r>
        <w:r w:rsidR="00267B27" w:rsidRPr="001851EA" w:rsidDel="00B57635">
          <w:delText xml:space="preserve">, </w:delText>
        </w:r>
        <w:r w:rsidR="00965654" w:rsidRPr="001851EA" w:rsidDel="00B57635">
          <w:delText xml:space="preserve">but the tendency is consistent across </w:delText>
        </w:r>
        <w:r w:rsidR="00886BD5" w:rsidRPr="001851EA" w:rsidDel="00B57635">
          <w:delText>most</w:delText>
        </w:r>
        <w:r w:rsidR="00965654" w:rsidRPr="001851EA" w:rsidDel="00B57635">
          <w:delText xml:space="preserve"> assessment quantities considered here</w:delText>
        </w:r>
        <w:r w:rsidR="00926F2B" w:rsidRPr="001851EA" w:rsidDel="00B57635">
          <w:delText xml:space="preserve">. </w:delText>
        </w:r>
      </w:del>
    </w:p>
    <w:p w14:paraId="47B69594" w14:textId="3021FEA3" w:rsidR="00080A8D" w:rsidRDefault="00965654" w:rsidP="00080A8D">
      <w:pPr>
        <w:rPr>
          <w:ins w:id="614" w:author="Beath, Hamish R" w:date="2025-08-31T11:24:00Z" w16du:dateUtc="2025-08-31T10:24:00Z"/>
        </w:rPr>
      </w:pPr>
      <w:del w:id="615" w:author="Beath, Hamish R" w:date="2025-08-31T10:12:00Z" w16du:dateUtc="2025-08-31T09:12:00Z">
        <w:r w:rsidRPr="001851EA" w:rsidDel="00D6430E">
          <w:delText>In the scenario category</w:delText>
        </w:r>
        <w:r w:rsidR="00926F2B" w:rsidRPr="001851EA" w:rsidDel="00D6430E">
          <w:delText xml:space="preserve"> </w:delText>
        </w:r>
        <w:r w:rsidR="00267B27" w:rsidRPr="001851EA" w:rsidDel="00D6430E">
          <w:delText>compatible with</w:delText>
        </w:r>
        <w:r w:rsidR="00926F2B" w:rsidRPr="001851EA" w:rsidDel="00D6430E">
          <w:delText xml:space="preserve"> limiting warming to 1.5°C with no or limited overshoot (C1) the median year of reaching net-zero GHG emissions is advanced by </w:delText>
        </w:r>
        <w:r w:rsidR="006F24BE" w:rsidRPr="001851EA" w:rsidDel="00D6430E">
          <w:delText>more than</w:delText>
        </w:r>
        <w:r w:rsidR="00926F2B" w:rsidRPr="001851EA" w:rsidDel="00D6430E">
          <w:delText xml:space="preserve"> a decade (from 2098 to 2084) while </w:delText>
        </w:r>
        <w:r w:rsidRPr="001851EA" w:rsidDel="00D6430E">
          <w:delText>in</w:delText>
        </w:r>
        <w:r w:rsidR="00926F2B" w:rsidRPr="001851EA" w:rsidDel="00D6430E">
          <w:delText xml:space="preserve"> </w:delText>
        </w:r>
        <w:r w:rsidRPr="001851EA" w:rsidDel="00D6430E">
          <w:delText>the scenario category</w:delText>
        </w:r>
        <w:r w:rsidR="00926F2B" w:rsidRPr="001851EA" w:rsidDel="00D6430E">
          <w:delText xml:space="preserve"> </w:delText>
        </w:r>
        <w:r w:rsidR="00267B27" w:rsidRPr="001851EA" w:rsidDel="00D6430E">
          <w:delText>returning warming to 1.5</w:delText>
        </w:r>
      </w:del>
      <w:del w:id="616" w:author="Beath, Hamish R" w:date="2025-08-27T22:38:00Z" w16du:dateUtc="2025-08-27T21:38:00Z">
        <w:r w:rsidR="00267B27" w:rsidRPr="001851EA" w:rsidDel="00C12B55">
          <w:delText>°C</w:delText>
        </w:r>
      </w:del>
      <w:del w:id="617" w:author="Beath, Hamish R" w:date="2025-08-31T10:12:00Z" w16du:dateUtc="2025-08-31T09:12:00Z">
        <w:r w:rsidR="00267B27" w:rsidRPr="001851EA" w:rsidDel="00D6430E">
          <w:delText xml:space="preserve"> </w:delText>
        </w:r>
        <w:r w:rsidR="00465EBC" w:rsidRPr="001851EA" w:rsidDel="00D6430E">
          <w:delText xml:space="preserve">by 2100 </w:delText>
        </w:r>
        <w:r w:rsidR="00267B27" w:rsidRPr="001851EA" w:rsidDel="00D6430E">
          <w:delText xml:space="preserve">after </w:delText>
        </w:r>
        <w:r w:rsidR="00465EBC" w:rsidRPr="001851EA" w:rsidDel="00D6430E">
          <w:delText xml:space="preserve">a high overshoot </w:delText>
        </w:r>
        <w:r w:rsidR="00926F2B" w:rsidRPr="001851EA" w:rsidDel="00D6430E">
          <w:delText>(C2) the net-zero CO</w:delText>
        </w:r>
        <w:r w:rsidR="00926F2B" w:rsidRPr="001851EA" w:rsidDel="00D6430E">
          <w:rPr>
            <w:vertAlign w:val="subscript"/>
          </w:rPr>
          <w:delText>2</w:delText>
        </w:r>
        <w:r w:rsidR="00926F2B" w:rsidRPr="001851EA" w:rsidDel="00D6430E">
          <w:delText xml:space="preserve"> date </w:delText>
        </w:r>
        <w:r w:rsidR="007132F0" w:rsidRPr="001851EA" w:rsidDel="00D6430E">
          <w:delText>is also advanced</w:delText>
        </w:r>
        <w:r w:rsidR="00926F2B" w:rsidRPr="001851EA" w:rsidDel="00D6430E">
          <w:delText xml:space="preserve">. </w:delText>
        </w:r>
      </w:del>
      <w:commentRangeStart w:id="618"/>
      <w:commentRangeStart w:id="619"/>
      <w:commentRangeStart w:id="620"/>
      <w:del w:id="621" w:author="Beath, Hamish R" w:date="2025-08-31T11:11:00Z" w16du:dateUtc="2025-08-31T10:11:00Z">
        <w:r w:rsidR="00AB094D" w:rsidRPr="001851EA" w:rsidDel="000D2174">
          <w:delText>T</w:delText>
        </w:r>
      </w:del>
      <w:ins w:id="622" w:author="Beath, Hamish R" w:date="2025-08-31T11:11:00Z" w16du:dateUtc="2025-08-31T10:11:00Z">
        <w:r w:rsidR="000D2174">
          <w:t>t</w:t>
        </w:r>
      </w:ins>
      <w:r w:rsidR="00AB094D" w:rsidRPr="001851EA">
        <w:t xml:space="preserve">hese </w:t>
      </w:r>
      <w:del w:id="623" w:author="Beath, Hamish R" w:date="2025-09-04T12:27:00Z" w16du:dateUtc="2025-09-04T11:27:00Z">
        <w:r w:rsidR="00AB094D" w:rsidRPr="001851EA" w:rsidDel="002A7634">
          <w:delText xml:space="preserve">shifts </w:delText>
        </w:r>
      </w:del>
      <w:ins w:id="624" w:author="Beath, Hamish R" w:date="2025-09-04T12:27:00Z" w16du:dateUtc="2025-09-04T11:27:00Z">
        <w:r w:rsidR="002A7634">
          <w:t xml:space="preserve">observations </w:t>
        </w:r>
      </w:ins>
      <w:r w:rsidR="00AB094D" w:rsidRPr="001851EA">
        <w:t xml:space="preserve">indicate that a </w:t>
      </w:r>
      <w:commentRangeStart w:id="625"/>
      <w:commentRangeStart w:id="626"/>
      <w:r w:rsidR="00AB094D" w:rsidRPr="001851EA">
        <w:t xml:space="preserve">more balanced consideration </w:t>
      </w:r>
      <w:commentRangeEnd w:id="625"/>
      <w:r w:rsidR="00A64F06" w:rsidRPr="001851EA">
        <w:rPr>
          <w:rStyle w:val="CommentReference"/>
        </w:rPr>
        <w:commentReference w:id="625"/>
      </w:r>
      <w:commentRangeEnd w:id="626"/>
      <w:r w:rsidR="00196DA3">
        <w:rPr>
          <w:rStyle w:val="CommentReference"/>
        </w:rPr>
        <w:commentReference w:id="626"/>
      </w:r>
      <w:r w:rsidR="00AB094D" w:rsidRPr="001851EA">
        <w:t xml:space="preserve">of the </w:t>
      </w:r>
      <w:r w:rsidR="002C69AE">
        <w:t xml:space="preserve">diversity </w:t>
      </w:r>
      <w:r w:rsidR="00196DA3">
        <w:t xml:space="preserve">of the </w:t>
      </w:r>
      <w:r w:rsidR="00AB094D" w:rsidRPr="001851EA">
        <w:t>scenario evidence suggest</w:t>
      </w:r>
      <w:r w:rsidRPr="001851EA">
        <w:t>s</w:t>
      </w:r>
      <w:r w:rsidR="00AB094D" w:rsidRPr="001851EA">
        <w:t xml:space="preserve"> </w:t>
      </w:r>
      <w:del w:id="627" w:author="Beath, Hamish R" w:date="2025-08-31T11:10:00Z" w16du:dateUtc="2025-08-31T10:10:00Z">
        <w:r w:rsidR="00AB094D" w:rsidRPr="001851EA" w:rsidDel="000D2174">
          <w:delText xml:space="preserve">more stringent </w:delText>
        </w:r>
      </w:del>
      <w:ins w:id="628" w:author="Beath, Hamish R" w:date="2025-08-31T11:10:00Z" w16du:dateUtc="2025-08-31T10:10:00Z">
        <w:r w:rsidR="000D2174">
          <w:t>small but</w:t>
        </w:r>
      </w:ins>
      <w:ins w:id="629" w:author="Beath, Hamish R" w:date="2025-08-31T11:11:00Z" w16du:dateUtc="2025-08-31T10:11:00Z">
        <w:r w:rsidR="000D2174">
          <w:t xml:space="preserve"> measurable </w:t>
        </w:r>
      </w:ins>
      <w:ins w:id="630" w:author="Beath, Hamish R" w:date="2025-09-04T12:29:00Z" w16du:dateUtc="2025-09-04T11:29:00Z">
        <w:r w:rsidR="002A7634">
          <w:t>changes</w:t>
        </w:r>
      </w:ins>
      <w:ins w:id="631" w:author="Beath, Hamish R" w:date="2025-08-31T11:11:00Z" w16du:dateUtc="2025-08-31T10:11:00Z">
        <w:r w:rsidR="000D2174">
          <w:t xml:space="preserve"> to </w:t>
        </w:r>
      </w:ins>
      <w:r w:rsidR="00AB094D" w:rsidRPr="001851EA">
        <w:t xml:space="preserve">climate action benchmarks. </w:t>
      </w:r>
      <w:ins w:id="632" w:author="Beath, Hamish R" w:date="2025-09-04T12:31:00Z" w16du:dateUtc="2025-09-04T11:31:00Z">
        <w:r w:rsidR="002A7634">
          <w:t>Given the observed</w:t>
        </w:r>
      </w:ins>
      <w:ins w:id="633" w:author="Beath, Hamish R" w:date="2025-09-06T10:26:00Z" w16du:dateUtc="2025-09-06T09:26:00Z">
        <w:r w:rsidR="002C2D51">
          <w:t xml:space="preserve"> change in</w:t>
        </w:r>
      </w:ins>
      <w:ins w:id="634" w:author="Beath, Hamish R" w:date="2025-09-04T12:31:00Z" w16du:dateUtc="2025-09-04T11:31:00Z">
        <w:r w:rsidR="002A7634">
          <w:t xml:space="preserve"> </w:t>
        </w:r>
      </w:ins>
      <w:ins w:id="635" w:author="Beath, Hamish R" w:date="2025-09-04T12:32:00Z" w16du:dateUtc="2025-09-04T11:32:00Z">
        <w:r w:rsidR="002A7634">
          <w:t xml:space="preserve">net zero GHG years, </w:t>
        </w:r>
      </w:ins>
      <w:del w:id="636" w:author="Beath, Hamish R" w:date="2025-09-04T12:35:00Z" w16du:dateUtc="2025-09-04T11:35:00Z">
        <w:r w:rsidR="00AB094D" w:rsidRPr="001851EA" w:rsidDel="002A7634">
          <w:delText>In this context</w:delText>
        </w:r>
      </w:del>
      <w:del w:id="637" w:author="Beath, Hamish R" w:date="2025-09-06T10:26:00Z" w16du:dateUtc="2025-09-06T09:26:00Z">
        <w:r w:rsidR="00AB094D" w:rsidRPr="001851EA" w:rsidDel="002C2D51">
          <w:delText xml:space="preserve">, </w:delText>
        </w:r>
      </w:del>
      <w:ins w:id="638" w:author="Beath, Hamish R" w:date="2025-09-06T10:26:00Z" w16du:dateUtc="2025-09-06T09:26:00Z">
        <w:r w:rsidR="002C2D51">
          <w:t xml:space="preserve"> </w:t>
        </w:r>
      </w:ins>
      <w:r w:rsidR="00AB094D" w:rsidRPr="001851EA">
        <w:t xml:space="preserve">the IPCC AR6 scenario assessment </w:t>
      </w:r>
      <w:del w:id="639" w:author="Beath, Hamish R" w:date="2025-09-04T12:35:00Z" w16du:dateUtc="2025-09-04T11:35:00Z">
        <w:r w:rsidR="00AB094D" w:rsidRPr="001851EA" w:rsidDel="002A7634">
          <w:delText xml:space="preserve">should </w:delText>
        </w:r>
      </w:del>
      <w:ins w:id="640" w:author="Beath, Hamish R" w:date="2025-09-04T12:35:00Z" w16du:dateUtc="2025-09-04T11:35:00Z">
        <w:r w:rsidR="002A7634">
          <w:t>would</w:t>
        </w:r>
        <w:r w:rsidR="002A7634" w:rsidRPr="001851EA">
          <w:t xml:space="preserve"> </w:t>
        </w:r>
      </w:ins>
      <w:r w:rsidR="00AB094D" w:rsidRPr="001851EA">
        <w:t>be understood as conservative regarding the mitigation action compatible with stringent mitigation targets aligned with the Paris Agreement.</w:t>
      </w:r>
      <w:commentRangeEnd w:id="618"/>
      <w:r w:rsidR="00A64F06" w:rsidRPr="001851EA">
        <w:rPr>
          <w:rStyle w:val="CommentReference"/>
        </w:rPr>
        <w:commentReference w:id="618"/>
      </w:r>
      <w:commentRangeEnd w:id="619"/>
      <w:r w:rsidR="00484521">
        <w:rPr>
          <w:rStyle w:val="CommentReference"/>
        </w:rPr>
        <w:commentReference w:id="619"/>
      </w:r>
      <w:commentRangeEnd w:id="620"/>
      <w:r w:rsidR="002C69AE">
        <w:rPr>
          <w:rStyle w:val="CommentReference"/>
        </w:rPr>
        <w:commentReference w:id="620"/>
      </w:r>
    </w:p>
    <w:p w14:paraId="5A7F71EE" w14:textId="4F5732F8" w:rsidR="00025297" w:rsidRDefault="006908F9" w:rsidP="00080A8D">
      <w:pPr>
        <w:rPr>
          <w:ins w:id="641" w:author="Beath, Hamish R" w:date="2025-09-05T09:35:00Z" w16du:dateUtc="2025-09-05T08:35:00Z"/>
        </w:rPr>
      </w:pPr>
      <w:ins w:id="642" w:author="Beath, Hamish R" w:date="2025-09-04T12:51:00Z" w16du:dateUtc="2025-09-04T11:51:00Z">
        <w:r>
          <w:t xml:space="preserve">We explore a range of further diversity weighting procedures and their impact on </w:t>
        </w:r>
      </w:ins>
      <w:ins w:id="643" w:author="Beath, Hamish R" w:date="2025-09-04T12:52:00Z" w16du:dateUtc="2025-09-04T11:52:00Z">
        <w:r>
          <w:t xml:space="preserve">climate action benchmarks in the Supplementary </w:t>
        </w:r>
      </w:ins>
      <w:ins w:id="644" w:author="Beath, Hamish R" w:date="2025-09-05T09:35:00Z" w16du:dateUtc="2025-09-05T08:35:00Z">
        <w:r w:rsidR="00025297">
          <w:t>Results</w:t>
        </w:r>
      </w:ins>
      <w:ins w:id="645" w:author="Beath, Hamish R" w:date="2025-09-05T18:38:00Z" w16du:dateUtc="2025-09-05T17:38:00Z">
        <w:r w:rsidR="006527E1">
          <w:t xml:space="preserve"> 2</w:t>
        </w:r>
      </w:ins>
      <w:ins w:id="646" w:author="Beath, Hamish R" w:date="2025-09-04T13:44:00Z" w16du:dateUtc="2025-09-04T12:44:00Z">
        <w:r w:rsidR="00977A3C">
          <w:t>.</w:t>
        </w:r>
      </w:ins>
      <w:ins w:id="647" w:author="Beath, Hamish R" w:date="2025-09-05T09:32:00Z" w16du:dateUtc="2025-09-05T08:32:00Z">
        <w:r w:rsidR="00025297">
          <w:t xml:space="preserve"> </w:t>
        </w:r>
      </w:ins>
      <w:ins w:id="648" w:author="Beath, Hamish R" w:date="2025-09-05T09:36:00Z" w16du:dateUtc="2025-09-05T08:36:00Z">
        <w:r w:rsidR="00025297">
          <w:t xml:space="preserve">This </w:t>
        </w:r>
      </w:ins>
      <w:ins w:id="649" w:author="Beath, Hamish R" w:date="2025-09-05T09:32:00Z" w16du:dateUtc="2025-09-05T08:32:00Z">
        <w:r w:rsidR="00025297">
          <w:t>highlight</w:t>
        </w:r>
      </w:ins>
      <w:ins w:id="650" w:author="Beath, Hamish R" w:date="2025-09-05T09:36:00Z" w16du:dateUtc="2025-09-05T08:36:00Z">
        <w:r w:rsidR="00025297">
          <w:t>s</w:t>
        </w:r>
      </w:ins>
      <w:ins w:id="651" w:author="Beath, Hamish R" w:date="2025-09-05T09:32:00Z" w16du:dateUtc="2025-09-05T08:32:00Z">
        <w:r w:rsidR="00025297">
          <w:t xml:space="preserve"> which changes </w:t>
        </w:r>
      </w:ins>
      <w:ins w:id="652" w:author="Beath, Hamish R" w:date="2025-09-05T09:36:00Z" w16du:dateUtc="2025-09-05T08:36:00Z">
        <w:r w:rsidR="00025297">
          <w:t>broadly persist regardless of</w:t>
        </w:r>
      </w:ins>
      <w:ins w:id="653" w:author="Beath, Hamish R" w:date="2025-09-05T09:33:00Z" w16du:dateUtc="2025-09-05T08:33:00Z">
        <w:r w:rsidR="00025297">
          <w:t xml:space="preserve"> weighting inputs</w:t>
        </w:r>
      </w:ins>
      <w:ins w:id="654" w:author="Beath, Hamish R" w:date="2025-09-05T09:36:00Z" w16du:dateUtc="2025-09-05T08:36:00Z">
        <w:r w:rsidR="00025297">
          <w:t xml:space="preserve"> (e.g., </w:t>
        </w:r>
      </w:ins>
      <w:ins w:id="655" w:author="Beath, Hamish R" w:date="2025-09-05T09:44:00Z" w16du:dateUtc="2025-09-05T08:44:00Z">
        <w:r w:rsidR="00A12A51">
          <w:t xml:space="preserve">reduction in </w:t>
        </w:r>
      </w:ins>
      <w:ins w:id="656" w:author="Beath, Hamish R" w:date="2025-09-05T09:36:00Z" w16du:dateUtc="2025-09-05T08:36:00Z">
        <w:r w:rsidR="00025297">
          <w:t xml:space="preserve">net zero GHG years, CCS </w:t>
        </w:r>
      </w:ins>
      <w:ins w:id="657" w:author="Beath, Hamish R" w:date="2025-09-05T09:44:00Z" w16du:dateUtc="2025-09-05T08:44:00Z">
        <w:r w:rsidR="00A12A51">
          <w:t xml:space="preserve">use </w:t>
        </w:r>
      </w:ins>
      <w:ins w:id="658" w:author="Beath, Hamish R" w:date="2025-09-05T09:36:00Z" w16du:dateUtc="2025-09-05T08:36:00Z">
        <w:r w:rsidR="00025297">
          <w:t>increase)</w:t>
        </w:r>
      </w:ins>
      <w:ins w:id="659" w:author="Beath, Hamish R" w:date="2025-09-06T10:42:00Z" w16du:dateUtc="2025-09-06T09:42:00Z">
        <w:r w:rsidR="00B84F21">
          <w:t>,</w:t>
        </w:r>
      </w:ins>
      <w:ins w:id="660" w:author="Beath, Hamish R" w:date="2025-09-05T09:36:00Z" w16du:dateUtc="2025-09-05T08:36:00Z">
        <w:r w:rsidR="00025297">
          <w:t xml:space="preserve"> and </w:t>
        </w:r>
      </w:ins>
      <w:ins w:id="661" w:author="Beath, Hamish R" w:date="2025-09-05T09:37:00Z" w16du:dateUtc="2025-09-05T08:37:00Z">
        <w:r w:rsidR="00025297">
          <w:t xml:space="preserve">others that vary depending on the choice of weighting variables </w:t>
        </w:r>
      </w:ins>
      <w:ins w:id="662" w:author="Beath, Hamish R" w:date="2025-09-05T09:44:00Z" w16du:dateUtc="2025-09-05T08:44:00Z">
        <w:r w:rsidR="00A12A51">
          <w:t xml:space="preserve">(e.g., Primary energy from </w:t>
        </w:r>
      </w:ins>
      <w:ins w:id="663" w:author="Beath, Hamish R" w:date="2025-09-05T09:52:00Z" w16du:dateUtc="2025-09-05T08:52:00Z">
        <w:r w:rsidR="00A12A51">
          <w:t>Gas</w:t>
        </w:r>
      </w:ins>
      <w:ins w:id="664" w:author="Beath, Hamish R" w:date="2025-09-05T09:44:00Z" w16du:dateUtc="2025-09-05T08:44:00Z">
        <w:r w:rsidR="00A12A51">
          <w:t>)</w:t>
        </w:r>
      </w:ins>
      <w:ins w:id="665" w:author="Beath, Hamish R" w:date="2025-09-05T09:46:00Z" w16du:dateUtc="2025-09-05T08:46:00Z">
        <w:r w:rsidR="00A12A51">
          <w:t>.</w:t>
        </w:r>
      </w:ins>
    </w:p>
    <w:p w14:paraId="0080D022" w14:textId="3916BD1E" w:rsidR="00541259" w:rsidRPr="001851EA" w:rsidRDefault="00541259" w:rsidP="00080A8D">
      <w:ins w:id="666" w:author="Beath, Hamish R" w:date="2025-08-31T11:24:00Z" w16du:dateUtc="2025-08-31T10:24:00Z">
        <w:r>
          <w:t xml:space="preserve">We </w:t>
        </w:r>
      </w:ins>
      <w:ins w:id="667" w:author="Beath, Hamish R" w:date="2025-09-04T12:52:00Z" w16du:dateUtc="2025-09-04T11:52:00Z">
        <w:r w:rsidR="006908F9">
          <w:t>show</w:t>
        </w:r>
      </w:ins>
      <w:ins w:id="668" w:author="Beath, Hamish R" w:date="2025-08-31T11:27:00Z" w16du:dateUtc="2025-08-31T10:27:00Z">
        <w:r>
          <w:t xml:space="preserve"> </w:t>
        </w:r>
      </w:ins>
      <w:ins w:id="669" w:author="Beath, Hamish R" w:date="2025-08-31T11:24:00Z" w16du:dateUtc="2025-08-31T10:24:00Z">
        <w:r>
          <w:t xml:space="preserve">the impact of our </w:t>
        </w:r>
      </w:ins>
      <w:ins w:id="670" w:author="Beath, Hamish R" w:date="2025-09-06T10:27:00Z" w16du:dateUtc="2025-09-06T09:27:00Z">
        <w:r w:rsidR="002C2D51">
          <w:t xml:space="preserve">continuous </w:t>
        </w:r>
      </w:ins>
      <w:ins w:id="671" w:author="Beath, Hamish R" w:date="2025-08-31T11:24:00Z" w16du:dateUtc="2025-08-31T10:24:00Z">
        <w:r>
          <w:t xml:space="preserve">quality weighting on mitigation variables </w:t>
        </w:r>
        <w:r w:rsidRPr="006527E1">
          <w:t xml:space="preserve">in Supplementary Figures </w:t>
        </w:r>
      </w:ins>
      <w:ins w:id="672" w:author="Beath, Hamish R" w:date="2025-09-05T18:38:00Z" w16du:dateUtc="2025-09-05T17:38:00Z">
        <w:r w:rsidR="006527E1" w:rsidRPr="006527E1">
          <w:rPr>
            <w:rPrChange w:id="673" w:author="Beath, Hamish R" w:date="2025-09-05T18:38:00Z" w16du:dateUtc="2025-09-05T17:38:00Z">
              <w:rPr>
                <w:highlight w:val="yellow"/>
              </w:rPr>
            </w:rPrChange>
          </w:rPr>
          <w:t>5</w:t>
        </w:r>
      </w:ins>
      <w:ins w:id="674" w:author="Beath, Hamish R" w:date="2025-08-31T11:24:00Z" w16du:dateUtc="2025-08-31T10:24:00Z">
        <w:r w:rsidRPr="006527E1">
          <w:t xml:space="preserve"> and </w:t>
        </w:r>
      </w:ins>
      <w:ins w:id="675" w:author="Beath, Hamish R" w:date="2025-09-05T18:38:00Z" w16du:dateUtc="2025-09-05T17:38:00Z">
        <w:r w:rsidR="006527E1" w:rsidRPr="006527E1">
          <w:rPr>
            <w:rPrChange w:id="676" w:author="Beath, Hamish R" w:date="2025-09-05T18:38:00Z" w16du:dateUtc="2025-09-05T17:38:00Z">
              <w:rPr>
                <w:highlight w:val="yellow"/>
              </w:rPr>
            </w:rPrChange>
          </w:rPr>
          <w:t>6</w:t>
        </w:r>
      </w:ins>
      <w:ins w:id="677" w:author="Beath, Hamish R" w:date="2025-08-31T11:24:00Z" w16du:dateUtc="2025-08-31T10:24:00Z">
        <w:r w:rsidRPr="006527E1">
          <w:t>.</w:t>
        </w:r>
      </w:ins>
    </w:p>
    <w:p w14:paraId="52955BDF" w14:textId="365CB029" w:rsidR="003D38A4" w:rsidRDefault="002F6027">
      <w:pPr>
        <w:jc w:val="center"/>
        <w:pPrChange w:id="678" w:author="Rogelj, Joeri" w:date="2024-12-05T17:28:00Z" w16du:dateUtc="2024-12-05T17:28:00Z">
          <w:pPr/>
        </w:pPrChange>
      </w:pPr>
      <w:commentRangeStart w:id="679"/>
      <w:ins w:id="680" w:author="Beath, Hamish R" w:date="2025-08-29T20:39:00Z" w16du:dateUtc="2025-08-29T19:39:00Z">
        <w:r>
          <w:rPr>
            <w:noProof/>
          </w:rPr>
          <w:lastRenderedPageBreak/>
          <w:drawing>
            <wp:inline distT="0" distB="0" distL="0" distR="0" wp14:anchorId="1CDEDBB4" wp14:editId="7968668E">
              <wp:extent cx="5731510" cy="5574030"/>
              <wp:effectExtent l="0" t="0" r="0" b="0"/>
              <wp:docPr id="113432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27903" name="Picture 1134327903"/>
                      <pic:cNvPicPr/>
                    </pic:nvPicPr>
                    <pic:blipFill>
                      <a:blip r:embed="rId15"/>
                      <a:stretch>
                        <a:fillRect/>
                      </a:stretch>
                    </pic:blipFill>
                    <pic:spPr>
                      <a:xfrm>
                        <a:off x="0" y="0"/>
                        <a:ext cx="5731510" cy="5574030"/>
                      </a:xfrm>
                      <a:prstGeom prst="rect">
                        <a:avLst/>
                      </a:prstGeom>
                    </pic:spPr>
                  </pic:pic>
                </a:graphicData>
              </a:graphic>
            </wp:inline>
          </w:drawing>
        </w:r>
      </w:ins>
      <w:commentRangeEnd w:id="679"/>
      <w:ins w:id="681" w:author="Beath, Hamish R" w:date="2025-09-06T10:29:00Z" w16du:dateUtc="2025-09-06T09:29:00Z">
        <w:r w:rsidR="002C2D51">
          <w:rPr>
            <w:rStyle w:val="CommentReference"/>
          </w:rPr>
          <w:commentReference w:id="679"/>
        </w:r>
      </w:ins>
      <w:commentRangeStart w:id="682"/>
      <w:del w:id="683" w:author="Beath, Hamish R" w:date="2025-08-29T20:39:00Z" w16du:dateUtc="2025-08-29T19:39:00Z">
        <w:r w:rsidR="003D38A4" w:rsidRPr="003D38A4" w:rsidDel="002F6027">
          <w:rPr>
            <w:noProof/>
          </w:rPr>
          <w:drawing>
            <wp:inline distT="0" distB="0" distL="0" distR="0" wp14:anchorId="580F99F8" wp14:editId="264D2A9C">
              <wp:extent cx="5362824" cy="5336087"/>
              <wp:effectExtent l="0" t="0" r="0" b="0"/>
              <wp:docPr id="164261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16877" name=""/>
                      <pic:cNvPicPr/>
                    </pic:nvPicPr>
                    <pic:blipFill>
                      <a:blip r:embed="rId16">
                        <a:extLst>
                          <a:ext uri="{28A0092B-C50C-407E-A947-70E740481C1C}">
                            <a14:useLocalDpi xmlns:a14="http://schemas.microsoft.com/office/drawing/2010/main" val="0"/>
                          </a:ext>
                        </a:extLst>
                      </a:blip>
                      <a:stretch>
                        <a:fillRect/>
                      </a:stretch>
                    </pic:blipFill>
                    <pic:spPr>
                      <a:xfrm>
                        <a:off x="0" y="0"/>
                        <a:ext cx="5373986" cy="5347193"/>
                      </a:xfrm>
                      <a:prstGeom prst="rect">
                        <a:avLst/>
                      </a:prstGeom>
                    </pic:spPr>
                  </pic:pic>
                </a:graphicData>
              </a:graphic>
            </wp:inline>
          </w:drawing>
        </w:r>
      </w:del>
      <w:commentRangeEnd w:id="682"/>
      <w:r w:rsidR="00057E18">
        <w:rPr>
          <w:rStyle w:val="CommentReference"/>
        </w:rPr>
        <w:commentReference w:id="682"/>
      </w:r>
    </w:p>
    <w:p w14:paraId="47B69595" w14:textId="6F0A9EBA" w:rsidR="009C45B3" w:rsidRPr="001851EA" w:rsidRDefault="00965654" w:rsidP="009C45B3">
      <w:r w:rsidRPr="001851EA">
        <w:rPr>
          <w:b/>
          <w:bCs/>
        </w:rPr>
        <w:t xml:space="preserve">Figure </w:t>
      </w:r>
      <w:r w:rsidR="00632036" w:rsidRPr="001851EA">
        <w:rPr>
          <w:b/>
          <w:bCs/>
        </w:rPr>
        <w:t>3</w:t>
      </w:r>
      <w:r w:rsidRPr="001851EA">
        <w:rPr>
          <w:b/>
          <w:bCs/>
        </w:rPr>
        <w:t xml:space="preserve"> | Key assessment quantities in </w:t>
      </w:r>
      <w:ins w:id="684" w:author="Beath, Hamish R" w:date="2025-08-31T11:22:00Z" w16du:dateUtc="2025-08-31T10:22:00Z">
        <w:r w:rsidR="00541259">
          <w:rPr>
            <w:b/>
            <w:bCs/>
          </w:rPr>
          <w:t xml:space="preserve">diversity </w:t>
        </w:r>
      </w:ins>
      <w:r w:rsidRPr="001851EA">
        <w:rPr>
          <w:b/>
          <w:bCs/>
        </w:rPr>
        <w:t xml:space="preserve">weighted and unweighted scenario category ranges from the IPCC AR6 scenario database. a. </w:t>
      </w:r>
      <w:r w:rsidRPr="001851EA">
        <w:t>Net zero CO</w:t>
      </w:r>
      <w:r w:rsidRPr="001851EA">
        <w:rPr>
          <w:vertAlign w:val="subscript"/>
        </w:rPr>
        <w:t>2</w:t>
      </w:r>
      <w:r w:rsidRPr="001851EA">
        <w:t xml:space="preserve"> and greenhouse gas (GHG) years; </w:t>
      </w:r>
      <w:r w:rsidRPr="001851EA">
        <w:rPr>
          <w:b/>
          <w:bCs/>
        </w:rPr>
        <w:t>b.</w:t>
      </w:r>
      <w:r w:rsidRPr="001851EA">
        <w:t xml:space="preserve"> </w:t>
      </w:r>
      <w:del w:id="685" w:author="Beath, Hamish R" w:date="2025-08-31T11:12:00Z" w16du:dateUtc="2025-08-31T10:12:00Z">
        <w:r w:rsidR="00303B3E" w:rsidRPr="001851EA" w:rsidDel="000D2174">
          <w:delText xml:space="preserve">primary energy use of </w:delText>
        </w:r>
        <w:commentRangeStart w:id="686"/>
        <w:commentRangeStart w:id="687"/>
        <w:r w:rsidR="00303B3E" w:rsidRPr="001851EA" w:rsidDel="000D2174">
          <w:delText>oil and gas in 2030</w:delText>
        </w:r>
        <w:commentRangeEnd w:id="686"/>
        <w:r w:rsidR="008F6ED7" w:rsidRPr="001851EA" w:rsidDel="000D2174">
          <w:rPr>
            <w:rStyle w:val="CommentReference"/>
          </w:rPr>
          <w:commentReference w:id="686"/>
        </w:r>
        <w:commentRangeEnd w:id="687"/>
        <w:r w:rsidR="00375393" w:rsidDel="000D2174">
          <w:rPr>
            <w:rStyle w:val="CommentReference"/>
          </w:rPr>
          <w:commentReference w:id="687"/>
        </w:r>
      </w:del>
      <w:ins w:id="688" w:author="Beath, Hamish R" w:date="2025-08-31T11:12:00Z" w16du:dateUtc="2025-08-31T10:12:00Z">
        <w:r w:rsidR="000D2174">
          <w:t xml:space="preserve">Carbon sequestration from carbon capture and </w:t>
        </w:r>
      </w:ins>
      <w:ins w:id="689" w:author="Beath, Hamish R" w:date="2025-08-31T11:13:00Z" w16du:dateUtc="2025-08-31T10:13:00Z">
        <w:r w:rsidR="000D2174">
          <w:t>storage</w:t>
        </w:r>
      </w:ins>
      <w:ins w:id="690" w:author="Beath, Hamish R" w:date="2025-08-31T11:12:00Z" w16du:dateUtc="2025-08-31T10:12:00Z">
        <w:r w:rsidR="000D2174">
          <w:t xml:space="preserve"> for C1</w:t>
        </w:r>
      </w:ins>
      <w:r w:rsidR="00303B3E" w:rsidRPr="001851EA">
        <w:t xml:space="preserve">; </w:t>
      </w:r>
      <w:r w:rsidR="00303B3E" w:rsidRPr="001851EA">
        <w:rPr>
          <w:b/>
          <w:bCs/>
        </w:rPr>
        <w:t xml:space="preserve">c. </w:t>
      </w:r>
      <w:ins w:id="691" w:author="Beath, Hamish R" w:date="2025-08-31T11:13:00Z" w16du:dateUtc="2025-08-31T10:13:00Z">
        <w:r w:rsidR="000D2174">
          <w:t>Carbon sequestration from carbon capture and storage for C2</w:t>
        </w:r>
      </w:ins>
      <w:del w:id="692" w:author="Beath, Hamish R" w:date="2025-08-31T11:13:00Z" w16du:dateUtc="2025-08-31T10:13:00Z">
        <w:r w:rsidR="002E1A80" w:rsidRPr="001851EA" w:rsidDel="000D2174">
          <w:delText>annual growth rate of final energy demand between 2020 and 2100;</w:delText>
        </w:r>
      </w:del>
      <w:r w:rsidR="002E1A80" w:rsidRPr="001851EA">
        <w:t xml:space="preserve"> </w:t>
      </w:r>
      <w:r w:rsidR="002E1A80" w:rsidRPr="001851EA">
        <w:rPr>
          <w:b/>
          <w:bCs/>
        </w:rPr>
        <w:t xml:space="preserve">d. </w:t>
      </w:r>
      <w:ins w:id="693" w:author="Beath, Hamish R" w:date="2025-08-31T11:13:00Z" w16du:dateUtc="2025-08-31T10:13:00Z">
        <w:r w:rsidR="000D2174">
          <w:rPr>
            <w:b/>
            <w:bCs/>
          </w:rPr>
          <w:t xml:space="preserve">&amp; e, </w:t>
        </w:r>
        <w:r w:rsidR="000D2174" w:rsidRPr="000D2174">
          <w:rPr>
            <w:rPrChange w:id="694" w:author="Beath, Hamish R" w:date="2025-08-31T11:14:00Z" w16du:dateUtc="2025-08-31T10:14:00Z">
              <w:rPr>
                <w:b/>
                <w:bCs/>
              </w:rPr>
            </w:rPrChange>
          </w:rPr>
          <w:t xml:space="preserve">Primary Energy from </w:t>
        </w:r>
      </w:ins>
      <w:ins w:id="695" w:author="Beath, Hamish R" w:date="2025-08-31T11:14:00Z" w16du:dateUtc="2025-08-31T10:14:00Z">
        <w:r w:rsidR="000D2174" w:rsidRPr="000D2174">
          <w:rPr>
            <w:rPrChange w:id="696" w:author="Beath, Hamish R" w:date="2025-08-31T11:14:00Z" w16du:dateUtc="2025-08-31T10:14:00Z">
              <w:rPr>
                <w:b/>
                <w:bCs/>
              </w:rPr>
            </w:rPrChange>
          </w:rPr>
          <w:t>Gas timeseries for C1 and C2 respectively</w:t>
        </w:r>
        <w:r w:rsidR="000D2174">
          <w:t xml:space="preserve">; </w:t>
        </w:r>
        <w:r w:rsidR="000D2174" w:rsidRPr="000D2174">
          <w:rPr>
            <w:b/>
            <w:bCs/>
            <w:rPrChange w:id="697" w:author="Beath, Hamish R" w:date="2025-08-31T11:14:00Z" w16du:dateUtc="2025-08-31T10:14:00Z">
              <w:rPr/>
            </w:rPrChange>
          </w:rPr>
          <w:t xml:space="preserve">e </w:t>
        </w:r>
      </w:ins>
      <w:ins w:id="698" w:author="Beath, Hamish R" w:date="2025-08-31T11:15:00Z" w16du:dateUtc="2025-08-31T10:15:00Z">
        <w:r w:rsidR="000D2174">
          <w:rPr>
            <w:b/>
            <w:bCs/>
          </w:rPr>
          <w:t>&amp;</w:t>
        </w:r>
      </w:ins>
      <w:ins w:id="699" w:author="Beath, Hamish R" w:date="2025-08-31T11:14:00Z" w16du:dateUtc="2025-08-31T10:14:00Z">
        <w:r w:rsidR="000D2174" w:rsidRPr="000D2174">
          <w:rPr>
            <w:b/>
            <w:bCs/>
            <w:rPrChange w:id="700" w:author="Beath, Hamish R" w:date="2025-08-31T11:14:00Z" w16du:dateUtc="2025-08-31T10:14:00Z">
              <w:rPr/>
            </w:rPrChange>
          </w:rPr>
          <w:t xml:space="preserve"> h</w:t>
        </w:r>
        <w:r w:rsidR="000D2174">
          <w:t xml:space="preserve">, </w:t>
        </w:r>
        <w:r w:rsidR="000D2174" w:rsidRPr="00B52D23">
          <w:t xml:space="preserve">Primary Energy from </w:t>
        </w:r>
        <w:r w:rsidR="000D2174">
          <w:t>Nuclear</w:t>
        </w:r>
        <w:r w:rsidR="000D2174" w:rsidRPr="00B52D23">
          <w:t xml:space="preserve"> timeseries for C1 and C2 respectively</w:t>
        </w:r>
        <w:r w:rsidR="000D2174">
          <w:t>;</w:t>
        </w:r>
        <w:r w:rsidR="000D2174" w:rsidRPr="000D2174">
          <w:rPr>
            <w:b/>
            <w:bCs/>
            <w:rPrChange w:id="701" w:author="Beath, Hamish R" w:date="2025-08-31T11:15:00Z" w16du:dateUtc="2025-08-31T10:15:00Z">
              <w:rPr/>
            </w:rPrChange>
          </w:rPr>
          <w:t xml:space="preserve"> </w:t>
        </w:r>
      </w:ins>
      <w:ins w:id="702" w:author="Beath, Hamish R" w:date="2025-08-31T11:15:00Z" w16du:dateUtc="2025-08-31T10:15:00Z">
        <w:r w:rsidR="000D2174" w:rsidRPr="000D2174">
          <w:rPr>
            <w:b/>
            <w:bCs/>
            <w:rPrChange w:id="703" w:author="Beath, Hamish R" w:date="2025-08-31T11:15:00Z" w16du:dateUtc="2025-08-31T10:15:00Z">
              <w:rPr/>
            </w:rPrChange>
          </w:rPr>
          <w:t xml:space="preserve">f &amp; </w:t>
        </w:r>
      </w:ins>
      <w:ins w:id="704" w:author="Beath, Hamish R" w:date="2025-08-31T11:19:00Z" w16du:dateUtc="2025-08-31T10:19:00Z">
        <w:r w:rsidR="000D2174">
          <w:rPr>
            <w:b/>
            <w:bCs/>
          </w:rPr>
          <w:t xml:space="preserve">I, </w:t>
        </w:r>
        <w:r w:rsidR="000D2174">
          <w:t>Carbon Price timeseries f</w:t>
        </w:r>
      </w:ins>
      <w:ins w:id="705" w:author="Beath, Hamish R" w:date="2025-08-31T11:20:00Z" w16du:dateUtc="2025-08-31T10:20:00Z">
        <w:r w:rsidR="000D2174">
          <w:t xml:space="preserve">or C1 and C2 respectively. </w:t>
        </w:r>
      </w:ins>
      <w:del w:id="706" w:author="Beath, Hamish R" w:date="2025-08-31T11:15:00Z" w16du:dateUtc="2025-08-31T10:15:00Z">
        <w:r w:rsidR="00B84744" w:rsidRPr="001851EA" w:rsidDel="000D2174">
          <w:delText>GHG emissions reductions between 2020 and the years 2035 and 2050, respectively. Data is shown for</w:delText>
        </w:r>
      </w:del>
      <w:ins w:id="707" w:author="Beath, Hamish R" w:date="2025-08-31T11:15:00Z" w16du:dateUtc="2025-08-31T10:15:00Z">
        <w:r w:rsidR="000D2174">
          <w:t>Our plots show data from</w:t>
        </w:r>
      </w:ins>
      <w:r w:rsidR="00B84744" w:rsidRPr="001851EA">
        <w:t xml:space="preserve"> three scenario categories: scenarios limiting warming to 1.5°C with no or limited overshoot (IPCC AR6 category C1)</w:t>
      </w:r>
      <w:ins w:id="708" w:author="Beath, Hamish R" w:date="2025-09-06T10:30:00Z" w16du:dateUtc="2025-09-06T09:30:00Z">
        <w:r w:rsidR="002C2D51">
          <w:t xml:space="preserve"> n=97</w:t>
        </w:r>
      </w:ins>
      <w:r w:rsidR="00B811AB" w:rsidRPr="001851EA">
        <w:t>, the subset of these scenarios also reaching net zero GHG emissions in the second half of the century (IPCC AR6 category C1a)</w:t>
      </w:r>
      <w:ins w:id="709" w:author="Beath, Hamish R" w:date="2025-09-06T10:30:00Z" w16du:dateUtc="2025-09-06T09:30:00Z">
        <w:r w:rsidR="002C2D51">
          <w:t xml:space="preserve"> n=</w:t>
        </w:r>
      </w:ins>
      <w:ins w:id="710" w:author="Beath, Hamish R" w:date="2025-09-06T10:41:00Z" w16du:dateUtc="2025-09-06T09:41:00Z">
        <w:r w:rsidR="00B84F21">
          <w:t>50</w:t>
        </w:r>
      </w:ins>
      <w:r w:rsidR="00B811AB" w:rsidRPr="001851EA">
        <w:t xml:space="preserve">, and scenarios returning warming to below 1.5°C </w:t>
      </w:r>
      <w:r w:rsidR="00C258F2" w:rsidRPr="001851EA">
        <w:t>in 2100 after a high (0.1–0.3°C) overshoot (IPCC AR6 category C2)</w:t>
      </w:r>
      <w:ins w:id="711" w:author="Beath, Hamish R" w:date="2025-09-06T10:41:00Z" w16du:dateUtc="2025-09-06T09:41:00Z">
        <w:r w:rsidR="00B84F21">
          <w:t xml:space="preserve"> n=133</w:t>
        </w:r>
      </w:ins>
      <w:r w:rsidR="00C258F2" w:rsidRPr="001851EA">
        <w:t xml:space="preserve">. Individual scenarios are shown as dots. </w:t>
      </w:r>
      <w:r w:rsidR="00481083" w:rsidRPr="001851EA">
        <w:t xml:space="preserve">Violins show unweighted and weighted distributions, respectively, </w:t>
      </w:r>
      <w:r w:rsidR="006344D8" w:rsidRPr="001851EA">
        <w:t xml:space="preserve">which are distinguished through lighter and darker areas. </w:t>
      </w:r>
      <w:r w:rsidR="00CA6CE3" w:rsidRPr="001851EA">
        <w:t xml:space="preserve">Dashed and dotted lines in the plots indicate key distribution statistics as </w:t>
      </w:r>
      <w:r w:rsidR="00E97FFE" w:rsidRPr="001851EA">
        <w:t xml:space="preserve">defined by the legend in panel </w:t>
      </w:r>
      <w:r w:rsidR="00E97FFE" w:rsidRPr="001851EA">
        <w:rPr>
          <w:b/>
          <w:bCs/>
        </w:rPr>
        <w:t>a</w:t>
      </w:r>
      <w:r w:rsidR="00E97FFE" w:rsidRPr="001851EA">
        <w:t xml:space="preserve">. </w:t>
      </w:r>
      <w:ins w:id="712" w:author="Beath, Hamish R" w:date="2025-08-31T11:20:00Z" w16du:dateUtc="2025-08-31T10:20:00Z">
        <w:r w:rsidR="000D2174">
          <w:t xml:space="preserve">For timeseries plots, </w:t>
        </w:r>
        <w:r w:rsidR="00541259">
          <w:t xml:space="preserve">the coloured shaded areas represent the interquartile </w:t>
        </w:r>
      </w:ins>
      <w:ins w:id="713" w:author="Beath, Hamish R" w:date="2025-08-31T11:21:00Z" w16du:dateUtc="2025-08-31T10:21:00Z">
        <w:r w:rsidR="00541259">
          <w:t>range of the reweighted distribution, with grey shaded areas representing the unweighted interquartile range. The coloured dashed lines represent weighted medians, whilst</w:t>
        </w:r>
      </w:ins>
      <w:ins w:id="714" w:author="Beath, Hamish R" w:date="2025-08-31T11:29:00Z" w16du:dateUtc="2025-08-31T10:29:00Z">
        <w:r w:rsidR="00541259">
          <w:t xml:space="preserve"> black dashed </w:t>
        </w:r>
      </w:ins>
      <w:ins w:id="715" w:author="Beath, Hamish R" w:date="2025-08-31T11:30:00Z" w16du:dateUtc="2025-08-31T10:30:00Z">
        <w:r w:rsidR="00541259">
          <w:t>lines</w:t>
        </w:r>
      </w:ins>
      <w:ins w:id="716" w:author="Beath, Hamish R" w:date="2025-08-31T11:29:00Z" w16du:dateUtc="2025-08-31T10:29:00Z">
        <w:r w:rsidR="00541259">
          <w:t xml:space="preserve"> represent unweighted medians, as s</w:t>
        </w:r>
      </w:ins>
      <w:ins w:id="717" w:author="Beath, Hamish R" w:date="2025-08-31T11:30:00Z" w16du:dateUtc="2025-08-31T10:30:00Z">
        <w:r w:rsidR="00541259">
          <w:t>hown in the legend in panel h.</w:t>
        </w:r>
      </w:ins>
      <w:ins w:id="718" w:author="Beath, Hamish R" w:date="2025-08-31T11:21:00Z" w16du:dateUtc="2025-08-31T10:21:00Z">
        <w:r w:rsidR="00541259">
          <w:t xml:space="preserve"> </w:t>
        </w:r>
      </w:ins>
      <w:ins w:id="719" w:author="Beath, Hamish R" w:date="2025-09-06T12:23:00Z" w16du:dateUtc="2025-09-06T11:23:00Z">
        <w:r w:rsidR="00757361">
          <w:t>W</w:t>
        </w:r>
        <w:r w:rsidR="00757361" w:rsidRPr="00B527B4">
          <w:t xml:space="preserve">eighted and unweighted quantiles </w:t>
        </w:r>
        <w:r w:rsidR="00757361">
          <w:t>are</w:t>
        </w:r>
        <w:r w:rsidR="00757361" w:rsidRPr="00B527B4">
          <w:t xml:space="preserve"> computed using the same non-interpolating </w:t>
        </w:r>
        <w:r w:rsidR="00757361">
          <w:t xml:space="preserve">approach </w:t>
        </w:r>
        <w:r w:rsidR="00757361" w:rsidRPr="00757361">
          <w:t>(see Methods).</w:t>
        </w:r>
      </w:ins>
    </w:p>
    <w:p w14:paraId="47B69596" w14:textId="316B6189" w:rsidR="000210BC" w:rsidRPr="001851EA" w:rsidRDefault="00965654" w:rsidP="00843949">
      <w:pPr>
        <w:pStyle w:val="Heading2"/>
      </w:pPr>
      <w:r w:rsidRPr="001851EA">
        <w:t>Exploring robustness</w:t>
      </w:r>
      <w:ins w:id="720" w:author="Beath, Hamish R" w:date="2025-09-01T13:56:00Z" w16du:dateUtc="2025-09-01T12:56:00Z">
        <w:r w:rsidR="004F5A78">
          <w:t xml:space="preserve"> </w:t>
        </w:r>
      </w:ins>
    </w:p>
    <w:p w14:paraId="47B69597" w14:textId="49FD476E" w:rsidR="000210BC" w:rsidRPr="001851EA" w:rsidRDefault="00965654" w:rsidP="000210BC">
      <w:r w:rsidRPr="001851EA">
        <w:lastRenderedPageBreak/>
        <w:t xml:space="preserve">It is well-established that </w:t>
      </w:r>
      <w:r w:rsidR="00EF2370" w:rsidRPr="001851EA">
        <w:t xml:space="preserve">the behaviour of IAMs is to a large degree determined by their </w:t>
      </w:r>
      <w:commentRangeStart w:id="721"/>
      <w:r w:rsidRPr="001851EA">
        <w:t>m</w:t>
      </w:r>
      <w:r w:rsidR="00EE30F2">
        <w:t>odel framework logic</w:t>
      </w:r>
      <w:commentRangeEnd w:id="721"/>
      <w:r w:rsidR="0047324D">
        <w:rPr>
          <w:rStyle w:val="CommentReference"/>
        </w:rPr>
        <w:commentReference w:id="721"/>
      </w:r>
      <w:ins w:id="722" w:author="Beath, Hamish R" w:date="2025-09-06T15:21:00Z" w16du:dateUtc="2025-09-06T14:21:00Z">
        <w:r w:rsidR="00985478">
          <w:t>,</w:t>
        </w:r>
      </w:ins>
      <w:r w:rsidRPr="001851EA">
        <w:t xml:space="preserve"> </w:t>
      </w:r>
      <w:del w:id="723" w:author="Beath, Hamish R" w:date="2025-09-06T15:21:00Z" w16du:dateUtc="2025-09-06T14:21:00Z">
        <w:r w:rsidRPr="001851EA" w:rsidDel="00985478">
          <w:delText xml:space="preserve">and </w:delText>
        </w:r>
      </w:del>
      <w:r w:rsidRPr="001851EA">
        <w:t>model structure</w:t>
      </w:r>
      <w:ins w:id="724" w:author="Beath, Hamish R" w:date="2025-09-06T15:21:00Z" w16du:dateUtc="2025-09-06T14:21:00Z">
        <w:r w:rsidR="00985478">
          <w:t xml:space="preserve"> and input assumptions</w:t>
        </w:r>
      </w:ins>
      <w:r w:rsidRPr="001851EA">
        <w:fldChar w:fldCharType="begin"/>
      </w:r>
      <w:r w:rsidR="004A0DEC" w:rsidRPr="001851EA">
        <w:instrText xml:space="preserve"> ADDIN ZOTERO_ITEM CSL_CITATION {"citationID":"Va8JbGMO","properties":{"formattedCitation":"\\super 26,27\\nosupersub{}","plainCitation":"26,27","noteIndex":0},"citationItems":[{"id":3955,"uris":["http://zotero.org/users/7044370/items/6HM4SCPZ"],"itemData":{"id":3955,"type":"article-journal","container-title":"Technological Forecasting and Social Change","DOI":"http://dx.doi.org/10.1016/j.techfore.2013.09.020","ISSN":"0040-1625","issue":"0","note":"number: 0","page":"45-61","title":"Diagnostic indicators for integrated assessment models of climate policy","volume":"90, Part A","author":[{"family":"Kriegler","given":"Elmar"},{"family":"Petermann","given":"Nils"},{"family":"Krey","given":"Volker"},{"family":"Schwanitz","given":"Valeria Jana"},{"family":"Luderer","given":"Gunnar"},{"family":"Ashina","given":"Shuichi"},{"family":"Bosetti","given":"Valentina"},{"family":"Eom","given":"Jiyong"},{"family":"Kitous","given":"Alban"},{"family":"Méjean","given":"Aurélie"},{"family":"Paroussos","given":"Leonidas"},{"family":"Sano","given":"Fuminori"},{"family":"Turton","given":"Hal"},{"family":"Wilson","given":"Charlie"},{"family":"Van Vuuren","given":"Detlef P."}],"issued":{"date-parts":[["2015"]]}}},{"id":9045,"uris":["http://zotero.org/users/7044370/items/SVYG9H9K"],"itemData":{"id":9045,"type":"article-journal","abstract":"Integrated assessment models (IAMs) form a prime tool in informing about climate mitigation strategies. Diagnostic indicators that allow comparison across these models can help describe and explain differences in model projections. This increases transparency and comparability. Earlier, the IAM community has developed an approach to diagnose models (Kriegler (2015 Technol. Forecast. Soc. Change 90 45–61)). Here we build on this, by proposing a selected set of well-defined indicators as a community standard, to systematically and routinely assess IAM behaviour, similar to metrics used for other modeling communities such as climate models. These indicators are the relative abatement index, emission reduction type index, inertia timescale, fossil fuel reduction, transformation index and cost per abatement value. We apply the approach to 17 IAMs, assessing both older as well as their latest versions, as applied in the IPCC 6th Assessment Report. The study shows that the approach can be easily applied and used to indentify key differences between models and model versions. Moreover, we demonstrate that this comparison helps to link model behavior to model characteristics and assumptions. We show that together, the set of six indicators can provide useful indication of the main traits of the model and can roughly indicate the general model behavior. The results also show that there is often a considerable spread across the models. Interestingly, the diagnostic values often change for different model versions, but there does not seem to be a distinct trend.","container-title":"Environmental Research Letters","DOI":"10.1088/1748-9326/abf964","ISSN":"1748-9326","issue":"5","journalAbbreviation":"Environ. Res. Lett.","language":"en","note":"number: 5\npublisher: IOP Publishing","page":"054046","source":"Institute of Physics","title":"Integrated assessment model diagnostics: key indicators and model evolution","title-short":"Integrated assessment model diagnostics","volume":"16","author":[{"family":"Harmsen","given":"Mathijs"},{"family":"Kriegler","given":"Elmar"},{"family":"Vuuren","given":"Detlef P.","dropping-particle":"van"},{"family":"Wijst","given":"Kaj-Ivar","dropping-particle":"van der"},{"family":"Luderer","given":"Gunnar"},{"family":"Cui","given":"Ryna"},{"family":"Dessens","given":"Olivier"},{"family":"Drouet","given":"Laurent"},{"family":"Emmerling","given":"Johannes"},{"family":"Morris","given":"Jennifer Faye"},{"family":"Fosse","given":"Florian"},{"family":"Fragkiadakis","given":"Dimitris"},{"family":"Fragkiadakis","given":"Kostas"},{"family":"Fragkos","given":"Panagiotis"},{"family":"Fricko","given":"Oliver"},{"family":"Fujimori","given":"Shinichiro"},{"family":"Gernaat","given":"David"},{"family":"Guivarch","given":"Céline"},{"family":"Iyer","given":"Gokul"},{"family":"Karkatsoulis","given":"Panagiotis"},{"family":"Keppo","given":"Ilkka"},{"family":"Keramidas","given":"Kimon"},{"family":"Köberle","given":"Alexandre"},{"family":"Kolp","given":"Peter"},{"family":"Krey","given":"Volker"},{"family":"Krüger","given":"Christoph"},{"family":"Leblanc","given":"Florian"},{"family":"Mittal","given":"Shivika"},{"family":"Paltsev","given":"Sergey"},{"family":"Rochedo","given":"Pedro"},{"family":"Ruijven","given":"Bas J.","dropping-particle":"van"},{"family":"Sands","given":"Ronald D."},{"family":"Sano","given":"Fuminori"},{"family":"Strefler","given":"Jessica"},{"family":"Arroyo","given":"Eveline Vasquez"},{"family":"Wada","given":"Kenichi"},{"family":"Zakeri","given":"Behnam"}],"issued":{"date-parts":[["2021",5]]}}}],"schema":"https://github.com/citation-style-language/schema/raw/master/csl-citation.json"} </w:instrText>
      </w:r>
      <w:r w:rsidRPr="001851EA">
        <w:fldChar w:fldCharType="separate"/>
      </w:r>
      <w:r w:rsidR="004A0DEC" w:rsidRPr="001851EA">
        <w:rPr>
          <w:rFonts w:ascii="Calibri" w:hAnsi="Calibri" w:cs="Calibri"/>
          <w:vertAlign w:val="superscript"/>
        </w:rPr>
        <w:t>26,27</w:t>
      </w:r>
      <w:r w:rsidRPr="001851EA">
        <w:fldChar w:fldCharType="end"/>
      </w:r>
      <w:r w:rsidRPr="001851EA">
        <w:t>. Equally, model intercomparison studies use harmonised scenario design assumptions which dominate key scenario insights</w:t>
      </w:r>
      <w:r w:rsidRPr="001851EA">
        <w:fldChar w:fldCharType="begin"/>
      </w:r>
      <w:r w:rsidR="004A0DEC" w:rsidRPr="001851EA">
        <w:instrText xml:space="preserve"> ADDIN ZOTERO_ITEM CSL_CITATION {"citationID":"cUH4ILmr","properties":{"formattedCitation":"\\super 28\\nosupersub{}","plainCitation":"28","noteIndex":0},"citationItems":[{"id":6040,"uris":["http://zotero.org/users/7044370/items/XLMICV89"],"itemData":{"id":6040,"type":"article-journal","container-title":"Nature","DOI":"10.1038/s41586-019-1541-4","ISSN":"1476-4687","issue":"7774","note":"number: 7774","page":"357-363","title":"A new scenario logic for the Paris Agreement long-term temperature goal","volume":"573","author":[{"family":"Rogelj","given":"Joeri"},{"family":"Huppmann","given":"Daniel"},{"family":"Krey","given":"Volker"},{"family":"Riahi","given":"Keywan"},{"family":"Clarke","given":"Leon"},{"family":"Gidden","given":"Matthew"},{"family":"Nicholls","given":"Zebedee"},{"family":"Meinshausen","given":"Malte"}],"issued":{"date-parts":[["2019"]]}}}],"schema":"https://github.com/citation-style-language/schema/raw/master/csl-citation.json"} </w:instrText>
      </w:r>
      <w:r w:rsidRPr="001851EA">
        <w:fldChar w:fldCharType="separate"/>
      </w:r>
      <w:r w:rsidR="004A0DEC" w:rsidRPr="001851EA">
        <w:rPr>
          <w:rFonts w:ascii="Calibri" w:hAnsi="Calibri" w:cs="Calibri"/>
          <w:vertAlign w:val="superscript"/>
        </w:rPr>
        <w:t>28</w:t>
      </w:r>
      <w:r w:rsidRPr="001851EA">
        <w:fldChar w:fldCharType="end"/>
      </w:r>
      <w:r w:rsidRPr="001851EA">
        <w:t xml:space="preserve">. Understanding whether insights or diagnosed scenario characteristics are robust across model typographies, structures and scenario design assumptions is therefore </w:t>
      </w:r>
      <w:r w:rsidR="003F6D3E" w:rsidRPr="001851EA">
        <w:t>important</w:t>
      </w:r>
      <w:r w:rsidRPr="001851EA">
        <w:t xml:space="preserve">. </w:t>
      </w:r>
      <w:r w:rsidR="00F67870" w:rsidRPr="001851EA">
        <w:t>Jack-knife resampling allows t</w:t>
      </w:r>
      <w:ins w:id="725" w:author="Beath, Hamish R" w:date="2025-09-01T12:18:00Z" w16du:dateUtc="2025-09-01T11:18:00Z">
        <w:r w:rsidR="00AC5885">
          <w:t>he</w:t>
        </w:r>
      </w:ins>
      <w:del w:id="726" w:author="Beath, Hamish R" w:date="2025-09-01T12:18:00Z" w16du:dateUtc="2025-09-01T11:18:00Z">
        <w:r w:rsidR="00F67870" w:rsidRPr="001851EA" w:rsidDel="00AC5885">
          <w:delText>o</w:delText>
        </w:r>
      </w:del>
      <w:r w:rsidR="00F67870" w:rsidRPr="001851EA">
        <w:t xml:space="preserve"> estimat</w:t>
      </w:r>
      <w:ins w:id="727" w:author="Beath, Hamish R" w:date="2025-09-01T12:18:00Z" w16du:dateUtc="2025-09-01T11:18:00Z">
        <w:r w:rsidR="00AC5885">
          <w:t>ion of</w:t>
        </w:r>
      </w:ins>
      <w:del w:id="728" w:author="Beath, Hamish R" w:date="2025-09-01T12:18:00Z" w16du:dateUtc="2025-09-01T11:18:00Z">
        <w:r w:rsidR="00F67870" w:rsidRPr="001851EA" w:rsidDel="00AC5885">
          <w:delText>e</w:delText>
        </w:r>
      </w:del>
      <w:r w:rsidR="00F67870" w:rsidRPr="001851EA">
        <w:t xml:space="preserve"> bias of a test statistic and has been applied to</w:t>
      </w:r>
      <w:r w:rsidRPr="001851EA">
        <w:t xml:space="preserve"> scenario ensembles of opportunity in the past</w:t>
      </w:r>
      <w:r w:rsidR="002B142E">
        <w:t>.</w:t>
      </w:r>
      <w:r w:rsidRPr="001851EA">
        <w:fldChar w:fldCharType="begin"/>
      </w:r>
      <w:r w:rsidR="004A0DEC" w:rsidRPr="001851EA">
        <w:instrText xml:space="preserve"> ADDIN ZOTERO_ITEM CSL_CITATION {"citationID":"8irQN5uP","properties":{"formattedCitation":"\\super 29\\nosupersub{}","plainCitation":"29","noteIndex":0},"citationItems":[{"id":6060,"uris":["http://zotero.org/users/7044370/items/6SBA8EHJ"],"itemData":{"id":6060,"type":"article-journal","container-title":"Environmental Research Letters","DOI":"10.1088/1748-9326/10/10/105007","ISSN":"1748-9326","issue":"10","note":"number: 10","page":"105007","title":"Zero emission targets as long-term global goals for climate protection","volume":"10","author":[{"family":"Rogelj","given":"Joeri"},{"family":"Schaeffer","given":"Michiel"},{"family":"Meinshausen","given":"Malte"},{"family":"Knutti","given":"Reto"},{"family":"Alcamo","given":"Joseph"},{"family":"Riahi","given":"Keywan"},{"family":"Hare","given":"William"}],"issued":{"date-parts":[["2015"]]}}}],"schema":"https://github.com/citation-style-language/schema/raw/master/csl-citation.json"} </w:instrText>
      </w:r>
      <w:r w:rsidRPr="001851EA">
        <w:fldChar w:fldCharType="separate"/>
      </w:r>
      <w:r w:rsidR="004A0DEC" w:rsidRPr="001851EA">
        <w:rPr>
          <w:rFonts w:ascii="Calibri" w:hAnsi="Calibri" w:cs="Calibri"/>
          <w:vertAlign w:val="superscript"/>
        </w:rPr>
        <w:t>29</w:t>
      </w:r>
      <w:r w:rsidRPr="001851EA">
        <w:fldChar w:fldCharType="end"/>
      </w:r>
      <w:r w:rsidR="007E05C3" w:rsidRPr="001851EA">
        <w:t xml:space="preserve"> </w:t>
      </w:r>
      <w:r w:rsidR="002B142E">
        <w:t>It</w:t>
      </w:r>
      <w:r w:rsidR="00182BDE" w:rsidRPr="001851EA">
        <w:t xml:space="preserve"> was implemented here to quantify the robustness of our</w:t>
      </w:r>
      <w:ins w:id="729" w:author="Beath, Hamish R" w:date="2025-09-04T13:52:00Z" w16du:dateUtc="2025-09-04T12:52:00Z">
        <w:r w:rsidR="000A0DAF">
          <w:t xml:space="preserve"> </w:t>
        </w:r>
      </w:ins>
      <w:del w:id="730" w:author="Beath, Hamish R" w:date="2025-09-04T13:53:00Z" w16du:dateUtc="2025-09-04T12:53:00Z">
        <w:r w:rsidR="00182BDE" w:rsidRPr="001851EA" w:rsidDel="000A0DAF">
          <w:delText xml:space="preserve"> </w:delText>
        </w:r>
      </w:del>
      <w:r w:rsidR="00182BDE" w:rsidRPr="001851EA">
        <w:t>insights</w:t>
      </w:r>
      <w:r w:rsidRPr="001851EA">
        <w:t xml:space="preserve">. </w:t>
      </w:r>
      <w:r w:rsidR="005731C1" w:rsidRPr="001851EA">
        <w:t>Such</w:t>
      </w:r>
      <w:r w:rsidR="00407EA9" w:rsidRPr="001851EA">
        <w:t xml:space="preserve"> a </w:t>
      </w:r>
      <w:r w:rsidR="005731C1" w:rsidRPr="001851EA">
        <w:t>test calculates</w:t>
      </w:r>
      <w:r w:rsidRPr="001851EA">
        <w:t xml:space="preserve"> how outcomes </w:t>
      </w:r>
      <w:proofErr w:type="spellStart"/>
      <w:r w:rsidRPr="001851EA">
        <w:rPr>
          <w:i/>
          <w:iCs/>
        </w:rPr>
        <w:t>V</w:t>
      </w:r>
      <w:r w:rsidRPr="001851EA">
        <w:rPr>
          <w:i/>
          <w:iCs/>
          <w:vertAlign w:val="subscript"/>
        </w:rPr>
        <w:t>d</w:t>
      </w:r>
      <w:proofErr w:type="spellEnd"/>
      <w:r w:rsidRPr="001851EA">
        <w:t xml:space="preserve"> vary across the ensemble of opportunity </w:t>
      </w:r>
      <w:r w:rsidRPr="001851EA">
        <w:rPr>
          <w:i/>
          <w:iCs/>
        </w:rPr>
        <w:t>E</w:t>
      </w:r>
      <w:r w:rsidRPr="001851EA">
        <w:t xml:space="preserve"> when </w:t>
      </w:r>
      <w:r w:rsidR="005731C1" w:rsidRPr="001851EA">
        <w:t xml:space="preserve">iteratively </w:t>
      </w:r>
      <w:r w:rsidRPr="001851EA">
        <w:t xml:space="preserve">removing scenarios according to each instance </w:t>
      </w:r>
      <w:r w:rsidRPr="001851EA">
        <w:rPr>
          <w:i/>
          <w:iCs/>
        </w:rPr>
        <w:t>d</w:t>
      </w:r>
      <w:r w:rsidRPr="001851EA">
        <w:t xml:space="preserve"> in resampling dimension </w:t>
      </w:r>
      <w:r w:rsidRPr="001851EA">
        <w:rPr>
          <w:i/>
          <w:iCs/>
        </w:rPr>
        <w:t>D</w:t>
      </w:r>
      <w:r w:rsidR="005731C1" w:rsidRPr="001851EA">
        <w:t xml:space="preserve"> (e.g., </w:t>
      </w:r>
      <w:r w:rsidR="003F6D3E" w:rsidRPr="001851EA">
        <w:t xml:space="preserve">removing </w:t>
      </w:r>
      <w:r w:rsidR="005731C1" w:rsidRPr="001851EA">
        <w:t>specific modelling frameworks or intercomparison studies</w:t>
      </w:r>
      <w:r w:rsidR="003F6D3E" w:rsidRPr="001851EA">
        <w:t xml:space="preserve">, or specific types of models such as recursive-dynamic </w:t>
      </w:r>
      <w:r w:rsidR="00372E17" w:rsidRPr="001851EA">
        <w:t>and</w:t>
      </w:r>
      <w:r w:rsidR="003F6D3E" w:rsidRPr="001851EA">
        <w:t xml:space="preserve"> intertemporal optimisation models</w:t>
      </w:r>
      <w:r w:rsidR="005731C1" w:rsidRPr="001851EA">
        <w:t>)</w:t>
      </w:r>
      <w:r w:rsidR="00F67870" w:rsidRPr="001851EA">
        <w:t xml:space="preserve">. </w:t>
      </w:r>
    </w:p>
    <w:p w14:paraId="69FA75FC" w14:textId="77AA3F11" w:rsidR="00DE7106" w:rsidRDefault="00965654" w:rsidP="003468A5">
      <w:pPr>
        <w:rPr>
          <w:ins w:id="731" w:author="Beath, Hamish R" w:date="2025-09-01T18:12:00Z" w16du:dateUtc="2025-09-01T17:12:00Z"/>
        </w:rPr>
      </w:pPr>
      <w:r w:rsidRPr="001851EA">
        <w:t>W</w:t>
      </w:r>
      <w:r w:rsidR="005731C1" w:rsidRPr="001851EA">
        <w:t>e carry out tw</w:t>
      </w:r>
      <w:r w:rsidR="00367EC5" w:rsidRPr="001851EA">
        <w:t>o jack-knife resampling tests</w:t>
      </w:r>
      <w:r w:rsidR="004516BA" w:rsidRPr="001851EA">
        <w:t xml:space="preserve"> </w:t>
      </w:r>
      <w:r w:rsidR="008E4B94" w:rsidRPr="001851EA">
        <w:t>to</w:t>
      </w:r>
      <w:r w:rsidR="004516BA" w:rsidRPr="001851EA">
        <w:t xml:space="preserve"> see how outcomes are affected by </w:t>
      </w:r>
      <w:r w:rsidR="000D4FFB" w:rsidRPr="001851EA">
        <w:t xml:space="preserve">the </w:t>
      </w:r>
      <w:ins w:id="732" w:author="Beath, Hamish R" w:date="2025-09-04T13:53:00Z" w16du:dateUtc="2025-09-04T12:53:00Z">
        <w:r w:rsidR="000A0DAF">
          <w:t xml:space="preserve">diversity </w:t>
        </w:r>
      </w:ins>
      <w:r w:rsidR="000D4FFB" w:rsidRPr="001851EA">
        <w:t xml:space="preserve">reweighting of scenarios in the ensemble. In </w:t>
      </w:r>
      <w:r w:rsidR="00BE6F92" w:rsidRPr="001851EA">
        <w:t xml:space="preserve">the </w:t>
      </w:r>
      <w:r w:rsidR="005731C1" w:rsidRPr="001851EA">
        <w:t xml:space="preserve">first </w:t>
      </w:r>
      <w:r w:rsidR="000D4FFB" w:rsidRPr="001851EA">
        <w:t>resampling test</w:t>
      </w:r>
      <w:r w:rsidR="00BE6F92" w:rsidRPr="001851EA">
        <w:t>,</w:t>
      </w:r>
      <w:r w:rsidR="000D4FFB" w:rsidRPr="001851EA">
        <w:t xml:space="preserve"> we </w:t>
      </w:r>
      <w:r w:rsidR="005731C1" w:rsidRPr="001851EA">
        <w:t xml:space="preserve">assess </w:t>
      </w:r>
      <w:r w:rsidR="006533FE" w:rsidRPr="001851EA">
        <w:t>the sensitivity</w:t>
      </w:r>
      <w:r w:rsidR="00140F29" w:rsidRPr="001851EA">
        <w:t xml:space="preserve"> </w:t>
      </w:r>
      <w:r w:rsidR="00F67870" w:rsidRPr="001851EA">
        <w:t xml:space="preserve">to </w:t>
      </w:r>
      <w:r w:rsidR="006533FE" w:rsidRPr="001851EA">
        <w:t xml:space="preserve">unbalanced contributions </w:t>
      </w:r>
      <w:r w:rsidR="000D4FFB" w:rsidRPr="001851EA">
        <w:t>by</w:t>
      </w:r>
      <w:r w:rsidR="006533FE" w:rsidRPr="001851EA">
        <w:t xml:space="preserve"> model frameworks, </w:t>
      </w:r>
      <w:r w:rsidR="00BE6F92" w:rsidRPr="001851EA">
        <w:t xml:space="preserve">and </w:t>
      </w:r>
      <w:r w:rsidR="000D4FFB" w:rsidRPr="001851EA">
        <w:t xml:space="preserve">in </w:t>
      </w:r>
      <w:r w:rsidR="00BE6F92" w:rsidRPr="001851EA">
        <w:t>the</w:t>
      </w:r>
      <w:r w:rsidR="006533FE" w:rsidRPr="001851EA">
        <w:t xml:space="preserve"> second</w:t>
      </w:r>
      <w:r w:rsidR="00BE6F92" w:rsidRPr="001851EA">
        <w:t>,</w:t>
      </w:r>
      <w:r w:rsidR="006533FE" w:rsidRPr="001851EA">
        <w:t xml:space="preserve"> the sensitivity </w:t>
      </w:r>
      <w:r w:rsidR="00A12C0F" w:rsidRPr="001851EA">
        <w:t xml:space="preserve">to contributions </w:t>
      </w:r>
      <w:r w:rsidR="000D4FFB" w:rsidRPr="001851EA">
        <w:t>by</w:t>
      </w:r>
      <w:r w:rsidR="00A12C0F" w:rsidRPr="001851EA">
        <w:t xml:space="preserve"> specific projects</w:t>
      </w:r>
      <w:r w:rsidR="000D4FFB" w:rsidRPr="001851EA">
        <w:t xml:space="preserve"> (Fig</w:t>
      </w:r>
      <w:r w:rsidR="009917D2" w:rsidRPr="001851EA">
        <w:t xml:space="preserve">. </w:t>
      </w:r>
      <w:r w:rsidR="00762351" w:rsidRPr="001851EA">
        <w:t>4</w:t>
      </w:r>
      <w:r w:rsidR="007866C2" w:rsidRPr="001851EA">
        <w:t>, and Supplementary Tables S1 and S2</w:t>
      </w:r>
      <w:r w:rsidR="009917D2" w:rsidRPr="001851EA">
        <w:t>)</w:t>
      </w:r>
      <w:r w:rsidR="00A12C0F" w:rsidRPr="001851EA">
        <w:t xml:space="preserve">. </w:t>
      </w:r>
      <w:ins w:id="733" w:author="Beath, Hamish R" w:date="2025-09-01T13:57:00Z" w16du:dateUtc="2025-09-01T12:57:00Z">
        <w:r w:rsidR="004F5A78">
          <w:t xml:space="preserve">Our results show that our illustrative diversity weighting changes sensitivity </w:t>
        </w:r>
      </w:ins>
      <w:ins w:id="734" w:author="Beath, Hamish R" w:date="2025-09-01T14:24:00Z" w16du:dateUtc="2025-09-01T13:24:00Z">
        <w:r w:rsidR="00E155E6">
          <w:t xml:space="preserve">of the removal of projects or model frameworks to ensembles statistics. </w:t>
        </w:r>
      </w:ins>
      <w:ins w:id="735" w:author="Beath, Hamish R" w:date="2025-09-01T17:59:00Z" w16du:dateUtc="2025-09-01T16:59:00Z">
        <w:r w:rsidR="00D267D9">
          <w:t xml:space="preserve">There are </w:t>
        </w:r>
      </w:ins>
      <w:ins w:id="736" w:author="Beath, Hamish R" w:date="2025-09-01T18:02:00Z" w16du:dateUtc="2025-09-01T17:02:00Z">
        <w:r w:rsidR="00D267D9">
          <w:t xml:space="preserve">ensemble statistics </w:t>
        </w:r>
      </w:ins>
      <w:ins w:id="737" w:author="Beath, Hamish R" w:date="2025-09-01T17:59:00Z" w16du:dateUtc="2025-09-01T16:59:00Z">
        <w:r w:rsidR="00D267D9">
          <w:t xml:space="preserve">where </w:t>
        </w:r>
      </w:ins>
      <w:ins w:id="738" w:author="Beath, Hamish R" w:date="2025-09-01T18:00:00Z" w16du:dateUtc="2025-09-01T17:00:00Z">
        <w:r w:rsidR="00D267D9">
          <w:t xml:space="preserve">jackknife ranges </w:t>
        </w:r>
      </w:ins>
      <w:ins w:id="739" w:author="Beath, Hamish R" w:date="2025-09-01T18:14:00Z" w16du:dateUtc="2025-09-01T17:14:00Z">
        <w:r w:rsidR="00DE7106">
          <w:t xml:space="preserve">are </w:t>
        </w:r>
      </w:ins>
      <w:ins w:id="740" w:author="Beath, Hamish R" w:date="2025-09-01T18:00:00Z" w16du:dateUtc="2025-09-01T17:00:00Z">
        <w:r w:rsidR="00D267D9">
          <w:t>narrow</w:t>
        </w:r>
      </w:ins>
      <w:ins w:id="741" w:author="Beath, Hamish R" w:date="2025-09-01T18:14:00Z" w16du:dateUtc="2025-09-01T17:14:00Z">
        <w:r w:rsidR="00DE7106">
          <w:t>er</w:t>
        </w:r>
      </w:ins>
      <w:ins w:id="742" w:author="Beath, Hamish R" w:date="2025-09-01T18:00:00Z" w16du:dateUtc="2025-09-01T17:00:00Z">
        <w:r w:rsidR="00D267D9">
          <w:t xml:space="preserve"> under our weighted examples, such as </w:t>
        </w:r>
      </w:ins>
      <w:ins w:id="743" w:author="Beath, Hamish R" w:date="2025-09-01T18:02:00Z" w16du:dateUtc="2025-09-01T17:02:00Z">
        <w:r w:rsidR="00D267D9">
          <w:t>5</w:t>
        </w:r>
        <w:r w:rsidR="00D267D9" w:rsidRPr="00D267D9">
          <w:rPr>
            <w:vertAlign w:val="superscript"/>
            <w:rPrChange w:id="744" w:author="Beath, Hamish R" w:date="2025-09-01T18:02:00Z" w16du:dateUtc="2025-09-01T17:02:00Z">
              <w:rPr/>
            </w:rPrChange>
          </w:rPr>
          <w:t>th</w:t>
        </w:r>
        <w:r w:rsidR="00D267D9">
          <w:t xml:space="preserve"> and 25</w:t>
        </w:r>
        <w:r w:rsidR="00D267D9" w:rsidRPr="00D267D9">
          <w:rPr>
            <w:vertAlign w:val="superscript"/>
            <w:rPrChange w:id="745" w:author="Beath, Hamish R" w:date="2025-09-01T18:02:00Z" w16du:dateUtc="2025-09-01T17:02:00Z">
              <w:rPr/>
            </w:rPrChange>
          </w:rPr>
          <w:t>th</w:t>
        </w:r>
        <w:r w:rsidR="00D267D9">
          <w:t xml:space="preserve"> percentiles for net zero GHG years</w:t>
        </w:r>
      </w:ins>
      <w:ins w:id="746" w:author="Beath, Hamish R" w:date="2025-09-01T18:03:00Z" w16du:dateUtc="2025-09-01T17:03:00Z">
        <w:r w:rsidR="00D267D9">
          <w:t xml:space="preserve"> for C1 scenarios</w:t>
        </w:r>
      </w:ins>
      <w:ins w:id="747" w:author="Beath, Hamish R" w:date="2025-09-01T18:08:00Z" w16du:dateUtc="2025-09-01T17:08:00Z">
        <w:r w:rsidR="00DE7106">
          <w:t xml:space="preserve"> (Fig 4a)</w:t>
        </w:r>
      </w:ins>
      <w:ins w:id="748" w:author="Beath, Hamish R" w:date="2025-09-01T18:03:00Z" w16du:dateUtc="2025-09-01T17:03:00Z">
        <w:r w:rsidR="00D267D9">
          <w:t>.</w:t>
        </w:r>
      </w:ins>
      <w:ins w:id="749" w:author="Beath, Hamish R" w:date="2025-09-01T18:08:00Z" w16du:dateUtc="2025-09-01T17:08:00Z">
        <w:r w:rsidR="00DE7106">
          <w:t xml:space="preserve"> </w:t>
        </w:r>
      </w:ins>
      <w:ins w:id="750" w:author="Beath, Hamish R" w:date="2025-09-01T18:09:00Z" w16du:dateUtc="2025-09-01T17:09:00Z">
        <w:r w:rsidR="00DE7106">
          <w:t xml:space="preserve">This indicates that these </w:t>
        </w:r>
      </w:ins>
      <w:ins w:id="751" w:author="Beath, Hamish R" w:date="2025-09-01T18:10:00Z" w16du:dateUtc="2025-09-01T17:10:00Z">
        <w:r w:rsidR="00DE7106">
          <w:t xml:space="preserve">earlier shifts </w:t>
        </w:r>
      </w:ins>
      <w:ins w:id="752" w:author="Beath, Hamish R" w:date="2025-09-04T13:54:00Z" w16du:dateUtc="2025-09-04T12:54:00Z">
        <w:r w:rsidR="000A0DAF">
          <w:t>from diversity</w:t>
        </w:r>
      </w:ins>
      <w:ins w:id="753" w:author="Beath, Hamish R" w:date="2025-09-01T18:10:00Z" w16du:dateUtc="2025-09-01T17:10:00Z">
        <w:r w:rsidR="00DE7106" w:rsidRPr="001851EA">
          <w:t xml:space="preserve"> weighting </w:t>
        </w:r>
        <w:r w:rsidR="00DE7106">
          <w:t>are</w:t>
        </w:r>
        <w:r w:rsidR="00DE7106" w:rsidRPr="001851EA">
          <w:t xml:space="preserve"> robust</w:t>
        </w:r>
      </w:ins>
      <w:ins w:id="754" w:author="Beath, Hamish R" w:date="2025-09-01T18:12:00Z" w16du:dateUtc="2025-09-01T17:12:00Z">
        <w:r w:rsidR="00DE7106">
          <w:t>.</w:t>
        </w:r>
      </w:ins>
    </w:p>
    <w:p w14:paraId="47B69598" w14:textId="305D988C" w:rsidR="00755AEF" w:rsidRPr="001851EA" w:rsidRDefault="0026655F" w:rsidP="00DE7106">
      <w:pPr>
        <w:rPr>
          <w:rStyle w:val="CommentReference"/>
        </w:rPr>
      </w:pPr>
      <w:ins w:id="755" w:author="Beath, Hamish R" w:date="2025-09-01T17:27:00Z" w16du:dateUtc="2025-09-01T16:27:00Z">
        <w:r>
          <w:t>S</w:t>
        </w:r>
      </w:ins>
      <w:ins w:id="756" w:author="Beath, Hamish R" w:date="2025-09-01T15:05:00Z" w16du:dateUtc="2025-09-01T14:05:00Z">
        <w:r w:rsidR="00EF076E">
          <w:t xml:space="preserve">ome ensemble statistics show </w:t>
        </w:r>
      </w:ins>
      <w:ins w:id="757" w:author="Beath, Hamish R" w:date="2025-09-01T15:06:00Z" w16du:dateUtc="2025-09-01T14:06:00Z">
        <w:r w:rsidR="00EF076E">
          <w:t xml:space="preserve">greater variability post-weighting. For example, </w:t>
        </w:r>
      </w:ins>
      <w:ins w:id="758" w:author="Beath, Hamish R" w:date="2025-09-01T17:27:00Z" w16du:dateUtc="2025-09-01T16:27:00Z">
        <w:r>
          <w:t xml:space="preserve">for C1, </w:t>
        </w:r>
      </w:ins>
      <w:ins w:id="759" w:author="Beath, Hamish R" w:date="2025-09-01T15:06:00Z" w16du:dateUtc="2025-09-01T14:06:00Z">
        <w:r w:rsidR="00EF076E">
          <w:t xml:space="preserve">the median net zero GHG </w:t>
        </w:r>
      </w:ins>
      <w:ins w:id="760" w:author="Beath, Hamish R" w:date="2025-09-01T15:07:00Z" w16du:dateUtc="2025-09-01T14:07:00Z">
        <w:r w:rsidR="00EF076E">
          <w:t>for project</w:t>
        </w:r>
      </w:ins>
      <w:ins w:id="761" w:author="Beath, Hamish R" w:date="2025-09-01T17:27:00Z" w16du:dateUtc="2025-09-01T16:27:00Z">
        <w:r>
          <w:t xml:space="preserve"> and model</w:t>
        </w:r>
      </w:ins>
      <w:ins w:id="762" w:author="Beath, Hamish R" w:date="2025-09-01T15:07:00Z" w16du:dateUtc="2025-09-01T14:07:00Z">
        <w:r w:rsidR="00EF076E">
          <w:t>, and the 95</w:t>
        </w:r>
        <w:r w:rsidR="00EF076E" w:rsidRPr="00EF076E">
          <w:rPr>
            <w:vertAlign w:val="superscript"/>
            <w:rPrChange w:id="763" w:author="Beath, Hamish R" w:date="2025-09-01T15:07:00Z" w16du:dateUtc="2025-09-01T14:07:00Z">
              <w:rPr/>
            </w:rPrChange>
          </w:rPr>
          <w:t>th</w:t>
        </w:r>
        <w:r w:rsidR="00EF076E">
          <w:t xml:space="preserve"> percentile of net zero </w:t>
        </w:r>
      </w:ins>
      <w:ins w:id="764" w:author="Beath, Hamish R" w:date="2025-09-01T15:17:00Z" w16du:dateUtc="2025-09-01T14:17:00Z">
        <w:r w:rsidR="00F85E40">
          <w:t>CO</w:t>
        </w:r>
        <w:r w:rsidR="00F85E40" w:rsidRPr="00F85E40">
          <w:rPr>
            <w:vertAlign w:val="subscript"/>
            <w:rPrChange w:id="765" w:author="Beath, Hamish R" w:date="2025-09-01T15:17:00Z" w16du:dateUtc="2025-09-01T14:17:00Z">
              <w:rPr/>
            </w:rPrChange>
          </w:rPr>
          <w:t>2</w:t>
        </w:r>
      </w:ins>
      <w:ins w:id="766" w:author="Beath, Hamish R" w:date="2025-09-01T15:06:00Z" w16du:dateUtc="2025-09-01T14:06:00Z">
        <w:r w:rsidR="00EF076E">
          <w:t xml:space="preserve"> </w:t>
        </w:r>
      </w:ins>
      <w:ins w:id="767" w:author="Beath, Hamish R" w:date="2025-09-01T15:17:00Z" w16du:dateUtc="2025-09-01T14:17:00Z">
        <w:r w:rsidR="00F85E40">
          <w:t>year</w:t>
        </w:r>
      </w:ins>
      <w:ins w:id="768" w:author="Beath, Hamish R" w:date="2025-09-01T17:27:00Z" w16du:dateUtc="2025-09-01T16:27:00Z">
        <w:r>
          <w:t xml:space="preserve"> for project</w:t>
        </w:r>
      </w:ins>
      <w:ins w:id="769" w:author="Beath, Hamish R" w:date="2025-09-01T15:17:00Z" w16du:dateUtc="2025-09-01T14:17:00Z">
        <w:r w:rsidR="00F85E40">
          <w:t xml:space="preserve"> show wider </w:t>
        </w:r>
      </w:ins>
      <w:ins w:id="770" w:author="Beath, Hamish R" w:date="2025-09-01T15:18:00Z" w16du:dateUtc="2025-09-01T14:18:00Z">
        <w:r w:rsidR="00F85E40">
          <w:t>ranges than their unweighted counterparts</w:t>
        </w:r>
      </w:ins>
      <w:ins w:id="771" w:author="Beath, Hamish R" w:date="2025-09-01T18:15:00Z" w16du:dateUtc="2025-09-01T17:15:00Z">
        <w:r w:rsidR="00DE7106">
          <w:t xml:space="preserve"> (Fig 4a, b)</w:t>
        </w:r>
      </w:ins>
      <w:ins w:id="772" w:author="Beath, Hamish R" w:date="2025-09-01T15:18:00Z" w16du:dateUtc="2025-09-01T14:18:00Z">
        <w:r w:rsidR="00F85E40">
          <w:t xml:space="preserve">. </w:t>
        </w:r>
      </w:ins>
      <w:ins w:id="773" w:author="Beath, Hamish R" w:date="2025-09-01T18:12:00Z" w16du:dateUtc="2025-09-01T17:12:00Z">
        <w:r w:rsidR="00DE7106">
          <w:t>This indicates greater sensitivity to model or p</w:t>
        </w:r>
      </w:ins>
      <w:ins w:id="774" w:author="Beath, Hamish R" w:date="2025-09-01T18:13:00Z" w16du:dateUtc="2025-09-01T17:13:00Z">
        <w:r w:rsidR="00DE7106">
          <w:t>roject composition, and less stability</w:t>
        </w:r>
      </w:ins>
      <w:ins w:id="775" w:author="Beath, Hamish R" w:date="2025-09-01T18:16:00Z" w16du:dateUtc="2025-09-01T17:16:00Z">
        <w:r w:rsidR="00DE7106">
          <w:t xml:space="preserve"> in the weighted ensemble</w:t>
        </w:r>
      </w:ins>
      <w:ins w:id="776" w:author="Beath, Hamish R" w:date="2025-09-01T18:13:00Z" w16du:dateUtc="2025-09-01T17:13:00Z">
        <w:r w:rsidR="00DE7106">
          <w:t>. However, there are</w:t>
        </w:r>
      </w:ins>
      <w:ins w:id="777" w:author="Beath, Hamish R" w:date="2025-09-01T17:43:00Z" w16du:dateUtc="2025-09-01T16:43:00Z">
        <w:r w:rsidR="005E3C4A">
          <w:t xml:space="preserve"> nuances when interpreting wider </w:t>
        </w:r>
      </w:ins>
      <w:ins w:id="778" w:author="Beath, Hamish R" w:date="2025-09-01T17:44:00Z" w16du:dateUtc="2025-09-01T16:44:00Z">
        <w:r w:rsidR="005E3C4A">
          <w:t xml:space="preserve">ranges around ensemble statistics. </w:t>
        </w:r>
      </w:ins>
      <w:ins w:id="779" w:author="Beath, Hamish R" w:date="2025-09-01T18:28:00Z" w16du:dateUtc="2025-09-01T17:28:00Z">
        <w:r w:rsidR="00593721">
          <w:t>F</w:t>
        </w:r>
      </w:ins>
      <w:ins w:id="780" w:author="Beath, Hamish R" w:date="2025-09-01T17:46:00Z" w16du:dateUtc="2025-09-01T16:46:00Z">
        <w:r w:rsidR="005E3C4A">
          <w:t xml:space="preserve">or C1 GHG medians, the lower </w:t>
        </w:r>
      </w:ins>
      <w:ins w:id="781" w:author="Beath, Hamish R" w:date="2025-09-01T17:47:00Z" w16du:dateUtc="2025-09-01T16:47:00Z">
        <w:r w:rsidR="005E3C4A">
          <w:t xml:space="preserve">bound </w:t>
        </w:r>
      </w:ins>
      <w:ins w:id="782" w:author="Beath, Hamish R" w:date="2025-09-01T17:53:00Z" w16du:dateUtc="2025-09-01T16:53:00Z">
        <w:r w:rsidR="00B52859">
          <w:t>of the project-based</w:t>
        </w:r>
      </w:ins>
      <w:ins w:id="783" w:author="Beath, Hamish R" w:date="2025-09-01T17:48:00Z" w16du:dateUtc="2025-09-01T16:48:00Z">
        <w:r w:rsidR="00B52859">
          <w:t xml:space="preserve"> </w:t>
        </w:r>
      </w:ins>
      <w:ins w:id="784" w:author="Beath, Hamish R" w:date="2025-09-01T17:49:00Z" w16du:dateUtc="2025-09-01T16:49:00Z">
        <w:r w:rsidR="00B52859">
          <w:t>jackknife</w:t>
        </w:r>
      </w:ins>
      <w:ins w:id="785" w:author="Beath, Hamish R" w:date="2025-09-01T17:53:00Z" w16du:dateUtc="2025-09-01T16:53:00Z">
        <w:r w:rsidR="00B52859">
          <w:t xml:space="preserve"> values</w:t>
        </w:r>
      </w:ins>
      <w:ins w:id="786" w:author="Beath, Hamish R" w:date="2025-09-01T17:47:00Z" w16du:dateUtc="2025-09-01T16:47:00Z">
        <w:r w:rsidR="005E3C4A">
          <w:t xml:space="preserve"> </w:t>
        </w:r>
      </w:ins>
      <w:ins w:id="787" w:author="Beath, Hamish R" w:date="2025-09-01T17:53:00Z" w16du:dateUtc="2025-09-01T16:53:00Z">
        <w:r w:rsidR="00B52859">
          <w:t xml:space="preserve">occurs when removing the </w:t>
        </w:r>
      </w:ins>
      <w:ins w:id="788" w:author="Beath, Hamish R" w:date="2025-09-01T17:49:00Z" w16du:dateUtc="2025-09-01T16:49:00Z">
        <w:r w:rsidR="00B52859">
          <w:t xml:space="preserve">ENGAGE project. </w:t>
        </w:r>
      </w:ins>
      <w:ins w:id="789" w:author="Beath, Hamish R" w:date="2025-09-01T17:50:00Z" w16du:dateUtc="2025-09-01T16:50:00Z">
        <w:r w:rsidR="00B52859">
          <w:t>ENGAGE</w:t>
        </w:r>
      </w:ins>
      <w:ins w:id="790" w:author="Beath, Hamish R" w:date="2025-09-01T17:55:00Z" w16du:dateUtc="2025-09-01T16:55:00Z">
        <w:r w:rsidR="00B52859">
          <w:t xml:space="preserve"> is the most p</w:t>
        </w:r>
      </w:ins>
      <w:ins w:id="791" w:author="Beath, Hamish R" w:date="2025-09-01T17:56:00Z" w16du:dateUtc="2025-09-01T16:56:00Z">
        <w:r w:rsidR="00B52859">
          <w:t>rominent</w:t>
        </w:r>
      </w:ins>
      <w:ins w:id="792" w:author="Beath, Hamish R" w:date="2025-09-01T17:50:00Z" w16du:dateUtc="2025-09-01T16:50:00Z">
        <w:r w:rsidR="00B52859">
          <w:t xml:space="preserve"> </w:t>
        </w:r>
      </w:ins>
      <w:ins w:id="793" w:author="Beath, Hamish R" w:date="2025-09-01T17:56:00Z" w16du:dateUtc="2025-09-01T16:56:00Z">
        <w:r w:rsidR="00B52859">
          <w:t xml:space="preserve">project for </w:t>
        </w:r>
      </w:ins>
      <w:ins w:id="794" w:author="Beath, Hamish R" w:date="2025-09-01T17:57:00Z" w16du:dateUtc="2025-09-01T16:57:00Z">
        <w:r w:rsidR="00B52859">
          <w:t>C1 and</w:t>
        </w:r>
      </w:ins>
      <w:ins w:id="795" w:author="Beath, Hamish R" w:date="2025-09-01T17:56:00Z" w16du:dateUtc="2025-09-01T16:56:00Z">
        <w:r w:rsidR="00B52859">
          <w:t xml:space="preserve"> sees a reduced share in the weighted ensemble </w:t>
        </w:r>
      </w:ins>
      <w:ins w:id="796" w:author="Beath, Hamish R" w:date="2025-09-01T17:50:00Z" w16du:dateUtc="2025-09-01T16:50:00Z">
        <w:r w:rsidR="00B52859">
          <w:t>(Fig 5b)</w:t>
        </w:r>
      </w:ins>
      <w:ins w:id="797" w:author="Beath, Hamish R" w:date="2025-09-01T17:56:00Z" w16du:dateUtc="2025-09-01T16:56:00Z">
        <w:r w:rsidR="00B52859">
          <w:t>. In this ins</w:t>
        </w:r>
      </w:ins>
      <w:ins w:id="798" w:author="Beath, Hamish R" w:date="2025-09-01T17:57:00Z" w16du:dateUtc="2025-09-01T16:57:00Z">
        <w:r w:rsidR="00B52859">
          <w:t>tance,</w:t>
        </w:r>
      </w:ins>
      <w:ins w:id="799" w:author="Beath, Hamish R" w:date="2025-09-01T17:54:00Z" w16du:dateUtc="2025-09-01T16:54:00Z">
        <w:r w:rsidR="00B52859">
          <w:t xml:space="preserve"> the </w:t>
        </w:r>
      </w:ins>
      <w:ins w:id="800" w:author="Beath, Hamish R" w:date="2025-09-04T13:55:00Z" w16du:dateUtc="2025-09-04T12:55:00Z">
        <w:r w:rsidR="000A0DAF">
          <w:t>reduced lower bound</w:t>
        </w:r>
      </w:ins>
      <w:ins w:id="801" w:author="Beath, Hamish R" w:date="2025-09-01T17:54:00Z" w16du:dateUtc="2025-09-01T16:54:00Z">
        <w:r w:rsidR="00B52859">
          <w:t xml:space="preserve"> value for </w:t>
        </w:r>
      </w:ins>
      <w:ins w:id="802" w:author="Beath, Hamish R" w:date="2025-09-01T17:55:00Z" w16du:dateUtc="2025-09-01T16:55:00Z">
        <w:r w:rsidR="00B52859">
          <w:t xml:space="preserve">the weighted </w:t>
        </w:r>
      </w:ins>
      <w:ins w:id="803" w:author="Beath, Hamish R" w:date="2025-09-04T13:55:00Z" w16du:dateUtc="2025-09-04T12:55:00Z">
        <w:r w:rsidR="000A0DAF">
          <w:t xml:space="preserve">project </w:t>
        </w:r>
      </w:ins>
      <w:ins w:id="804" w:author="Beath, Hamish R" w:date="2025-09-01T17:55:00Z" w16du:dateUtc="2025-09-01T16:55:00Z">
        <w:r w:rsidR="00B52859">
          <w:t xml:space="preserve">jackknife </w:t>
        </w:r>
      </w:ins>
      <w:ins w:id="805" w:author="Beath, Hamish R" w:date="2025-09-04T13:55:00Z" w16du:dateUtc="2025-09-04T12:55:00Z">
        <w:r w:rsidR="000A0DAF">
          <w:t>median net</w:t>
        </w:r>
      </w:ins>
      <w:ins w:id="806" w:author="Beath, Hamish R" w:date="2025-09-04T13:56:00Z" w16du:dateUtc="2025-09-04T12:56:00Z">
        <w:r w:rsidR="000A0DAF">
          <w:t>-zero GHG year</w:t>
        </w:r>
      </w:ins>
      <w:ins w:id="807" w:author="Beath, Hamish R" w:date="2025-09-01T17:55:00Z" w16du:dateUtc="2025-09-01T16:55:00Z">
        <w:r w:rsidR="00B52859">
          <w:t xml:space="preserve"> reflects the </w:t>
        </w:r>
      </w:ins>
      <w:ins w:id="808" w:author="Beath, Hamish R" w:date="2025-09-01T18:24:00Z" w16du:dateUtc="2025-09-01T17:24:00Z">
        <w:r w:rsidR="00D01F17">
          <w:t xml:space="preserve">higher </w:t>
        </w:r>
      </w:ins>
      <w:ins w:id="809" w:author="Beath, Hamish R" w:date="2025-09-04T13:56:00Z" w16du:dateUtc="2025-09-04T12:56:00Z">
        <w:r w:rsidR="000A0DAF">
          <w:t xml:space="preserve">diversity </w:t>
        </w:r>
      </w:ins>
      <w:ins w:id="810" w:author="Beath, Hamish R" w:date="2025-09-01T17:55:00Z" w16du:dateUtc="2025-09-01T16:55:00Z">
        <w:r w:rsidR="00B52859">
          <w:t>weight</w:t>
        </w:r>
      </w:ins>
      <w:ins w:id="811" w:author="Beath, Hamish R" w:date="2025-09-01T18:24:00Z" w16du:dateUtc="2025-09-01T17:24:00Z">
        <w:r w:rsidR="00D01F17">
          <w:t>s</w:t>
        </w:r>
      </w:ins>
      <w:ins w:id="812" w:author="Beath, Hamish R" w:date="2025-09-01T17:55:00Z" w16du:dateUtc="2025-09-01T16:55:00Z">
        <w:r w:rsidR="00B52859">
          <w:t xml:space="preserve"> of</w:t>
        </w:r>
      </w:ins>
      <w:ins w:id="813" w:author="Beath, Hamish R" w:date="2025-09-01T18:24:00Z" w16du:dateUtc="2025-09-01T17:24:00Z">
        <w:r w:rsidR="00D01F17">
          <w:t xml:space="preserve"> scenarios from</w:t>
        </w:r>
      </w:ins>
      <w:ins w:id="814" w:author="Beath, Hamish R" w:date="2025-09-01T17:55:00Z" w16du:dateUtc="2025-09-01T16:55:00Z">
        <w:r w:rsidR="00B52859">
          <w:t xml:space="preserve"> other</w:t>
        </w:r>
      </w:ins>
      <w:ins w:id="815" w:author="Beath, Hamish R" w:date="2025-09-01T17:57:00Z" w16du:dateUtc="2025-09-01T16:57:00Z">
        <w:r w:rsidR="00B52859">
          <w:t xml:space="preserve"> smaller</w:t>
        </w:r>
      </w:ins>
      <w:ins w:id="816" w:author="Beath, Hamish R" w:date="2025-09-01T17:55:00Z" w16du:dateUtc="2025-09-01T16:55:00Z">
        <w:r w:rsidR="00B52859">
          <w:t xml:space="preserve"> projects</w:t>
        </w:r>
      </w:ins>
      <w:ins w:id="817" w:author="Beath, Hamish R" w:date="2025-09-01T17:57:00Z" w16du:dateUtc="2025-09-01T16:57:00Z">
        <w:r w:rsidR="00B52859">
          <w:t>.</w:t>
        </w:r>
      </w:ins>
      <w:ins w:id="818" w:author="Beath, Hamish R" w:date="2025-09-01T17:55:00Z" w16du:dateUtc="2025-09-01T16:55:00Z">
        <w:r w:rsidR="00B52859">
          <w:t xml:space="preserve"> </w:t>
        </w:r>
      </w:ins>
      <w:ins w:id="819" w:author="Beath, Hamish R" w:date="2025-09-01T17:56:00Z" w16du:dateUtc="2025-09-01T16:56:00Z">
        <w:r w:rsidR="00B52859">
          <w:t xml:space="preserve"> </w:t>
        </w:r>
      </w:ins>
      <w:del w:id="820" w:author="Beath, Hamish R" w:date="2025-09-01T13:57:00Z" w16du:dateUtc="2025-09-01T12:57:00Z">
        <w:r w:rsidR="003468A5" w:rsidRPr="001851EA" w:rsidDel="004F5A78">
          <w:delText>B</w:delText>
        </w:r>
      </w:del>
      <w:del w:id="821" w:author="Beath, Hamish R" w:date="2025-09-01T18:13:00Z" w16du:dateUtc="2025-09-01T17:13:00Z">
        <w:r w:rsidR="003468A5" w:rsidRPr="001851EA" w:rsidDel="00DE7106">
          <w:delText>oth test</w:delText>
        </w:r>
        <w:r w:rsidR="00846B06" w:rsidRPr="001851EA" w:rsidDel="00DE7106">
          <w:delText>s</w:delText>
        </w:r>
        <w:r w:rsidR="003468A5" w:rsidRPr="001851EA" w:rsidDel="00DE7106">
          <w:delText xml:space="preserve"> show </w:delText>
        </w:r>
        <w:r w:rsidR="009430B3" w:rsidRPr="001851EA" w:rsidDel="00DE7106">
          <w:delText xml:space="preserve">that </w:delText>
        </w:r>
        <w:r w:rsidR="00FB2BB0" w:rsidRPr="001851EA" w:rsidDel="00DE7106">
          <w:delText xml:space="preserve">the shift in net-zero GHG years in C1 scenarios </w:delText>
        </w:r>
        <w:r w:rsidR="00611493" w:rsidRPr="001851EA" w:rsidDel="00DE7106">
          <w:delText>as a result of scenario</w:delText>
        </w:r>
        <w:r w:rsidR="00776D9E" w:rsidRPr="001851EA" w:rsidDel="00DE7106">
          <w:delText xml:space="preserve"> weighting </w:delText>
        </w:r>
        <w:r w:rsidR="00FB2BB0" w:rsidRPr="001851EA" w:rsidDel="00DE7106">
          <w:delText>is robust</w:delText>
        </w:r>
        <w:r w:rsidR="0035103A" w:rsidRPr="001851EA" w:rsidDel="00DE7106">
          <w:delText>.</w:delText>
        </w:r>
        <w:r w:rsidR="003468A5" w:rsidRPr="001851EA" w:rsidDel="00DE7106">
          <w:delText xml:space="preserve"> </w:delText>
        </w:r>
      </w:del>
      <w:del w:id="822" w:author="Beath, Hamish R" w:date="2025-09-01T18:03:00Z" w16du:dateUtc="2025-09-01T17:03:00Z">
        <w:r w:rsidR="003468A5" w:rsidRPr="001851EA" w:rsidDel="00D267D9">
          <w:delText xml:space="preserve">Equally, the </w:delText>
        </w:r>
        <w:r w:rsidR="007D4BA6" w:rsidRPr="001851EA" w:rsidDel="00D267D9">
          <w:delText>results indicate that</w:delText>
        </w:r>
        <w:r w:rsidR="001F20D1" w:rsidRPr="001851EA" w:rsidDel="00D267D9">
          <w:delText xml:space="preserve"> the median </w:delText>
        </w:r>
        <w:r w:rsidR="008F351C" w:rsidDel="00D267D9">
          <w:delText xml:space="preserve">and interquartile </w:delText>
        </w:r>
        <w:r w:rsidR="001F20D1" w:rsidRPr="001851EA" w:rsidDel="00D267D9">
          <w:delText>estimate</w:delText>
        </w:r>
        <w:r w:rsidR="008F351C" w:rsidDel="00D267D9">
          <w:delText>s</w:delText>
        </w:r>
        <w:r w:rsidR="001F20D1" w:rsidRPr="001851EA" w:rsidDel="00D267D9">
          <w:delText xml:space="preserve"> of </w:delText>
        </w:r>
        <w:commentRangeStart w:id="823"/>
        <w:commentRangeStart w:id="824"/>
        <w:commentRangeStart w:id="825"/>
        <w:commentRangeStart w:id="826"/>
        <w:r w:rsidR="001F20D1" w:rsidRPr="001851EA" w:rsidDel="00D267D9">
          <w:delText xml:space="preserve">net-zero GHG years is rather </w:delText>
        </w:r>
        <w:r w:rsidR="000850A7" w:rsidRPr="001851EA" w:rsidDel="00D267D9">
          <w:delText xml:space="preserve">an underestimate </w:delText>
        </w:r>
        <w:r w:rsidR="001F20D1" w:rsidRPr="001851EA" w:rsidDel="00D267D9">
          <w:delText xml:space="preserve">for C2 scenarios </w:delText>
        </w:r>
        <w:r w:rsidR="000850A7" w:rsidRPr="001851EA" w:rsidDel="00D267D9">
          <w:delText>than an overestimate</w:delText>
        </w:r>
        <w:commentRangeEnd w:id="823"/>
        <w:r w:rsidR="0082614F" w:rsidRPr="001851EA" w:rsidDel="00D267D9">
          <w:rPr>
            <w:rStyle w:val="CommentReference"/>
          </w:rPr>
          <w:commentReference w:id="823"/>
        </w:r>
        <w:commentRangeEnd w:id="824"/>
        <w:commentRangeEnd w:id="825"/>
        <w:r w:rsidR="00032792" w:rsidDel="00D267D9">
          <w:rPr>
            <w:rStyle w:val="CommentReference"/>
          </w:rPr>
          <w:commentReference w:id="824"/>
        </w:r>
        <w:r w:rsidR="00084C69" w:rsidRPr="001851EA" w:rsidDel="00D267D9">
          <w:rPr>
            <w:rStyle w:val="CommentReference"/>
          </w:rPr>
          <w:commentReference w:id="825"/>
        </w:r>
        <w:commentRangeEnd w:id="826"/>
        <w:r w:rsidR="0026048A" w:rsidDel="00D267D9">
          <w:rPr>
            <w:rStyle w:val="CommentReference"/>
          </w:rPr>
          <w:commentReference w:id="826"/>
        </w:r>
        <w:r w:rsidR="00FB6936" w:rsidRPr="001851EA" w:rsidDel="00D267D9">
          <w:delText xml:space="preserve"> (Fig. </w:delText>
        </w:r>
        <w:r w:rsidR="008A734A" w:rsidRPr="001851EA" w:rsidDel="00D267D9">
          <w:delText>4a</w:delText>
        </w:r>
        <w:commentRangeStart w:id="827"/>
        <w:r w:rsidR="008A734A" w:rsidRPr="001851EA" w:rsidDel="00D267D9">
          <w:delText>)</w:delText>
        </w:r>
        <w:r w:rsidR="000850A7" w:rsidRPr="001851EA" w:rsidDel="00D267D9">
          <w:delText xml:space="preserve">. </w:delText>
        </w:r>
        <w:r w:rsidR="00FB6936" w:rsidRPr="001851EA" w:rsidDel="00D267D9">
          <w:delText>For primary energy from</w:delText>
        </w:r>
        <w:r w:rsidR="008A734A" w:rsidRPr="001851EA" w:rsidDel="00D267D9">
          <w:delText xml:space="preserve"> oil and gas in 2030, </w:delText>
        </w:r>
        <w:r w:rsidR="00B82D5F" w:rsidRPr="001851EA" w:rsidDel="00D267D9">
          <w:delText xml:space="preserve">the jack-knife resampling illustrates </w:delText>
        </w:r>
        <w:r w:rsidR="00C45C4C" w:rsidRPr="001851EA" w:rsidDel="00D267D9">
          <w:delText>a much large</w:delText>
        </w:r>
        <w:r w:rsidR="00084C69" w:rsidRPr="001851EA" w:rsidDel="00D267D9">
          <w:delText>r</w:delText>
        </w:r>
        <w:r w:rsidR="00C45C4C" w:rsidRPr="001851EA" w:rsidDel="00D267D9">
          <w:delText xml:space="preserve"> </w:delText>
        </w:r>
        <w:r w:rsidR="000461A0" w:rsidRPr="001851EA" w:rsidDel="00D267D9">
          <w:delText xml:space="preserve">variation </w:delText>
        </w:r>
        <w:r w:rsidR="002C78F4" w:rsidRPr="001851EA" w:rsidDel="00D267D9">
          <w:delText>when</w:delText>
        </w:r>
        <w:r w:rsidR="007830A2" w:rsidRPr="001851EA" w:rsidDel="00D267D9">
          <w:delText xml:space="preserve"> model frameworks</w:delText>
        </w:r>
        <w:r w:rsidR="002C78F4" w:rsidRPr="001851EA" w:rsidDel="00D267D9">
          <w:delText xml:space="preserve"> are excluded compared to the exclusion of individual studies</w:delText>
        </w:r>
        <w:r w:rsidR="008807A3" w:rsidRPr="001851EA" w:rsidDel="00D267D9">
          <w:delText xml:space="preserve"> (Fig. 4b)</w:delText>
        </w:r>
        <w:r w:rsidR="002C78F4" w:rsidRPr="001851EA" w:rsidDel="00D267D9">
          <w:delText xml:space="preserve">, highlighting the </w:delText>
        </w:r>
        <w:commentRangeStart w:id="828"/>
        <w:r w:rsidR="002C78F4" w:rsidRPr="001851EA" w:rsidDel="00D267D9">
          <w:delText xml:space="preserve">important model fingerprint that exists across </w:delText>
        </w:r>
        <w:r w:rsidR="000B3774" w:rsidRPr="001851EA" w:rsidDel="00D267D9">
          <w:delText xml:space="preserve">IAM </w:delText>
        </w:r>
        <w:r w:rsidR="008807A3" w:rsidRPr="001851EA" w:rsidDel="00D267D9">
          <w:delText>scenarios</w:delText>
        </w:r>
        <w:r w:rsidR="008807A3" w:rsidRPr="001851EA" w:rsidDel="00D267D9">
          <w:fldChar w:fldCharType="begin"/>
        </w:r>
        <w:r w:rsidR="002D0254" w:rsidDel="00D267D9">
          <w:delInstrText xml:space="preserve"> ADDIN ZOTERO_ITEM CSL_CITATION {"citationID":"fXzkjnhE","properties":{"formattedCitation":"\\super 25,30\\nosupersub{}","plainCitation":"25,30","noteIndex":0},"citationItems":[{"id":19176,"uris":["http://zotero.org/users/7044370/items/VLAL9FIS"],"itemData":{"id":19176,"type":"article-journal","abstract":"Energy models are used to study emissions mitigation pathways, such as those compatible with the Paris Agreement goals. These models vary in structure, objectives, parameterization and level of detail, yielding differences in the computed energy and climate policy scenarios. To study model differences, diagnostic indicators are common practice in many academic fields, for example, in the physical climate sciences. However, they have not yet been applied systematically in mitigation literature, beyond addressing individual model dimensions. Here we address this gap by quantifying energy model typology along five dimensions: responsiveness, mitigation strategies, energy supply, energy demand and mitigation costs and effort, each expressed through several diagnostic indicators. The framework is applied to a diagnostic experiment with eight energy models in which we explore ten scenarios focusing on Europe. Comparing indicators to the ensemble yields comprehensive ‘energy model fingerprints’, which describe systematic model behaviour and contextualize model differences for future multi-model comparison studies.","container-title":"Nature Energy","DOI":"10.1038/s41560-023-01399-1","ISSN":"2058-7546","issue":"12","journalAbbreviation":"Nat Energy","language":"en","license":"2023 The Author(s)","note":"publisher: Nature Publishing Group","page":"1395-1404","source":"www.nature.com","title":"Identifying energy model fingerprints in mitigation scenarios","volume":"8","author":[{"family":"Dekker","given":"Mark M."},{"family":"Daioglou","given":"Vassilis"},{"family":"Pietzcker","given":"Robert"},{"family":"Rodrigues","given":"Renato"},{"family":"Boer","given":"Harmen-Sytze","non-dropping-particle":"de"},{"family":"Dalla Longa","given":"Francesco"},{"family":"Drouet","given":"Laurent"},{"family":"Emmerling","given":"Johannes"},{"family":"Fattahi","given":"Amir"},{"family":"Fotiou","given":"Theofano"},{"family":"Fragkos","given":"Panagiotis"},{"family":"Fricko","given":"Oliver"},{"family":"Gusheva","given":"Ema"},{"family":"Harmsen","given":"Mathijs"},{"family":"Huppmann","given":"Daniel"},{"family":"Kannavou","given":"Maria"},{"family":"Krey","given":"Volker"},{"family":"Lombardi","given":"Francesco"},{"family":"Luderer","given":"Gunnar"},{"family":"Pfenninger","given":"Stefan"},{"family":"Tsiropoulos","given":"Ioannis"},{"family":"Zakeri","given":"Behnam"},{"family":"Zwaan","given":"Bob","non-dropping-particle":"van der"},{"family":"Usher","given":"Will"},{"family":"Vuuren","given":"Detlef","non-dropping-particle":"van"}],"issued":{"date-parts":[["2023",12]]}}},{"id":18883,"uris":["http://zotero.org/users/7044370/items/3HAEBBYA"],"itemData":{"id":18883,"type":"article-journal","abstract":"Analysis of climate policy scenarios has become an important tool for identifying mitigation strategies, as shown in the latest Intergovernmental Panel on Climate Change Working Group III report1. The key outcomes of these scenarios differ substantially not only because of model and climate target differences but also because of different assumptions on behavioural, technological and socio-economic developments2–4. A comprehensive attribution of the spread in climate policy scenarios helps policymakers, stakeholders and scientists to cope with large uncertainties in this field. Here we attribute this spread to the underlying drivers using Sobol decomposition5, yielding the importance of each driver for scenario outcomes. As expected, the climate target explains most of the spread in greenhouse gas emissions, total and sectoral fossil fuel use, total renewable energy and total carbon capture and storage in electricity generation. Unexpectedly, model differences drive variation of most other scenario outcomes, for example, in individual renewable and carbon capture and storage technologies, and energy in demand sectors, reflecting intrinsic uncertainties about long-term developments and the range of possible mitigation strategies. Only a few scenario outcomes, such as hydrogen use, are driven by other scenario assumptions, reflecting the need for more scenario differentiation. This attribution analysis distinguishes areas of consensus as well as strong model dependency, providing a crucial step in correctly interpreting scenario results for robust decision-making.","container-title":"Nature","DOI":"10.1038/s41586-023-06738-6","ISSN":"1476-4687","issue":"7991","language":"en","license":"2023 The Author(s)","note":"number: 7991\npublisher: Nature Publishing Group","page":"309-316","source":"www.nature.com","title":"Spread in climate policy scenarios unravelled","volume":"624","author":[{"family":"Dekker","given":"Mark M."},{"family":"Hof","given":"Andries F."},{"family":"Berg","given":"Maarten","non-dropping-particle":"van den"},{"family":"Daioglou","given":"Vassilis"},{"family":"Heerden","given":"Rik","non-dropping-particle":"van"},{"family":"Wijst","given":"Kaj-Ivar","non-dropping-particle":"van der"},{"family":"Vuuren","given":"Detlef P.","non-dropping-particle":"van"}],"issued":{"date-parts":[["2023",12]]}}}],"schema":"https://github.com/citation-style-language/schema/raw/master/csl-citation.json"} </w:delInstrText>
        </w:r>
        <w:r w:rsidR="008807A3" w:rsidRPr="001851EA" w:rsidDel="00D267D9">
          <w:fldChar w:fldCharType="separate"/>
        </w:r>
        <w:r w:rsidR="002D0254" w:rsidRPr="002D0254" w:rsidDel="00D267D9">
          <w:rPr>
            <w:rFonts w:ascii="Calibri" w:hAnsi="Calibri" w:cs="Calibri"/>
            <w:vertAlign w:val="superscript"/>
          </w:rPr>
          <w:delText>25,30</w:delText>
        </w:r>
        <w:r w:rsidR="008807A3" w:rsidRPr="001851EA" w:rsidDel="00D267D9">
          <w:fldChar w:fldCharType="end"/>
        </w:r>
        <w:commentRangeEnd w:id="828"/>
        <w:r w:rsidR="00687701" w:rsidRPr="001851EA" w:rsidDel="00D267D9">
          <w:rPr>
            <w:rStyle w:val="CommentReference"/>
          </w:rPr>
          <w:commentReference w:id="828"/>
        </w:r>
        <w:r w:rsidR="008807A3" w:rsidRPr="001851EA" w:rsidDel="00D267D9">
          <w:delText xml:space="preserve">. </w:delText>
        </w:r>
        <w:commentRangeEnd w:id="827"/>
        <w:r w:rsidR="00013936" w:rsidDel="00D267D9">
          <w:rPr>
            <w:rStyle w:val="CommentReference"/>
          </w:rPr>
          <w:commentReference w:id="827"/>
        </w:r>
      </w:del>
    </w:p>
    <w:p w14:paraId="47B69599" w14:textId="5E90D72A" w:rsidR="00243FDC" w:rsidRPr="001851EA" w:rsidDel="0059218F" w:rsidRDefault="003E572A" w:rsidP="00243FDC">
      <w:pPr>
        <w:rPr>
          <w:del w:id="830" w:author="Beath, Hamish R" w:date="2025-09-01T13:36:00Z" w16du:dateUtc="2025-09-01T12:36:00Z"/>
          <w:highlight w:val="red"/>
        </w:rPr>
      </w:pPr>
      <w:ins w:id="831" w:author="Rogelj, Joeri" w:date="2024-12-05T17:28:00Z" w16du:dateUtc="2024-12-05T17:28:00Z">
        <w:del w:id="832" w:author="Beath, Hamish R" w:date="2025-09-01T13:36:00Z" w16du:dateUtc="2025-09-01T12:36:00Z">
          <w:r w:rsidRPr="003E572A" w:rsidDel="0059218F">
            <w:rPr>
              <w:noProof/>
            </w:rPr>
            <w:drawing>
              <wp:inline distT="0" distB="0" distL="0" distR="0" wp14:anchorId="5ADA3AFA" wp14:editId="29579B9F">
                <wp:extent cx="5731510" cy="2606675"/>
                <wp:effectExtent l="0" t="0" r="2540" b="3175"/>
                <wp:docPr id="1656441177"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41177" name="Picture 1" descr="A graph of different colored line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del>
      </w:ins>
    </w:p>
    <w:p w14:paraId="0F006A07" w14:textId="68C99FD2" w:rsidR="0059218F" w:rsidRDefault="00B23BFB" w:rsidP="00AD3599">
      <w:pPr>
        <w:rPr>
          <w:ins w:id="833" w:author="Beath, Hamish R" w:date="2025-09-01T13:27:00Z" w16du:dateUtc="2025-09-01T12:27:00Z"/>
          <w:b/>
          <w:bCs/>
        </w:rPr>
      </w:pPr>
      <w:ins w:id="834" w:author="Beath, Hamish R" w:date="2025-09-01T17:32:00Z" w16du:dateUtc="2025-09-01T16:32:00Z">
        <w:r>
          <w:rPr>
            <w:b/>
            <w:bCs/>
            <w:noProof/>
          </w:rPr>
          <w:drawing>
            <wp:inline distT="0" distB="0" distL="0" distR="0" wp14:anchorId="1A052398" wp14:editId="35DD33DB">
              <wp:extent cx="5731510" cy="2698115"/>
              <wp:effectExtent l="0" t="0" r="0" b="0"/>
              <wp:docPr id="3565159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15978" name="Picture 356515978"/>
                      <pic:cNvPicPr/>
                    </pic:nvPicPr>
                    <pic:blipFill>
                      <a:blip r:embed="rId18"/>
                      <a:stretch>
                        <a:fillRect/>
                      </a:stretch>
                    </pic:blipFill>
                    <pic:spPr>
                      <a:xfrm>
                        <a:off x="0" y="0"/>
                        <a:ext cx="5731510" cy="2698115"/>
                      </a:xfrm>
                      <a:prstGeom prst="rect">
                        <a:avLst/>
                      </a:prstGeom>
                    </pic:spPr>
                  </pic:pic>
                </a:graphicData>
              </a:graphic>
            </wp:inline>
          </w:drawing>
        </w:r>
      </w:ins>
    </w:p>
    <w:p w14:paraId="47B6959A" w14:textId="783A5F81" w:rsidR="00F53FCB" w:rsidRPr="001851EA" w:rsidRDefault="00965654" w:rsidP="00AD3599">
      <w:r w:rsidRPr="001851EA">
        <w:rPr>
          <w:b/>
          <w:bCs/>
        </w:rPr>
        <w:t xml:space="preserve">Figure </w:t>
      </w:r>
      <w:r w:rsidR="008807A3" w:rsidRPr="001851EA">
        <w:rPr>
          <w:b/>
          <w:bCs/>
        </w:rPr>
        <w:t>4</w:t>
      </w:r>
      <w:r w:rsidRPr="001851EA">
        <w:rPr>
          <w:b/>
          <w:bCs/>
        </w:rPr>
        <w:t xml:space="preserve"> | </w:t>
      </w:r>
      <w:r w:rsidR="00EE5348" w:rsidRPr="001851EA">
        <w:rPr>
          <w:b/>
          <w:bCs/>
        </w:rPr>
        <w:t xml:space="preserve">Interplay </w:t>
      </w:r>
      <w:r w:rsidR="00D949C6" w:rsidRPr="001851EA">
        <w:rPr>
          <w:b/>
          <w:bCs/>
        </w:rPr>
        <w:t>between weighting of scenario ensembles and jack-knife resampling outcomes</w:t>
      </w:r>
      <w:r w:rsidRPr="001851EA">
        <w:rPr>
          <w:b/>
          <w:bCs/>
        </w:rPr>
        <w:t xml:space="preserve">. a. </w:t>
      </w:r>
      <w:r w:rsidRPr="001851EA">
        <w:t xml:space="preserve">Net zero </w:t>
      </w:r>
      <w:del w:id="835" w:author="Beath, Hamish R" w:date="2025-09-01T13:51:00Z" w16du:dateUtc="2025-09-01T12:51:00Z">
        <w:r w:rsidRPr="001851EA" w:rsidDel="004F5A78">
          <w:delText>CO</w:delText>
        </w:r>
        <w:r w:rsidRPr="001851EA" w:rsidDel="004F5A78">
          <w:rPr>
            <w:vertAlign w:val="subscript"/>
          </w:rPr>
          <w:delText>2</w:delText>
        </w:r>
        <w:r w:rsidRPr="001851EA" w:rsidDel="004F5A78">
          <w:delText xml:space="preserve"> </w:delText>
        </w:r>
      </w:del>
      <w:ins w:id="836" w:author="Beath, Hamish R" w:date="2025-09-01T13:51:00Z" w16du:dateUtc="2025-09-01T12:51:00Z">
        <w:r w:rsidR="004F5A78">
          <w:t xml:space="preserve">GHG </w:t>
        </w:r>
      </w:ins>
      <w:r w:rsidRPr="001851EA">
        <w:t xml:space="preserve">years; </w:t>
      </w:r>
      <w:r w:rsidRPr="001851EA">
        <w:rPr>
          <w:b/>
          <w:bCs/>
        </w:rPr>
        <w:t>b.</w:t>
      </w:r>
      <w:r w:rsidRPr="001851EA">
        <w:t xml:space="preserve"> </w:t>
      </w:r>
      <w:ins w:id="837" w:author="Beath, Hamish R" w:date="2025-09-01T13:51:00Z" w16du:dateUtc="2025-09-01T12:51:00Z">
        <w:r w:rsidR="004F5A78">
          <w:t xml:space="preserve"> </w:t>
        </w:r>
      </w:ins>
      <w:ins w:id="838" w:author="Beath, Hamish R" w:date="2025-09-01T13:52:00Z" w16du:dateUtc="2025-09-01T12:52:00Z">
        <w:r w:rsidR="004F5A78" w:rsidRPr="001851EA">
          <w:t xml:space="preserve">Net zero </w:t>
        </w:r>
        <w:r w:rsidR="004F5A78">
          <w:t xml:space="preserve">GHG </w:t>
        </w:r>
        <w:r w:rsidR="004F5A78" w:rsidRPr="001851EA">
          <w:t xml:space="preserve">years </w:t>
        </w:r>
      </w:ins>
      <w:ins w:id="839" w:author="Beath, Hamish R" w:date="2025-09-01T13:51:00Z" w16du:dateUtc="2025-09-01T12:51:00Z">
        <w:r w:rsidR="004F5A78" w:rsidRPr="001851EA">
          <w:t>CO</w:t>
        </w:r>
        <w:r w:rsidR="004F5A78" w:rsidRPr="001851EA">
          <w:rPr>
            <w:vertAlign w:val="subscript"/>
          </w:rPr>
          <w:t>2</w:t>
        </w:r>
      </w:ins>
      <w:del w:id="840" w:author="Beath, Hamish R" w:date="2025-09-01T13:52:00Z" w16du:dateUtc="2025-09-01T12:52:00Z">
        <w:r w:rsidRPr="001851EA" w:rsidDel="004F5A78">
          <w:delText>primary energy use of oil and gas in 2030</w:delText>
        </w:r>
      </w:del>
      <w:r w:rsidR="00D949C6" w:rsidRPr="001851EA">
        <w:t xml:space="preserve">. Statistics are </w:t>
      </w:r>
      <w:r w:rsidR="000F2D4E" w:rsidRPr="001851EA">
        <w:t xml:space="preserve">documented in the figure legend. For each </w:t>
      </w:r>
      <w:r w:rsidR="00491FCC" w:rsidRPr="001851EA">
        <w:t xml:space="preserve">statistic of the unweighted and the weighted ensemble, the jackknife </w:t>
      </w:r>
      <w:r w:rsidR="00D706AF" w:rsidRPr="001851EA">
        <w:t xml:space="preserve">resampling illustrates the potential variation in the estimators. </w:t>
      </w:r>
      <w:r w:rsidR="004117AF" w:rsidRPr="001851EA">
        <w:t xml:space="preserve">The jack-knife resampling based on </w:t>
      </w:r>
      <w:del w:id="841" w:author="Beath, Hamish R" w:date="2025-09-01T13:52:00Z" w16du:dateUtc="2025-09-01T12:52:00Z">
        <w:r w:rsidR="00FC23AA" w:rsidRPr="001851EA" w:rsidDel="004F5A78">
          <w:delText>“</w:delText>
        </w:r>
      </w:del>
      <w:ins w:id="842" w:author="Beath, Hamish R" w:date="2025-09-01T13:52:00Z" w16du:dateUtc="2025-09-01T12:52:00Z">
        <w:r w:rsidR="004F5A78">
          <w:t>m</w:t>
        </w:r>
      </w:ins>
      <w:del w:id="843" w:author="Beath, Hamish R" w:date="2025-09-01T13:52:00Z" w16du:dateUtc="2025-09-01T12:52:00Z">
        <w:r w:rsidR="00FC23AA" w:rsidRPr="001851EA" w:rsidDel="004F5A78">
          <w:delText>M</w:delText>
        </w:r>
      </w:del>
      <w:r w:rsidR="004117AF" w:rsidRPr="001851EA">
        <w:t>odel</w:t>
      </w:r>
      <w:r w:rsidR="00944492" w:rsidRPr="001851EA">
        <w:t xml:space="preserve"> </w:t>
      </w:r>
      <w:del w:id="844" w:author="Beath, Hamish R" w:date="2025-09-01T13:52:00Z" w16du:dateUtc="2025-09-01T12:52:00Z">
        <w:r w:rsidR="00944492" w:rsidRPr="001851EA" w:rsidDel="004F5A78">
          <w:delText>Group</w:delText>
        </w:r>
      </w:del>
      <w:ins w:id="845" w:author="Beath, Hamish R" w:date="2025-09-01T13:52:00Z" w16du:dateUtc="2025-09-01T12:52:00Z">
        <w:r w:rsidR="004F5A78">
          <w:t>framework</w:t>
        </w:r>
      </w:ins>
      <w:del w:id="846" w:author="Beath, Hamish R" w:date="2025-09-01T13:52:00Z" w16du:dateUtc="2025-09-01T12:52:00Z">
        <w:r w:rsidR="00FC23AA" w:rsidRPr="001851EA" w:rsidDel="004F5A78">
          <w:delText>”</w:delText>
        </w:r>
      </w:del>
      <w:r w:rsidR="004117AF" w:rsidRPr="001851EA">
        <w:t xml:space="preserve"> </w:t>
      </w:r>
      <w:r w:rsidR="009C723D" w:rsidRPr="001851EA">
        <w:t xml:space="preserve">iteratively excludes </w:t>
      </w:r>
      <w:r w:rsidR="00BB0E60" w:rsidRPr="001851EA">
        <w:t xml:space="preserve">each </w:t>
      </w:r>
      <w:r w:rsidR="00FC23AA" w:rsidRPr="001851EA">
        <w:t xml:space="preserve">respective </w:t>
      </w:r>
      <w:r w:rsidR="001C177D" w:rsidRPr="001851EA">
        <w:t xml:space="preserve">larger </w:t>
      </w:r>
      <w:r w:rsidR="00FC23AA" w:rsidRPr="001851EA">
        <w:t>model</w:t>
      </w:r>
      <w:r w:rsidR="001C177D" w:rsidRPr="001851EA">
        <w:t xml:space="preserve">ling framework group </w:t>
      </w:r>
      <w:r w:rsidR="00FC23AA" w:rsidRPr="001851EA">
        <w:t xml:space="preserve">as </w:t>
      </w:r>
      <w:r w:rsidR="00EC7DD1" w:rsidRPr="001851EA">
        <w:t xml:space="preserve">reported in the IPCC AR6 database. The resampling based on </w:t>
      </w:r>
      <w:del w:id="847" w:author="Beath, Hamish R" w:date="2025-09-01T13:52:00Z" w16du:dateUtc="2025-09-01T12:52:00Z">
        <w:r w:rsidR="00EC7DD1" w:rsidRPr="001851EA" w:rsidDel="004F5A78">
          <w:delText>“</w:delText>
        </w:r>
      </w:del>
      <w:ins w:id="848" w:author="Beath, Hamish R" w:date="2025-09-01T13:52:00Z" w16du:dateUtc="2025-09-01T12:52:00Z">
        <w:r w:rsidR="004F5A78">
          <w:t>p</w:t>
        </w:r>
      </w:ins>
      <w:del w:id="849" w:author="Beath, Hamish R" w:date="2025-09-01T13:52:00Z" w16du:dateUtc="2025-09-01T12:52:00Z">
        <w:r w:rsidR="00EC7DD1" w:rsidRPr="001851EA" w:rsidDel="004F5A78">
          <w:delText>P</w:delText>
        </w:r>
      </w:del>
      <w:r w:rsidR="00EC7DD1" w:rsidRPr="001851EA">
        <w:t>roject</w:t>
      </w:r>
      <w:del w:id="850" w:author="Beath, Hamish R" w:date="2025-09-01T13:52:00Z" w16du:dateUtc="2025-09-01T12:52:00Z">
        <w:r w:rsidR="00EC7DD1" w:rsidRPr="001851EA" w:rsidDel="004F5A78">
          <w:delText>”</w:delText>
        </w:r>
      </w:del>
      <w:r w:rsidR="00EC7DD1" w:rsidRPr="001851EA">
        <w:t xml:space="preserve"> iteratively excludes each respective contributing project or individual study. See</w:t>
      </w:r>
      <w:r w:rsidR="0064729C" w:rsidRPr="001851EA">
        <w:t xml:space="preserve"> Supplementary</w:t>
      </w:r>
      <w:r w:rsidR="00EC7DD1" w:rsidRPr="001851EA">
        <w:t xml:space="preserve"> Table</w:t>
      </w:r>
      <w:r w:rsidR="0064729C" w:rsidRPr="001851EA">
        <w:t xml:space="preserve">s S1 and S2 for </w:t>
      </w:r>
      <w:r w:rsidR="00A6739D" w:rsidRPr="001851EA">
        <w:t xml:space="preserve">a list. </w:t>
      </w:r>
      <w:ins w:id="851" w:author="Beath, Hamish R" w:date="2025-09-01T17:10:00Z" w16du:dateUtc="2025-09-01T16:10:00Z">
        <w:r w:rsidR="00B527B4">
          <w:lastRenderedPageBreak/>
          <w:t>B</w:t>
        </w:r>
      </w:ins>
      <w:ins w:id="852" w:author="Beath, Hamish R" w:date="2025-09-01T17:10:00Z">
        <w:r w:rsidR="00B527B4" w:rsidRPr="00B527B4">
          <w:t xml:space="preserve">oth weighted and unweighted quantiles </w:t>
        </w:r>
      </w:ins>
      <w:ins w:id="853" w:author="Beath, Hamish R" w:date="2025-09-01T17:10:00Z" w16du:dateUtc="2025-09-01T16:10:00Z">
        <w:r w:rsidR="00B527B4">
          <w:t>are</w:t>
        </w:r>
      </w:ins>
      <w:ins w:id="854" w:author="Beath, Hamish R" w:date="2025-09-01T17:10:00Z">
        <w:r w:rsidR="00B527B4" w:rsidRPr="00B527B4">
          <w:t xml:space="preserve"> computed using the same non-interpolating </w:t>
        </w:r>
      </w:ins>
      <w:ins w:id="855" w:author="Beath, Hamish R" w:date="2025-09-06T12:22:00Z" w16du:dateUtc="2025-09-06T11:22:00Z">
        <w:r w:rsidR="00757361">
          <w:t>approach</w:t>
        </w:r>
      </w:ins>
      <w:ins w:id="856" w:author="Beath, Hamish R" w:date="2025-09-01T17:11:00Z" w16du:dateUtc="2025-09-01T16:11:00Z">
        <w:r w:rsidR="00B527B4">
          <w:t xml:space="preserve"> </w:t>
        </w:r>
      </w:ins>
      <w:ins w:id="857" w:author="Beath, Hamish R" w:date="2025-09-01T17:17:00Z" w16du:dateUtc="2025-09-01T16:17:00Z">
        <w:r w:rsidR="00B527B4" w:rsidRPr="00757361">
          <w:t>(see Methods)</w:t>
        </w:r>
      </w:ins>
      <w:ins w:id="858" w:author="Beath, Hamish R" w:date="2025-09-01T17:11:00Z" w16du:dateUtc="2025-09-01T16:11:00Z">
        <w:r w:rsidR="00B527B4" w:rsidRPr="00757361">
          <w:t>.</w:t>
        </w:r>
      </w:ins>
      <w:del w:id="859" w:author="Beath, Hamish R" w:date="2025-09-01T17:11:00Z" w16du:dateUtc="2025-09-01T16:11:00Z">
        <w:r w:rsidR="00EC7DD1" w:rsidRPr="001851EA" w:rsidDel="00B527B4">
          <w:delText xml:space="preserve"> </w:delText>
        </w:r>
      </w:del>
    </w:p>
    <w:p w14:paraId="153A7524" w14:textId="6E26E773" w:rsidR="0035469A" w:rsidRDefault="00DA3EB6" w:rsidP="004F5A78">
      <w:pPr>
        <w:pStyle w:val="Heading2"/>
        <w:keepNext/>
        <w:rPr>
          <w:ins w:id="860" w:author="Beath, Hamish R" w:date="2025-09-01T13:53:00Z" w16du:dateUtc="2025-09-01T12:53:00Z"/>
        </w:rPr>
      </w:pPr>
      <w:ins w:id="861" w:author="Beath, Hamish R" w:date="2025-08-31T15:36:00Z" w16du:dateUtc="2025-08-31T14:36:00Z">
        <w:r>
          <w:t>Divers</w:t>
        </w:r>
      </w:ins>
      <w:ins w:id="862" w:author="Beath, Hamish R" w:date="2025-08-31T16:08:00Z" w16du:dateUtc="2025-08-31T15:08:00Z">
        <w:r w:rsidR="004C7BCA">
          <w:t xml:space="preserve">ity weighting </w:t>
        </w:r>
      </w:ins>
      <w:ins w:id="863" w:author="Beath, Hamish R" w:date="2025-09-01T13:53:00Z" w16du:dateUtc="2025-09-01T12:53:00Z">
        <w:r w:rsidR="004F5A78">
          <w:t>impact on</w:t>
        </w:r>
      </w:ins>
      <w:ins w:id="864" w:author="Beath, Hamish R" w:date="2025-08-31T16:08:00Z" w16du:dateUtc="2025-08-31T15:08:00Z">
        <w:r w:rsidR="004C7BCA">
          <w:t xml:space="preserve"> </w:t>
        </w:r>
      </w:ins>
      <w:ins w:id="865" w:author="Beath, Hamish R" w:date="2025-08-31T16:11:00Z" w16du:dateUtc="2025-08-31T15:11:00Z">
        <w:r w:rsidR="004C7BCA">
          <w:t>model and project dominance</w:t>
        </w:r>
      </w:ins>
    </w:p>
    <w:p w14:paraId="433736CA" w14:textId="77777777" w:rsidR="00D01F17" w:rsidRDefault="00D01F17">
      <w:pPr>
        <w:rPr>
          <w:ins w:id="866" w:author="Beath, Hamish R" w:date="2025-09-01T18:24:00Z" w16du:dateUtc="2025-09-01T17:24:00Z"/>
        </w:rPr>
      </w:pPr>
    </w:p>
    <w:p w14:paraId="32C3C903" w14:textId="72ADB9FB" w:rsidR="0035469A" w:rsidRDefault="00593721">
      <w:pPr>
        <w:rPr>
          <w:ins w:id="867" w:author="Beath, Hamish R" w:date="2025-09-01T09:24:00Z" w16du:dateUtc="2025-09-01T08:24:00Z"/>
        </w:rPr>
      </w:pPr>
      <w:ins w:id="868" w:author="Beath, Hamish R" w:date="2025-09-01T18:31:00Z" w16du:dateUtc="2025-09-01T17:31:00Z">
        <w:r>
          <w:t xml:space="preserve">Accepting that </w:t>
        </w:r>
      </w:ins>
      <w:ins w:id="869" w:author="Beath, Hamish R" w:date="2025-09-01T09:26:00Z" w16du:dateUtc="2025-09-01T08:26:00Z">
        <w:r w:rsidR="0035469A">
          <w:t>scenario</w:t>
        </w:r>
      </w:ins>
      <w:ins w:id="870" w:author="Beath, Hamish R" w:date="2025-09-01T18:33:00Z" w16du:dateUtc="2025-09-01T17:33:00Z">
        <w:r>
          <w:t xml:space="preserve"> similarity </w:t>
        </w:r>
      </w:ins>
      <w:ins w:id="871" w:author="Beath, Hamish R" w:date="2025-09-01T18:36:00Z" w16du:dateUtc="2025-09-01T17:36:00Z">
        <w:r>
          <w:t xml:space="preserve">is </w:t>
        </w:r>
      </w:ins>
      <w:ins w:id="872" w:author="Beath, Hamish R" w:date="2025-09-06T10:49:00Z" w16du:dateUtc="2025-09-06T09:49:00Z">
        <w:r w:rsidR="00B84F21">
          <w:t>due in part</w:t>
        </w:r>
      </w:ins>
      <w:ins w:id="873" w:author="Beath, Hamish R" w:date="2025-09-01T18:36:00Z" w16du:dateUtc="2025-09-01T17:36:00Z">
        <w:r>
          <w:t xml:space="preserve"> to </w:t>
        </w:r>
      </w:ins>
      <w:ins w:id="874" w:author="Beath, Hamish R" w:date="2025-09-01T18:33:00Z" w16du:dateUtc="2025-09-01T17:33:00Z">
        <w:r>
          <w:t>common</w:t>
        </w:r>
      </w:ins>
      <w:ins w:id="875" w:author="Beath, Hamish R" w:date="2025-09-06T10:49:00Z" w16du:dateUtc="2025-09-06T09:49:00Z">
        <w:r w:rsidR="00B84F21">
          <w:t>ality of</w:t>
        </w:r>
      </w:ins>
      <w:ins w:id="876" w:author="Beath, Hamish R" w:date="2025-09-01T18:31:00Z" w16du:dateUtc="2025-09-01T17:31:00Z">
        <w:r>
          <w:t xml:space="preserve"> </w:t>
        </w:r>
      </w:ins>
      <w:ins w:id="877" w:author="Beath, Hamish R" w:date="2025-09-01T18:32:00Z" w16du:dateUtc="2025-09-01T17:32:00Z">
        <w:r>
          <w:t xml:space="preserve">model </w:t>
        </w:r>
      </w:ins>
      <w:ins w:id="878" w:author="Beath, Hamish R" w:date="2025-09-01T09:25:00Z" w16du:dateUtc="2025-09-01T08:25:00Z">
        <w:r w:rsidR="0035469A">
          <w:t xml:space="preserve">or </w:t>
        </w:r>
      </w:ins>
      <w:ins w:id="879" w:author="Beath, Hamish R" w:date="2025-09-01T18:32:00Z" w16du:dateUtc="2025-09-01T17:32:00Z">
        <w:r>
          <w:t xml:space="preserve">intercomparison study, </w:t>
        </w:r>
      </w:ins>
      <w:ins w:id="880" w:author="Beath, Hamish R" w:date="2025-09-01T09:26:00Z" w16du:dateUtc="2025-09-01T08:26:00Z">
        <w:r w:rsidR="0035469A">
          <w:t xml:space="preserve">one would expect differences </w:t>
        </w:r>
      </w:ins>
      <w:ins w:id="881" w:author="Beath, Hamish R" w:date="2025-09-01T09:27:00Z" w16du:dateUtc="2025-09-01T08:27:00Z">
        <w:r w:rsidR="0035469A">
          <w:t>between unweighted and diversity weighted proportions</w:t>
        </w:r>
      </w:ins>
      <w:ins w:id="882" w:author="Beath, Hamish R" w:date="2025-09-01T09:30:00Z" w16du:dateUtc="2025-09-01T08:30:00Z">
        <w:r w:rsidR="0035469A">
          <w:t xml:space="preserve"> of each. </w:t>
        </w:r>
      </w:ins>
      <w:ins w:id="883" w:author="Beath, Hamish R" w:date="2025-09-01T09:50:00Z" w16du:dateUtc="2025-09-01T08:50:00Z">
        <w:r w:rsidR="005F0E1E">
          <w:t>We explore this</w:t>
        </w:r>
      </w:ins>
      <w:ins w:id="884" w:author="Beath, Hamish R" w:date="2025-09-01T09:51:00Z" w16du:dateUtc="2025-09-01T08:51:00Z">
        <w:r w:rsidR="005F0E1E">
          <w:t xml:space="preserve"> for our illustrative diversity weighting</w:t>
        </w:r>
      </w:ins>
      <w:ins w:id="885" w:author="Beath, Hamish R" w:date="2025-09-06T10:49:00Z" w16du:dateUtc="2025-09-06T09:49:00Z">
        <w:r w:rsidR="00B84F21">
          <w:t>,</w:t>
        </w:r>
      </w:ins>
      <w:ins w:id="886" w:author="Beath, Hamish R" w:date="2025-09-01T09:51:00Z" w16du:dateUtc="2025-09-01T08:51:00Z">
        <w:r w:rsidR="005F0E1E">
          <w:t xml:space="preserve"> showing </w:t>
        </w:r>
      </w:ins>
      <w:ins w:id="887" w:author="Beath, Hamish R" w:date="2025-09-01T10:24:00Z" w16du:dateUtc="2025-09-01T09:24:00Z">
        <w:r w:rsidR="00307093">
          <w:t>small but</w:t>
        </w:r>
      </w:ins>
      <w:ins w:id="888" w:author="Beath, Hamish R" w:date="2025-09-01T09:51:00Z" w16du:dateUtc="2025-09-01T08:51:00Z">
        <w:r w:rsidR="005F0E1E">
          <w:t xml:space="preserve"> </w:t>
        </w:r>
      </w:ins>
      <w:ins w:id="889" w:author="Beath, Hamish R" w:date="2025-09-01T18:37:00Z" w16du:dateUtc="2025-09-01T17:37:00Z">
        <w:r>
          <w:t>measurable</w:t>
        </w:r>
      </w:ins>
      <w:ins w:id="890" w:author="Beath, Hamish R" w:date="2025-09-01T10:21:00Z" w16du:dateUtc="2025-09-01T09:21:00Z">
        <w:r w:rsidR="00307093">
          <w:t xml:space="preserve"> differences in the shares of </w:t>
        </w:r>
      </w:ins>
      <w:ins w:id="891" w:author="Beath, Hamish R" w:date="2025-09-01T10:22:00Z" w16du:dateUtc="2025-09-01T09:22:00Z">
        <w:r w:rsidR="00307093">
          <w:t>projects and models (Figs 5b, d).</w:t>
        </w:r>
      </w:ins>
      <w:ins w:id="892" w:author="Beath, Hamish R" w:date="2025-09-01T10:25:00Z" w16du:dateUtc="2025-09-01T09:25:00Z">
        <w:r w:rsidR="00307093">
          <w:t xml:space="preserve"> </w:t>
        </w:r>
      </w:ins>
      <w:ins w:id="893" w:author="Beath, Hamish R" w:date="2025-09-01T10:27:00Z" w16du:dateUtc="2025-09-01T09:27:00Z">
        <w:r w:rsidR="00307093">
          <w:t>In our examples, t</w:t>
        </w:r>
      </w:ins>
      <w:ins w:id="894" w:author="Beath, Hamish R" w:date="2025-09-01T10:25:00Z" w16du:dateUtc="2025-09-01T09:25:00Z">
        <w:r w:rsidR="00307093">
          <w:t xml:space="preserve">he share of the </w:t>
        </w:r>
      </w:ins>
      <w:ins w:id="895" w:author="Beath, Hamish R" w:date="2025-09-01T10:27:00Z" w16du:dateUtc="2025-09-01T09:27:00Z">
        <w:r w:rsidR="00307093">
          <w:t xml:space="preserve">most dominant </w:t>
        </w:r>
      </w:ins>
      <w:ins w:id="896" w:author="Beath, Hamish R" w:date="2025-09-01T10:25:00Z" w16du:dateUtc="2025-09-01T09:25:00Z">
        <w:r w:rsidR="00307093">
          <w:t>model framework</w:t>
        </w:r>
      </w:ins>
      <w:ins w:id="897" w:author="Beath, Hamish R" w:date="2025-09-01T10:28:00Z" w16du:dateUtc="2025-09-01T09:28:00Z">
        <w:r w:rsidR="00307093">
          <w:t xml:space="preserve"> (REMIND)</w:t>
        </w:r>
      </w:ins>
      <w:ins w:id="898" w:author="Beath, Hamish R" w:date="2025-09-01T10:25:00Z" w16du:dateUtc="2025-09-01T09:25:00Z">
        <w:r w:rsidR="00307093">
          <w:t xml:space="preserve"> </w:t>
        </w:r>
      </w:ins>
      <w:ins w:id="899" w:author="Beath, Hamish R" w:date="2025-09-01T10:28:00Z" w16du:dateUtc="2025-09-01T09:28:00Z">
        <w:r w:rsidR="00307093">
          <w:t>falls</w:t>
        </w:r>
      </w:ins>
      <w:ins w:id="900" w:author="Beath, Hamish R" w:date="2025-09-01T10:25:00Z" w16du:dateUtc="2025-09-01T09:25:00Z">
        <w:r w:rsidR="00307093">
          <w:t>, reducing from 42.2% to 39.6% for</w:t>
        </w:r>
      </w:ins>
      <w:ins w:id="901" w:author="Beath, Hamish R" w:date="2025-09-01T10:26:00Z" w16du:dateUtc="2025-09-01T09:26:00Z">
        <w:r w:rsidR="00307093">
          <w:t xml:space="preserve"> C1</w:t>
        </w:r>
      </w:ins>
      <w:ins w:id="902" w:author="Beath, Hamish R" w:date="2025-09-01T10:27:00Z" w16du:dateUtc="2025-09-01T09:27:00Z">
        <w:r w:rsidR="00307093">
          <w:t xml:space="preserve"> scenarios</w:t>
        </w:r>
      </w:ins>
      <w:ins w:id="903" w:author="Beath, Hamish R" w:date="2025-09-01T10:26:00Z" w16du:dateUtc="2025-09-01T09:26:00Z">
        <w:r w:rsidR="00307093">
          <w:t>, and 33.1% to 32</w:t>
        </w:r>
      </w:ins>
      <w:ins w:id="904" w:author="Beath, Hamish R" w:date="2025-09-01T10:27:00Z" w16du:dateUtc="2025-09-01T09:27:00Z">
        <w:r w:rsidR="00307093">
          <w:t>.4% for C2 scenarios</w:t>
        </w:r>
      </w:ins>
      <w:ins w:id="905" w:author="Beath, Hamish R" w:date="2025-09-01T10:28:00Z" w16du:dateUtc="2025-09-01T09:28:00Z">
        <w:r w:rsidR="00307093">
          <w:t xml:space="preserve"> in the unweighted and weighted ensembles, respectively.</w:t>
        </w:r>
        <w:r w:rsidR="002A24CC">
          <w:t xml:space="preserve"> </w:t>
        </w:r>
      </w:ins>
      <w:ins w:id="906" w:author="Beath, Hamish R" w:date="2025-09-01T10:23:00Z" w16du:dateUtc="2025-09-01T09:23:00Z">
        <w:r w:rsidR="00307093">
          <w:t xml:space="preserve">Applying the </w:t>
        </w:r>
      </w:ins>
      <w:ins w:id="907" w:author="Beath, Hamish R" w:date="2025-09-01T10:23:00Z">
        <w:r w:rsidR="00307093" w:rsidRPr="00307093">
          <w:t>Herfindahl-Hirschman Index (HHI)</w:t>
        </w:r>
      </w:ins>
      <w:ins w:id="908" w:author="Beath, Hamish R" w:date="2025-09-01T10:23:00Z" w16du:dateUtc="2025-09-01T09:23:00Z">
        <w:r w:rsidR="00307093">
          <w:t xml:space="preserve">, a common </w:t>
        </w:r>
      </w:ins>
      <w:ins w:id="909" w:author="Beath, Hamish R" w:date="2025-09-01T10:24:00Z" w16du:dateUtc="2025-09-01T09:24:00Z">
        <w:r w:rsidR="00307093">
          <w:t>indicator used for</w:t>
        </w:r>
      </w:ins>
      <w:ins w:id="910" w:author="Beath, Hamish R" w:date="2025-09-01T10:23:00Z" w16du:dateUtc="2025-09-01T09:23:00Z">
        <w:r w:rsidR="00307093">
          <w:t xml:space="preserve"> </w:t>
        </w:r>
      </w:ins>
      <w:ins w:id="911" w:author="Beath, Hamish R" w:date="2025-09-04T14:05:00Z" w16du:dateUtc="2025-09-04T13:05:00Z">
        <w:r w:rsidR="003875DA">
          <w:t xml:space="preserve">measuring </w:t>
        </w:r>
      </w:ins>
      <w:ins w:id="912" w:author="Beath, Hamish R" w:date="2025-09-01T10:23:00Z" w16du:dateUtc="2025-09-01T09:23:00Z">
        <w:r w:rsidR="00307093">
          <w:t>concentration or dominance</w:t>
        </w:r>
      </w:ins>
      <w:ins w:id="913" w:author="Beath, Hamish R" w:date="2025-09-04T14:05:00Z" w16du:dateUtc="2025-09-04T13:05:00Z">
        <w:r w:rsidR="003875DA">
          <w:t xml:space="preserve"> within a dataset</w:t>
        </w:r>
      </w:ins>
      <w:ins w:id="914" w:author="Beath, Hamish R" w:date="2025-09-01T10:23:00Z" w16du:dateUtc="2025-09-01T09:23:00Z">
        <w:r w:rsidR="00307093">
          <w:t xml:space="preserve">, </w:t>
        </w:r>
      </w:ins>
      <w:ins w:id="915" w:author="Beath, Hamish R" w:date="2025-09-04T14:06:00Z" w16du:dateUtc="2025-09-04T13:06:00Z">
        <w:r w:rsidR="003875DA">
          <w:t xml:space="preserve">we see for </w:t>
        </w:r>
      </w:ins>
      <w:ins w:id="916" w:author="Beath, Hamish R" w:date="2025-09-01T11:08:00Z" w16du:dateUtc="2025-09-01T10:08:00Z">
        <w:r w:rsidR="00257664">
          <w:t>model framework, model type and project dominance is reduced for both C1 and C2 categories (</w:t>
        </w:r>
      </w:ins>
      <w:ins w:id="917" w:author="Beath, Hamish R" w:date="2025-09-01T11:09:00Z" w16du:dateUtc="2025-09-01T10:09:00Z">
        <w:r w:rsidR="00257664" w:rsidRPr="00985478">
          <w:t>Supplementary Figure</w:t>
        </w:r>
      </w:ins>
      <w:ins w:id="918" w:author="Beath, Hamish R" w:date="2025-09-05T18:39:00Z" w16du:dateUtc="2025-09-05T17:39:00Z">
        <w:r w:rsidR="006527E1" w:rsidRPr="00985478">
          <w:rPr>
            <w:rPrChange w:id="919" w:author="Beath, Hamish R" w:date="2025-09-06T15:27:00Z" w16du:dateUtc="2025-09-06T14:27:00Z">
              <w:rPr>
                <w:highlight w:val="yellow"/>
              </w:rPr>
            </w:rPrChange>
          </w:rPr>
          <w:t xml:space="preserve"> 11</w:t>
        </w:r>
      </w:ins>
      <w:ins w:id="920" w:author="Beath, Hamish R" w:date="2025-09-01T11:09:00Z" w16du:dateUtc="2025-09-01T10:09:00Z">
        <w:r w:rsidR="00257664" w:rsidRPr="00985478">
          <w:t xml:space="preserve">). </w:t>
        </w:r>
      </w:ins>
      <w:ins w:id="921" w:author="Beath, Hamish R" w:date="2025-09-01T11:14:00Z" w16du:dateUtc="2025-09-01T10:14:00Z">
        <w:r w:rsidR="00257664" w:rsidRPr="00985478">
          <w:t>F</w:t>
        </w:r>
        <w:r w:rsidR="00257664">
          <w:t xml:space="preserve">or model framework and model type, there </w:t>
        </w:r>
      </w:ins>
      <w:ins w:id="922" w:author="Beath, Hamish R" w:date="2025-09-01T11:15:00Z" w16du:dateUtc="2025-09-01T10:15:00Z">
        <w:r w:rsidR="00257664">
          <w:t xml:space="preserve">is an 8-9% improvement </w:t>
        </w:r>
        <w:r w:rsidR="00CF5D54">
          <w:t xml:space="preserve">for C1 and C2, and for project, an 11% improvement for C1, and a 6% improvement for C2. We explore </w:t>
        </w:r>
      </w:ins>
      <w:ins w:id="923" w:author="Beath, Hamish R" w:date="2025-09-01T11:16:00Z" w16du:dateUtc="2025-09-01T10:16:00Z">
        <w:r w:rsidR="00CF5D54">
          <w:t xml:space="preserve">the impact on these outcomes of a range of alternative inputs to our diversity scheme in Supplementary Results </w:t>
        </w:r>
      </w:ins>
      <w:ins w:id="924" w:author="Beath, Hamish R" w:date="2025-09-06T10:50:00Z" w16du:dateUtc="2025-09-06T09:50:00Z">
        <w:r w:rsidR="00B84F21">
          <w:t>4</w:t>
        </w:r>
      </w:ins>
      <w:ins w:id="925" w:author="Beath, Hamish R" w:date="2025-09-01T11:16:00Z" w16du:dateUtc="2025-09-01T10:16:00Z">
        <w:r w:rsidR="00CF5D54">
          <w:t xml:space="preserve">. </w:t>
        </w:r>
      </w:ins>
    </w:p>
    <w:p w14:paraId="35022FD4" w14:textId="54C251D6" w:rsidR="003E4D17" w:rsidRDefault="00CF5D54" w:rsidP="00434EE9">
      <w:pPr>
        <w:rPr>
          <w:ins w:id="926" w:author="Beath, Hamish R" w:date="2025-08-31T14:20:00Z" w16du:dateUtc="2025-08-31T13:20:00Z"/>
        </w:rPr>
      </w:pPr>
      <w:ins w:id="927" w:author="Beath, Hamish R" w:date="2025-09-01T11:17:00Z" w16du:dateUtc="2025-09-01T10:17:00Z">
        <w:r>
          <w:t xml:space="preserve">Next, examining the diversity weighting applied to specific scenarios, </w:t>
        </w:r>
      </w:ins>
      <w:ins w:id="928" w:author="Beath, Hamish R" w:date="2025-09-01T11:33:00Z" w16du:dateUtc="2025-09-01T10:33:00Z">
        <w:r w:rsidR="00F40238">
          <w:t>the</w:t>
        </w:r>
      </w:ins>
      <w:ins w:id="929" w:author="Beath, Hamish R" w:date="2025-09-01T11:28:00Z" w16du:dateUtc="2025-09-01T10:28:00Z">
        <w:r w:rsidR="00F40238">
          <w:t xml:space="preserve"> </w:t>
        </w:r>
      </w:ins>
      <w:ins w:id="930" w:author="Beath, Hamish R" w:date="2025-09-01T11:32:00Z" w16du:dateUtc="2025-09-01T10:32:00Z">
        <w:r w:rsidR="00F40238">
          <w:t xml:space="preserve">representation of models and projects </w:t>
        </w:r>
      </w:ins>
      <w:ins w:id="931" w:author="Beath, Hamish R" w:date="2025-09-01T11:33:00Z" w16du:dateUtc="2025-09-01T10:33:00Z">
        <w:r w:rsidR="00F40238">
          <w:t>app</w:t>
        </w:r>
      </w:ins>
      <w:ins w:id="932" w:author="Beath, Hamish R" w:date="2025-09-01T11:34:00Z" w16du:dateUtc="2025-09-01T10:34:00Z">
        <w:r w:rsidR="00F40238">
          <w:t xml:space="preserve">ears to influence which scenarios achieve high or low weights. </w:t>
        </w:r>
      </w:ins>
      <w:commentRangeStart w:id="933"/>
      <w:commentRangeStart w:id="934"/>
      <w:ins w:id="935" w:author="Beath, Hamish R" w:date="2025-08-31T17:18:00Z" w16du:dateUtc="2025-08-31T16:18:00Z">
        <w:r w:rsidR="00434EE9">
          <w:t>All s</w:t>
        </w:r>
      </w:ins>
      <w:ins w:id="936" w:author="Beath, Hamish R" w:date="2025-08-31T17:17:00Z" w16du:dateUtc="2025-08-31T16:17:00Z">
        <w:r w:rsidR="00434EE9">
          <w:t>cenarios in the highest 10</w:t>
        </w:r>
      </w:ins>
      <w:ins w:id="937" w:author="Beath, Hamish R" w:date="2025-08-31T17:19:00Z" w16du:dateUtc="2025-08-31T16:19:00Z">
        <w:r w:rsidR="00434EE9">
          <w:t xml:space="preserve"> scenarios diversity weighted scenarios</w:t>
        </w:r>
      </w:ins>
      <w:ins w:id="938" w:author="Beath, Hamish R" w:date="2025-08-31T17:17:00Z" w16du:dateUtc="2025-08-31T16:17:00Z">
        <w:r w:rsidR="00434EE9">
          <w:t xml:space="preserve"> for both C1 and C2 scenarios originate from a model</w:t>
        </w:r>
      </w:ins>
      <w:ins w:id="939" w:author="Beath, Hamish R" w:date="2025-08-31T17:21:00Z" w16du:dateUtc="2025-08-31T16:21:00Z">
        <w:r w:rsidR="00434EE9">
          <w:t xml:space="preserve"> framework</w:t>
        </w:r>
      </w:ins>
      <w:ins w:id="940" w:author="Beath, Hamish R" w:date="2025-08-31T17:17:00Z" w16du:dateUtc="2025-08-31T16:17:00Z">
        <w:r w:rsidR="00434EE9">
          <w:t xml:space="preserve"> </w:t>
        </w:r>
      </w:ins>
      <w:ins w:id="941" w:author="Beath, Hamish R" w:date="2025-08-31T17:24:00Z" w16du:dateUtc="2025-08-31T16:24:00Z">
        <w:r w:rsidR="00434EE9">
          <w:t>and/</w:t>
        </w:r>
      </w:ins>
      <w:ins w:id="942" w:author="Beath, Hamish R" w:date="2025-08-31T17:17:00Z" w16du:dateUtc="2025-08-31T16:17:00Z">
        <w:r w:rsidR="00434EE9">
          <w:t>or project with low representation</w:t>
        </w:r>
      </w:ins>
      <w:ins w:id="943" w:author="Beath, Hamish R" w:date="2025-08-31T17:32:00Z" w16du:dateUtc="2025-08-31T16:32:00Z">
        <w:r w:rsidR="001A0BF2">
          <w:t xml:space="preserve"> (Figs 5a &amp;c)</w:t>
        </w:r>
      </w:ins>
      <w:ins w:id="944" w:author="Beath, Hamish R" w:date="2025-08-31T17:23:00Z" w16du:dateUtc="2025-08-31T16:23:00Z">
        <w:r w:rsidR="00434EE9">
          <w:t xml:space="preserve">. </w:t>
        </w:r>
      </w:ins>
      <w:ins w:id="945" w:author="Beath, Hamish R" w:date="2025-08-31T17:26:00Z" w16du:dateUtc="2025-08-31T16:26:00Z">
        <w:r w:rsidR="00434EE9">
          <w:t>Likewise, for the lowest 10 scenarios, these are dominated by scenarios originating from</w:t>
        </w:r>
      </w:ins>
      <w:ins w:id="946" w:author="Beath, Hamish R" w:date="2025-08-31T17:31:00Z" w16du:dateUtc="2025-08-31T16:31:00Z">
        <w:r w:rsidR="001A0BF2">
          <w:t xml:space="preserve"> either</w:t>
        </w:r>
      </w:ins>
      <w:ins w:id="947" w:author="Beath, Hamish R" w:date="2025-08-31T17:26:00Z" w16du:dateUtc="2025-08-31T16:26:00Z">
        <w:r w:rsidR="00434EE9">
          <w:t xml:space="preserve"> a project and model with high represent</w:t>
        </w:r>
      </w:ins>
      <w:ins w:id="948" w:author="Beath, Hamish R" w:date="2025-08-31T17:27:00Z" w16du:dateUtc="2025-08-31T16:27:00Z">
        <w:r w:rsidR="00434EE9">
          <w:t>ation</w:t>
        </w:r>
      </w:ins>
      <w:ins w:id="949" w:author="Beath, Hamish R" w:date="2025-08-31T17:28:00Z" w16du:dateUtc="2025-08-31T16:28:00Z">
        <w:r w:rsidR="001A0BF2">
          <w:t xml:space="preserve">, or </w:t>
        </w:r>
      </w:ins>
      <w:ins w:id="950" w:author="Beath, Hamish R" w:date="2025-08-31T17:31:00Z" w16du:dateUtc="2025-08-31T16:31:00Z">
        <w:r w:rsidR="001A0BF2">
          <w:t xml:space="preserve">in many instances both. </w:t>
        </w:r>
      </w:ins>
      <w:ins w:id="951" w:author="Beath, Hamish R" w:date="2025-08-31T17:33:00Z" w16du:dateUtc="2025-08-31T16:33:00Z">
        <w:r w:rsidR="001A0BF2">
          <w:t>Examining groups of similar scenarios in top and bottom 10, we can see that there are near identical scenarios being down weighted</w:t>
        </w:r>
      </w:ins>
      <w:ins w:id="952" w:author="Beath, Hamish R" w:date="2025-08-31T17:36:00Z" w16du:dateUtc="2025-08-31T16:36:00Z">
        <w:r w:rsidR="001A0BF2">
          <w:t>. The bottom five scenarios</w:t>
        </w:r>
      </w:ins>
      <w:ins w:id="953" w:author="Beath, Hamish R" w:date="2025-08-31T17:38:00Z" w16du:dateUtc="2025-08-31T16:38:00Z">
        <w:r w:rsidR="00572E7E">
          <w:t xml:space="preserve"> (Fig. 5</w:t>
        </w:r>
      </w:ins>
      <w:ins w:id="954" w:author="Beath, Hamish R" w:date="2025-08-31T17:45:00Z" w16du:dateUtc="2025-08-31T16:45:00Z">
        <w:r w:rsidR="00572E7E">
          <w:t>c</w:t>
        </w:r>
      </w:ins>
      <w:ins w:id="955" w:author="Beath, Hamish R" w:date="2025-08-31T17:38:00Z" w16du:dateUtc="2025-08-31T16:38:00Z">
        <w:r w:rsidR="00572E7E">
          <w:t>)</w:t>
        </w:r>
      </w:ins>
      <w:ins w:id="956" w:author="Beath, Hamish R" w:date="2025-08-31T17:36:00Z" w16du:dateUtc="2025-08-31T16:36:00Z">
        <w:r w:rsidR="001A0BF2">
          <w:t xml:space="preserve"> for C2 originate from MESSAGE</w:t>
        </w:r>
      </w:ins>
      <w:ins w:id="957" w:author="Beath, Hamish R" w:date="2025-08-31T17:40:00Z" w16du:dateUtc="2025-08-31T16:40:00Z">
        <w:r w:rsidR="00572E7E">
          <w:t xml:space="preserve"> (second most prevalent model for C2)</w:t>
        </w:r>
      </w:ins>
      <w:ins w:id="958" w:author="Beath, Hamish R" w:date="2025-08-31T17:33:00Z" w16du:dateUtc="2025-08-31T16:33:00Z">
        <w:r w:rsidR="001A0BF2">
          <w:t xml:space="preserve"> </w:t>
        </w:r>
      </w:ins>
      <w:ins w:id="959" w:author="Beath, Hamish R" w:date="2025-08-31T17:38:00Z" w16du:dateUtc="2025-08-31T16:38:00Z">
        <w:r w:rsidR="00572E7E">
          <w:t xml:space="preserve">and are </w:t>
        </w:r>
      </w:ins>
      <w:ins w:id="960" w:author="Beath, Hamish R" w:date="2025-08-31T17:39:00Z" w16du:dateUtc="2025-08-31T16:39:00Z">
        <w:r w:rsidR="00572E7E">
          <w:t xml:space="preserve">variants with </w:t>
        </w:r>
      </w:ins>
      <w:ins w:id="961" w:author="Beath, Hamish R" w:date="2025-08-31T17:44:00Z" w16du:dateUtc="2025-08-31T16:44:00Z">
        <w:r w:rsidR="00572E7E">
          <w:t xml:space="preserve">50 </w:t>
        </w:r>
      </w:ins>
      <w:ins w:id="962" w:author="Beath, Hamish R" w:date="2025-09-01T11:35:00Z" w16du:dateUtc="2025-09-01T10:35:00Z">
        <w:r w:rsidR="00F40238">
          <w:t>Gt CO</w:t>
        </w:r>
        <w:r w:rsidR="00F40238" w:rsidRPr="00F40238">
          <w:rPr>
            <w:vertAlign w:val="subscript"/>
            <w:rPrChange w:id="963" w:author="Beath, Hamish R" w:date="2025-09-01T11:35:00Z" w16du:dateUtc="2025-09-01T10:35:00Z">
              <w:rPr/>
            </w:rPrChange>
          </w:rPr>
          <w:t>2</w:t>
        </w:r>
      </w:ins>
      <w:ins w:id="964" w:author="Beath, Hamish R" w:date="2025-08-31T17:44:00Z" w16du:dateUtc="2025-08-31T16:44:00Z">
        <w:r w:rsidR="00572E7E">
          <w:t xml:space="preserve"> differences (400-650)</w:t>
        </w:r>
      </w:ins>
      <w:ins w:id="965" w:author="Beath, Hamish R" w:date="2025-08-31T17:42:00Z" w16du:dateUtc="2025-08-31T16:42:00Z">
        <w:r w:rsidR="00572E7E">
          <w:t xml:space="preserve"> </w:t>
        </w:r>
      </w:ins>
      <w:ins w:id="966" w:author="Beath, Hamish R" w:date="2025-08-31T17:44:00Z" w16du:dateUtc="2025-08-31T16:44:00Z">
        <w:r w:rsidR="00572E7E">
          <w:t>in</w:t>
        </w:r>
      </w:ins>
      <w:ins w:id="967" w:author="Beath, Hamish R" w:date="2025-08-31T17:42:00Z" w16du:dateUtc="2025-08-31T16:42:00Z">
        <w:r w:rsidR="00572E7E">
          <w:t xml:space="preserve"> carbon budgets. </w:t>
        </w:r>
      </w:ins>
      <w:ins w:id="968" w:author="Beath, Hamish R" w:date="2025-08-31T17:43:00Z" w16du:dateUtc="2025-08-31T16:43:00Z">
        <w:r w:rsidR="00572E7E">
          <w:t>In our top 10 for C2, there are three scenarios which are also carbon budget variant</w:t>
        </w:r>
      </w:ins>
      <w:ins w:id="969" w:author="Beath, Hamish R" w:date="2025-08-31T17:45:00Z" w16du:dateUtc="2025-08-31T16:45:00Z">
        <w:r w:rsidR="00572E7E">
          <w:t>s</w:t>
        </w:r>
      </w:ins>
      <w:ins w:id="970" w:author="Beath, Hamish R" w:date="2025-08-31T17:43:00Z" w16du:dateUtc="2025-08-31T16:43:00Z">
        <w:r w:rsidR="00572E7E">
          <w:t xml:space="preserve">; </w:t>
        </w:r>
      </w:ins>
      <w:ins w:id="971" w:author="Beath, Hamish R" w:date="2025-08-31T17:45:00Z" w16du:dateUtc="2025-08-31T16:45:00Z">
        <w:r w:rsidR="00572E7E">
          <w:t>however, these come from the AIM model framework</w:t>
        </w:r>
      </w:ins>
      <w:ins w:id="972" w:author="Beath, Hamish R" w:date="2025-08-31T17:46:00Z" w16du:dateUtc="2025-08-31T16:46:00Z">
        <w:r w:rsidR="00572E7E">
          <w:t xml:space="preserve"> (3</w:t>
        </w:r>
        <w:r w:rsidR="00572E7E" w:rsidRPr="00572E7E">
          <w:rPr>
            <w:vertAlign w:val="superscript"/>
            <w:rPrChange w:id="973" w:author="Beath, Hamish R" w:date="2025-08-31T17:46:00Z" w16du:dateUtc="2025-08-31T16:46:00Z">
              <w:rPr/>
            </w:rPrChange>
          </w:rPr>
          <w:t>rd</w:t>
        </w:r>
        <w:r w:rsidR="00572E7E">
          <w:t xml:space="preserve"> least prevalent for C2) and have wider carbon budget differences (100Gt</w:t>
        </w:r>
      </w:ins>
      <w:ins w:id="974" w:author="Beath, Hamish R" w:date="2025-09-01T11:35:00Z" w16du:dateUtc="2025-09-01T10:35:00Z">
        <w:r w:rsidR="00F40238">
          <w:t xml:space="preserve"> CO</w:t>
        </w:r>
        <w:r w:rsidR="00F40238" w:rsidRPr="00AD54E2">
          <w:rPr>
            <w:vertAlign w:val="subscript"/>
          </w:rPr>
          <w:t>2</w:t>
        </w:r>
      </w:ins>
      <w:ins w:id="975" w:author="Beath, Hamish R" w:date="2025-08-31T17:46:00Z" w16du:dateUtc="2025-08-31T16:46:00Z">
        <w:r w:rsidR="00572E7E">
          <w:t xml:space="preserve">). </w:t>
        </w:r>
      </w:ins>
      <w:commentRangeEnd w:id="933"/>
      <w:ins w:id="976" w:author="Beath, Hamish R" w:date="2025-09-01T11:31:00Z" w16du:dateUtc="2025-09-01T10:31:00Z">
        <w:r w:rsidR="00F40238">
          <w:rPr>
            <w:rStyle w:val="CommentReference"/>
          </w:rPr>
          <w:commentReference w:id="933"/>
        </w:r>
      </w:ins>
      <w:commentRangeEnd w:id="934"/>
      <w:ins w:id="977" w:author="Beath, Hamish R" w:date="2025-09-04T20:51:00Z" w16du:dateUtc="2025-09-04T19:51:00Z">
        <w:r w:rsidR="00203E6F">
          <w:rPr>
            <w:rStyle w:val="CommentReference"/>
          </w:rPr>
          <w:commentReference w:id="934"/>
        </w:r>
      </w:ins>
    </w:p>
    <w:p w14:paraId="2C8CFE70" w14:textId="60092AEA" w:rsidR="003E4D17" w:rsidRPr="003E4D17" w:rsidRDefault="00572E7E">
      <w:pPr>
        <w:rPr>
          <w:ins w:id="978" w:author="Beath, Hamish R" w:date="2025-08-31T14:20:00Z" w16du:dateUtc="2025-08-31T13:20:00Z"/>
        </w:rPr>
        <w:pPrChange w:id="979" w:author="Beath, Hamish R" w:date="2025-08-31T14:20:00Z" w16du:dateUtc="2025-08-31T13:20:00Z">
          <w:pPr>
            <w:pStyle w:val="Heading2"/>
            <w:keepNext/>
          </w:pPr>
        </w:pPrChange>
      </w:pPr>
      <w:ins w:id="980" w:author="Beath, Hamish R" w:date="2025-08-31T17:42:00Z" w16du:dateUtc="2025-08-31T16:42:00Z">
        <w:r>
          <w:rPr>
            <w:noProof/>
          </w:rPr>
          <w:lastRenderedPageBreak/>
          <w:drawing>
            <wp:inline distT="0" distB="0" distL="0" distR="0" wp14:anchorId="5AC039E2" wp14:editId="6A369D10">
              <wp:extent cx="5731510" cy="6686550"/>
              <wp:effectExtent l="0" t="0" r="0" b="0"/>
              <wp:docPr id="3097168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16851" name="Picture 309716851"/>
                      <pic:cNvPicPr/>
                    </pic:nvPicPr>
                    <pic:blipFill>
                      <a:blip r:embed="rId19"/>
                      <a:stretch>
                        <a:fillRect/>
                      </a:stretch>
                    </pic:blipFill>
                    <pic:spPr>
                      <a:xfrm>
                        <a:off x="0" y="0"/>
                        <a:ext cx="5731510" cy="6686550"/>
                      </a:xfrm>
                      <a:prstGeom prst="rect">
                        <a:avLst/>
                      </a:prstGeom>
                    </pic:spPr>
                  </pic:pic>
                </a:graphicData>
              </a:graphic>
            </wp:inline>
          </w:drawing>
        </w:r>
      </w:ins>
    </w:p>
    <w:p w14:paraId="4C330D70" w14:textId="31F9BBF3" w:rsidR="004C7CED" w:rsidRPr="00D27322" w:rsidRDefault="00A61DB9" w:rsidP="00A61DB9">
      <w:pPr>
        <w:rPr>
          <w:ins w:id="981" w:author="Beath, Hamish R" w:date="2025-08-31T22:49:00Z" w16du:dateUtc="2025-08-31T21:49:00Z"/>
        </w:rPr>
      </w:pPr>
      <w:ins w:id="982" w:author="Beath, Hamish R" w:date="2025-08-31T22:45:00Z" w16du:dateUtc="2025-08-31T21:45:00Z">
        <w:r w:rsidRPr="001851EA">
          <w:rPr>
            <w:b/>
            <w:bCs/>
          </w:rPr>
          <w:t xml:space="preserve">Figure </w:t>
        </w:r>
        <w:r>
          <w:rPr>
            <w:b/>
            <w:bCs/>
          </w:rPr>
          <w:t>5</w:t>
        </w:r>
        <w:r w:rsidRPr="001851EA">
          <w:rPr>
            <w:b/>
            <w:bCs/>
          </w:rPr>
          <w:t xml:space="preserve"> | </w:t>
        </w:r>
      </w:ins>
      <w:ins w:id="983" w:author="Beath, Hamish R" w:date="2025-08-31T22:47:00Z" w16du:dateUtc="2025-08-31T21:47:00Z">
        <w:r w:rsidR="004C7CED">
          <w:rPr>
            <w:b/>
            <w:bCs/>
          </w:rPr>
          <w:t xml:space="preserve">Insights into how scenarios </w:t>
        </w:r>
      </w:ins>
      <w:ins w:id="984" w:author="Beath, Hamish R" w:date="2025-08-31T22:48:00Z" w16du:dateUtc="2025-08-31T21:48:00Z">
        <w:r w:rsidR="004C7CED">
          <w:rPr>
            <w:b/>
            <w:bCs/>
          </w:rPr>
          <w:t>diversity w</w:t>
        </w:r>
      </w:ins>
      <w:ins w:id="985" w:author="Beath, Hamish R" w:date="2025-08-31T22:47:00Z" w16du:dateUtc="2025-08-31T21:47:00Z">
        <w:r w:rsidR="004C7CED">
          <w:rPr>
            <w:b/>
            <w:bCs/>
          </w:rPr>
          <w:t>eighted according to model frameworks and projects</w:t>
        </w:r>
      </w:ins>
      <w:ins w:id="986" w:author="Beath, Hamish R" w:date="2025-08-31T22:45:00Z" w16du:dateUtc="2025-08-31T21:45:00Z">
        <w:r w:rsidRPr="001851EA">
          <w:rPr>
            <w:b/>
            <w:bCs/>
          </w:rPr>
          <w:t xml:space="preserve">. a. </w:t>
        </w:r>
      </w:ins>
      <w:ins w:id="987" w:author="Beath, Hamish R" w:date="2025-08-31T23:02:00Z" w16du:dateUtc="2025-08-31T22:02:00Z">
        <w:r w:rsidR="00D27322" w:rsidRPr="00D27322">
          <w:rPr>
            <w:rPrChange w:id="988" w:author="Beath, Hamish R" w:date="2025-08-31T23:02:00Z" w16du:dateUtc="2025-08-31T22:02:00Z">
              <w:rPr>
                <w:b/>
                <w:bCs/>
              </w:rPr>
            </w:rPrChange>
          </w:rPr>
          <w:t>connected</w:t>
        </w:r>
        <w:r w:rsidR="00D27322">
          <w:rPr>
            <w:b/>
            <w:bCs/>
          </w:rPr>
          <w:t xml:space="preserve"> </w:t>
        </w:r>
      </w:ins>
      <w:ins w:id="989" w:author="Beath, Hamish R" w:date="2025-08-31T22:48:00Z" w16du:dateUtc="2025-08-31T21:48:00Z">
        <w:r w:rsidR="004C7CED">
          <w:t xml:space="preserve">rank plot showing </w:t>
        </w:r>
      </w:ins>
      <w:ins w:id="990" w:author="Beath, Hamish R" w:date="2025-08-31T22:51:00Z" w16du:dateUtc="2025-08-31T21:51:00Z">
        <w:r w:rsidR="004C7CED">
          <w:t xml:space="preserve">C1 </w:t>
        </w:r>
      </w:ins>
      <w:ins w:id="991" w:author="Beath, Hamish R" w:date="2025-08-31T22:48:00Z" w16du:dateUtc="2025-08-31T21:48:00Z">
        <w:r w:rsidR="004C7CED">
          <w:t>scenarios grouped by model</w:t>
        </w:r>
      </w:ins>
      <w:ins w:id="992" w:author="Beath, Hamish R" w:date="2025-08-31T22:49:00Z" w16du:dateUtc="2025-08-31T21:49:00Z">
        <w:r w:rsidR="004C7CED">
          <w:t xml:space="preserve"> (left ranking), diversity weight (central ranking) and project (right ranking). </w:t>
        </w:r>
      </w:ins>
      <w:ins w:id="993" w:author="Beath, Hamish R" w:date="2025-08-31T22:45:00Z" w16du:dateUtc="2025-08-31T21:45:00Z">
        <w:r w:rsidRPr="001851EA">
          <w:t xml:space="preserve"> </w:t>
        </w:r>
      </w:ins>
      <w:ins w:id="994" w:author="Beath, Hamish R" w:date="2025-08-31T22:51:00Z" w16du:dateUtc="2025-08-31T21:51:00Z">
        <w:r w:rsidR="004C7CED">
          <w:rPr>
            <w:b/>
            <w:bCs/>
          </w:rPr>
          <w:t xml:space="preserve">b </w:t>
        </w:r>
        <w:r w:rsidR="004C7CED">
          <w:t xml:space="preserve">the unweighted and weighted proportions of each project, model type and model framework for C1 scenarios; </w:t>
        </w:r>
        <w:r w:rsidR="004C7CED" w:rsidRPr="004C7CED">
          <w:rPr>
            <w:b/>
            <w:bCs/>
            <w:rPrChange w:id="995" w:author="Beath, Hamish R" w:date="2025-08-31T22:51:00Z" w16du:dateUtc="2025-08-31T21:51:00Z">
              <w:rPr/>
            </w:rPrChange>
          </w:rPr>
          <w:t>c</w:t>
        </w:r>
        <w:r w:rsidR="004C7CED">
          <w:rPr>
            <w:b/>
            <w:bCs/>
          </w:rPr>
          <w:t xml:space="preserve">, </w:t>
        </w:r>
        <w:r w:rsidR="004C7CED">
          <w:t xml:space="preserve">equivalent </w:t>
        </w:r>
      </w:ins>
      <w:ins w:id="996" w:author="Beath, Hamish R" w:date="2025-08-31T23:02:00Z" w16du:dateUtc="2025-08-31T22:02:00Z">
        <w:r w:rsidR="00D27322">
          <w:t xml:space="preserve">connected </w:t>
        </w:r>
      </w:ins>
      <w:ins w:id="997" w:author="Beath, Hamish R" w:date="2025-08-31T22:52:00Z" w16du:dateUtc="2025-08-31T21:52:00Z">
        <w:r w:rsidR="004C7CED">
          <w:t>rank plot</w:t>
        </w:r>
      </w:ins>
      <w:ins w:id="998" w:author="Beath, Hamish R" w:date="2025-08-31T23:01:00Z" w16du:dateUtc="2025-08-31T22:01:00Z">
        <w:r w:rsidR="00D27322">
          <w:t xml:space="preserve"> from panel </w:t>
        </w:r>
        <w:r w:rsidR="00D27322" w:rsidRPr="00D27322">
          <w:rPr>
            <w:b/>
            <w:bCs/>
            <w:rPrChange w:id="999" w:author="Beath, Hamish R" w:date="2025-08-31T23:02:00Z" w16du:dateUtc="2025-08-31T22:02:00Z">
              <w:rPr/>
            </w:rPrChange>
          </w:rPr>
          <w:t>a</w:t>
        </w:r>
        <w:r w:rsidR="00D27322">
          <w:t>,</w:t>
        </w:r>
      </w:ins>
      <w:ins w:id="1000" w:author="Beath, Hamish R" w:date="2025-08-31T22:52:00Z" w16du:dateUtc="2025-08-31T21:52:00Z">
        <w:r w:rsidR="004C7CED">
          <w:t xml:space="preserve"> but for C2 scenarios; </w:t>
        </w:r>
        <w:r w:rsidR="004C7CED" w:rsidRPr="00D27322">
          <w:rPr>
            <w:rPrChange w:id="1001" w:author="Beath, Hamish R" w:date="2025-08-31T23:05:00Z" w16du:dateUtc="2025-08-31T22:05:00Z">
              <w:rPr>
                <w:b/>
                <w:bCs/>
              </w:rPr>
            </w:rPrChange>
          </w:rPr>
          <w:t xml:space="preserve">d, </w:t>
        </w:r>
      </w:ins>
      <w:ins w:id="1002" w:author="Beath, Hamish R" w:date="2025-08-31T23:04:00Z" w16du:dateUtc="2025-08-31T22:04:00Z">
        <w:r w:rsidR="00D27322" w:rsidRPr="00D27322">
          <w:rPr>
            <w:rPrChange w:id="1003" w:author="Beath, Hamish R" w:date="2025-08-31T23:05:00Z" w16du:dateUtc="2025-08-31T22:05:00Z">
              <w:rPr>
                <w:b/>
                <w:bCs/>
              </w:rPr>
            </w:rPrChange>
          </w:rPr>
          <w:t>stacked bars showing</w:t>
        </w:r>
        <w:r w:rsidR="00D27322">
          <w:rPr>
            <w:b/>
            <w:bCs/>
          </w:rPr>
          <w:t xml:space="preserve"> </w:t>
        </w:r>
      </w:ins>
      <w:ins w:id="1004" w:author="Beath, Hamish R" w:date="2025-08-31T22:52:00Z" w16du:dateUtc="2025-08-31T21:52:00Z">
        <w:r w:rsidR="004C7CED">
          <w:t>the unweighted and weighted proportions of each project, model type and model framework for C2 scenarios. For the rank plots (</w:t>
        </w:r>
      </w:ins>
      <w:ins w:id="1005" w:author="Beath, Hamish R" w:date="2025-08-31T23:05:00Z" w16du:dateUtc="2025-08-31T22:05:00Z">
        <w:r w:rsidR="00D27322">
          <w:t xml:space="preserve">panels </w:t>
        </w:r>
      </w:ins>
      <w:ins w:id="1006" w:author="Beath, Hamish R" w:date="2025-08-31T22:52:00Z" w16du:dateUtc="2025-08-31T21:52:00Z">
        <w:r w:rsidR="004C7CED" w:rsidRPr="004C7CED">
          <w:rPr>
            <w:b/>
            <w:bCs/>
            <w:rPrChange w:id="1007" w:author="Beath, Hamish R" w:date="2025-08-31T22:52:00Z" w16du:dateUtc="2025-08-31T21:52:00Z">
              <w:rPr/>
            </w:rPrChange>
          </w:rPr>
          <w:t>a</w:t>
        </w:r>
        <w:r w:rsidR="004C7CED">
          <w:t xml:space="preserve"> &amp; </w:t>
        </w:r>
        <w:r w:rsidR="004C7CED" w:rsidRPr="004C7CED">
          <w:rPr>
            <w:b/>
            <w:bCs/>
            <w:rPrChange w:id="1008" w:author="Beath, Hamish R" w:date="2025-08-31T22:52:00Z" w16du:dateUtc="2025-08-31T21:52:00Z">
              <w:rPr/>
            </w:rPrChange>
          </w:rPr>
          <w:t>c</w:t>
        </w:r>
        <w:r w:rsidR="004C7CED">
          <w:t xml:space="preserve">), </w:t>
        </w:r>
      </w:ins>
      <w:ins w:id="1009" w:author="Beath, Hamish R" w:date="2025-08-31T23:01:00Z" w16du:dateUtc="2025-08-31T22:01:00Z">
        <w:r w:rsidR="00D27322">
          <w:t>in the left and right ranks, scenarios are grouped with the largest model/project at the bottom. Thicker more visible</w:t>
        </w:r>
      </w:ins>
      <w:ins w:id="1010" w:author="Beath, Hamish R" w:date="2025-08-31T23:02:00Z" w16du:dateUtc="2025-08-31T22:02:00Z">
        <w:r w:rsidR="00D27322">
          <w:t xml:space="preserve"> connection</w:t>
        </w:r>
      </w:ins>
      <w:ins w:id="1011" w:author="Beath, Hamish R" w:date="2025-08-31T23:01:00Z" w16du:dateUtc="2025-08-31T22:01:00Z">
        <w:r w:rsidR="00D27322">
          <w:t xml:space="preserve"> lines are shown the for </w:t>
        </w:r>
      </w:ins>
      <w:ins w:id="1012" w:author="Beath, Hamish R" w:date="2025-08-31T23:04:00Z" w16du:dateUtc="2025-08-31T22:04:00Z">
        <w:r w:rsidR="00D27322">
          <w:t xml:space="preserve">scenarios in the highest or lowest 10 scenarios by diversity weighting. For the </w:t>
        </w:r>
      </w:ins>
      <w:ins w:id="1013" w:author="Beath, Hamish R" w:date="2025-08-31T23:05:00Z" w16du:dateUtc="2025-08-31T22:05:00Z">
        <w:r w:rsidR="00D27322">
          <w:t xml:space="preserve">stacked </w:t>
        </w:r>
      </w:ins>
      <w:ins w:id="1014" w:author="Beath, Hamish R" w:date="2025-08-31T23:04:00Z" w16du:dateUtc="2025-08-31T22:04:00Z">
        <w:r w:rsidR="00D27322">
          <w:t>bar</w:t>
        </w:r>
      </w:ins>
      <w:ins w:id="1015" w:author="Beath, Hamish R" w:date="2025-08-31T23:05:00Z" w16du:dateUtc="2025-08-31T22:05:00Z">
        <w:r w:rsidR="00D27322">
          <w:t xml:space="preserve">s (panels </w:t>
        </w:r>
        <w:r w:rsidR="00D27322" w:rsidRPr="00D27322">
          <w:rPr>
            <w:b/>
            <w:bCs/>
            <w:rPrChange w:id="1016" w:author="Beath, Hamish R" w:date="2025-08-31T23:05:00Z" w16du:dateUtc="2025-08-31T22:05:00Z">
              <w:rPr/>
            </w:rPrChange>
          </w:rPr>
          <w:t>b</w:t>
        </w:r>
        <w:r w:rsidR="00D27322">
          <w:t xml:space="preserve"> and </w:t>
        </w:r>
        <w:r w:rsidR="00D27322" w:rsidRPr="00D27322">
          <w:rPr>
            <w:b/>
            <w:bCs/>
            <w:rPrChange w:id="1017" w:author="Beath, Hamish R" w:date="2025-08-31T23:05:00Z" w16du:dateUtc="2025-08-31T22:05:00Z">
              <w:rPr/>
            </w:rPrChange>
          </w:rPr>
          <w:t>d</w:t>
        </w:r>
        <w:r w:rsidR="00D27322">
          <w:rPr>
            <w:b/>
            <w:bCs/>
          </w:rPr>
          <w:t xml:space="preserve">) </w:t>
        </w:r>
        <w:r w:rsidR="00D27322">
          <w:t xml:space="preserve">the lighter shaded bars are unweighted, and the darker shaded </w:t>
        </w:r>
      </w:ins>
      <w:ins w:id="1018" w:author="Beath, Hamish R" w:date="2025-08-31T23:07:00Z" w16du:dateUtc="2025-08-31T22:07:00Z">
        <w:r w:rsidR="00AA1AB2">
          <w:t xml:space="preserve">bars are diversity weighted. </w:t>
        </w:r>
      </w:ins>
      <w:ins w:id="1019" w:author="Beath, Hamish R" w:date="2025-09-04T13:59:00Z" w16du:dateUtc="2025-09-04T12:59:00Z">
        <w:r w:rsidR="000A0DAF">
          <w:t xml:space="preserve">Only the 8 largest shares shown, with other grouped together as  </w:t>
        </w:r>
      </w:ins>
      <w:ins w:id="1020" w:author="Beath, Hamish R" w:date="2025-09-04T13:58:00Z" w16du:dateUtc="2025-09-04T12:58:00Z">
        <w:r w:rsidR="000A0DAF">
          <w:t>“</w:t>
        </w:r>
      </w:ins>
      <w:ins w:id="1021" w:author="Beath, Hamish R" w:date="2025-09-04T13:59:00Z" w16du:dateUtc="2025-09-04T12:59:00Z">
        <w:r w:rsidR="000A0DAF">
          <w:t>O</w:t>
        </w:r>
      </w:ins>
      <w:ins w:id="1022" w:author="Beath, Hamish R" w:date="2025-09-04T13:58:00Z" w16du:dateUtc="2025-09-04T12:58:00Z">
        <w:r w:rsidR="000A0DAF">
          <w:t>ther”</w:t>
        </w:r>
      </w:ins>
      <w:ins w:id="1023" w:author="Beath, Hamish R" w:date="2025-09-04T13:59:00Z" w16du:dateUtc="2025-09-04T12:59:00Z">
        <w:r w:rsidR="000A0DAF">
          <w:t>, a</w:t>
        </w:r>
      </w:ins>
      <w:ins w:id="1024" w:author="Beath, Hamish R" w:date="2025-09-04T14:00:00Z" w16du:dateUtc="2025-09-04T13:00:00Z">
        <w:r w:rsidR="000A0DAF">
          <w:t xml:space="preserve">s visible on the key. </w:t>
        </w:r>
      </w:ins>
    </w:p>
    <w:p w14:paraId="4232C248" w14:textId="77777777" w:rsidR="008A200E" w:rsidRDefault="008A200E" w:rsidP="00762351">
      <w:pPr>
        <w:pStyle w:val="Heading2"/>
        <w:keepNext/>
        <w:rPr>
          <w:ins w:id="1025" w:author="Beath, Hamish R" w:date="2025-08-31T14:20:00Z" w16du:dateUtc="2025-08-31T13:20:00Z"/>
        </w:rPr>
      </w:pPr>
    </w:p>
    <w:p w14:paraId="47B6959B" w14:textId="43B82BCD" w:rsidR="006B2BF7" w:rsidRPr="001851EA" w:rsidRDefault="00DB0E6C" w:rsidP="00762351">
      <w:pPr>
        <w:pStyle w:val="Heading2"/>
        <w:keepNext/>
      </w:pPr>
      <w:ins w:id="1026" w:author="Beath, Hamish R" w:date="2025-08-31T10:25:00Z" w16du:dateUtc="2025-08-31T09:25:00Z">
        <w:r>
          <w:t xml:space="preserve">Reweighting </w:t>
        </w:r>
      </w:ins>
      <w:ins w:id="1027" w:author="Beath, Hamish R" w:date="2025-09-06T09:40:00Z" w16du:dateUtc="2025-09-06T08:40:00Z">
        <w:r w:rsidR="00CF22E9">
          <w:t>for an</w:t>
        </w:r>
      </w:ins>
      <w:del w:id="1028" w:author="Beath, Hamish R" w:date="2025-08-31T10:25:00Z" w16du:dateUtc="2025-08-31T09:25:00Z">
        <w:r w:rsidR="00965654" w:rsidRPr="001851EA" w:rsidDel="00DB0E6C">
          <w:delText>A</w:delText>
        </w:r>
      </w:del>
      <w:del w:id="1029" w:author="Beath, Hamish R" w:date="2025-09-01T12:23:00Z" w16du:dateUtc="2025-09-01T11:23:00Z">
        <w:r w:rsidR="00965654" w:rsidRPr="001851EA" w:rsidDel="00AC5885">
          <w:delText>n</w:delText>
        </w:r>
      </w:del>
      <w:r w:rsidR="00965654" w:rsidRPr="001851EA">
        <w:t xml:space="preserve"> </w:t>
      </w:r>
      <w:commentRangeStart w:id="1030"/>
      <w:commentRangeStart w:id="1031"/>
      <w:r w:rsidR="00965654" w:rsidRPr="001851EA">
        <w:t xml:space="preserve">improved scenario </w:t>
      </w:r>
      <w:commentRangeEnd w:id="1030"/>
      <w:r w:rsidR="007B1AAA">
        <w:rPr>
          <w:rStyle w:val="CommentReference"/>
          <w:smallCaps w:val="0"/>
          <w:spacing w:val="0"/>
        </w:rPr>
        <w:commentReference w:id="1030"/>
      </w:r>
      <w:commentRangeEnd w:id="1031"/>
      <w:r w:rsidR="00DF5C74">
        <w:rPr>
          <w:rStyle w:val="CommentReference"/>
          <w:smallCaps w:val="0"/>
          <w:spacing w:val="0"/>
        </w:rPr>
        <w:commentReference w:id="1031"/>
      </w:r>
      <w:commentRangeStart w:id="1032"/>
      <w:commentRangeStart w:id="1033"/>
      <w:r w:rsidR="00965654" w:rsidRPr="001851EA">
        <w:t>assessment</w:t>
      </w:r>
      <w:commentRangeEnd w:id="1032"/>
      <w:r w:rsidR="0001311B">
        <w:rPr>
          <w:rStyle w:val="CommentReference"/>
          <w:smallCaps w:val="0"/>
          <w:spacing w:val="0"/>
        </w:rPr>
        <w:commentReference w:id="1032"/>
      </w:r>
      <w:commentRangeEnd w:id="1033"/>
      <w:r w:rsidR="00452258">
        <w:rPr>
          <w:rStyle w:val="CommentReference"/>
          <w:smallCaps w:val="0"/>
          <w:spacing w:val="0"/>
        </w:rPr>
        <w:commentReference w:id="1033"/>
      </w:r>
    </w:p>
    <w:p w14:paraId="76F6510A" w14:textId="77777777" w:rsidR="00C75B8E" w:rsidRDefault="00C75B8E" w:rsidP="00651921">
      <w:pPr>
        <w:rPr>
          <w:ins w:id="1034" w:author="Beath, Hamish R" w:date="2025-09-02T15:34:00Z" w16du:dateUtc="2025-09-02T14:34:00Z"/>
        </w:rPr>
      </w:pPr>
    </w:p>
    <w:p w14:paraId="4C6741B9" w14:textId="4F4D9CC4" w:rsidR="000D101F" w:rsidRDefault="00965654" w:rsidP="00651921">
      <w:pPr>
        <w:rPr>
          <w:ins w:id="1035" w:author="Beath, Hamish R" w:date="2025-09-02T14:58:00Z" w16du:dateUtc="2025-09-02T13:58:00Z"/>
        </w:rPr>
      </w:pPr>
      <w:r w:rsidRPr="001851EA">
        <w:t xml:space="preserve">This paper presents a </w:t>
      </w:r>
      <w:r w:rsidR="00435D23" w:rsidRPr="001851EA">
        <w:t xml:space="preserve">weighting framework as a </w:t>
      </w:r>
      <w:r w:rsidRPr="001851EA">
        <w:t>tool to support scenario assessment</w:t>
      </w:r>
      <w:ins w:id="1036" w:author="Beath, Hamish R" w:date="2025-09-02T13:12:00Z" w16du:dateUtc="2025-09-02T12:12:00Z">
        <w:r w:rsidR="00A03A8D">
          <w:t>, designed to be simple  and transparent. In our illustrative applicati</w:t>
        </w:r>
      </w:ins>
      <w:ins w:id="1037" w:author="Beath, Hamish R" w:date="2025-09-02T13:13:00Z" w16du:dateUtc="2025-09-02T12:13:00Z">
        <w:r w:rsidR="00A03A8D">
          <w:t xml:space="preserve">on of the framework, we </w:t>
        </w:r>
      </w:ins>
      <w:ins w:id="1038" w:author="Beath, Hamish R" w:date="2025-09-02T13:28:00Z" w16du:dateUtc="2025-09-02T12:28:00Z">
        <w:r w:rsidR="001A5E17">
          <w:t>explored changes to</w:t>
        </w:r>
      </w:ins>
      <w:ins w:id="1039" w:author="Beath, Hamish R" w:date="2025-09-02T13:13:00Z" w16du:dateUtc="2025-09-02T12:13:00Z">
        <w:r w:rsidR="00A03A8D">
          <w:t xml:space="preserve"> climate action milestones, and </w:t>
        </w:r>
      </w:ins>
      <w:ins w:id="1040" w:author="Beath, Hamish R" w:date="2025-09-04T17:03:00Z" w16du:dateUtc="2025-09-04T16:03:00Z">
        <w:r w:rsidR="0013018B">
          <w:t>whether</w:t>
        </w:r>
      </w:ins>
      <w:ins w:id="1041" w:author="Beath, Hamish R" w:date="2025-09-02T13:28:00Z" w16du:dateUtc="2025-09-02T12:28:00Z">
        <w:r w:rsidR="001A5E17">
          <w:t xml:space="preserve"> it corrects for oversampling of prominent </w:t>
        </w:r>
      </w:ins>
      <w:ins w:id="1042" w:author="Beath, Hamish R" w:date="2025-09-02T15:07:00Z" w16du:dateUtc="2025-09-02T14:07:00Z">
        <w:r w:rsidR="000D101F">
          <w:t>models</w:t>
        </w:r>
      </w:ins>
      <w:ins w:id="1043" w:author="Beath, Hamish R" w:date="2025-09-02T13:29:00Z" w16du:dateUtc="2025-09-02T12:29:00Z">
        <w:r w:rsidR="001A5E17">
          <w:t xml:space="preserve"> and intercomparison studies. Whilst</w:t>
        </w:r>
      </w:ins>
      <w:ins w:id="1044" w:author="Beath, Hamish R" w:date="2025-09-02T13:41:00Z" w16du:dateUtc="2025-09-02T12:41:00Z">
        <w:r w:rsidR="00B654F6">
          <w:t xml:space="preserve"> </w:t>
        </w:r>
      </w:ins>
      <w:ins w:id="1045" w:author="Beath, Hamish R" w:date="2025-09-02T13:31:00Z" w16du:dateUtc="2025-09-02T12:31:00Z">
        <w:r w:rsidR="001A5E17">
          <w:t xml:space="preserve">the findings our </w:t>
        </w:r>
      </w:ins>
      <w:ins w:id="1046" w:author="Beath, Hamish R" w:date="2025-09-04T17:03:00Z" w16du:dateUtc="2025-09-04T16:03:00Z">
        <w:r w:rsidR="0013018B">
          <w:t xml:space="preserve">of our illustrative </w:t>
        </w:r>
      </w:ins>
      <w:ins w:id="1047" w:author="Beath, Hamish R" w:date="2025-09-04T17:04:00Z" w16du:dateUtc="2025-09-04T16:04:00Z">
        <w:r w:rsidR="0013018B">
          <w:t xml:space="preserve">are by no means </w:t>
        </w:r>
      </w:ins>
      <w:ins w:id="1048" w:author="Beath, Hamish R" w:date="2025-09-02T13:42:00Z" w16du:dateUtc="2025-09-02T12:42:00Z">
        <w:r w:rsidR="00B654F6">
          <w:t xml:space="preserve">conclusive, </w:t>
        </w:r>
      </w:ins>
      <w:ins w:id="1049" w:author="Beath, Hamish R" w:date="2025-09-04T17:04:00Z" w16du:dateUtc="2025-09-04T16:04:00Z">
        <w:r w:rsidR="0013018B">
          <w:t>they indicate</w:t>
        </w:r>
      </w:ins>
      <w:ins w:id="1050" w:author="Beath, Hamish R" w:date="2025-09-02T13:42:00Z" w16du:dateUtc="2025-09-02T12:42:00Z">
        <w:r w:rsidR="00B654F6">
          <w:t xml:space="preserve"> that reweighting for diversity may lead to a strengthening of certain </w:t>
        </w:r>
      </w:ins>
      <w:ins w:id="1051" w:author="Beath, Hamish R" w:date="2025-09-02T13:43:00Z" w16du:dateUtc="2025-09-02T12:43:00Z">
        <w:r w:rsidR="00B654F6">
          <w:t>climate action milestones</w:t>
        </w:r>
      </w:ins>
      <w:ins w:id="1052" w:author="Beath, Hamish R" w:date="2025-09-06T10:52:00Z" w16du:dateUtc="2025-09-06T09:52:00Z">
        <w:r w:rsidR="00D641EC">
          <w:t>.</w:t>
        </w:r>
      </w:ins>
      <w:ins w:id="1053" w:author="Beath, Hamish R" w:date="2025-09-05T18:08:00Z" w16du:dateUtc="2025-09-05T17:08:00Z">
        <w:r w:rsidR="005B07B2">
          <w:t xml:space="preserve"> </w:t>
        </w:r>
      </w:ins>
      <w:ins w:id="1054" w:author="Beath, Hamish R" w:date="2025-09-06T10:52:00Z" w16du:dateUtc="2025-09-06T09:52:00Z">
        <w:r w:rsidR="00D641EC">
          <w:t>O</w:t>
        </w:r>
      </w:ins>
      <w:ins w:id="1055" w:author="Beath, Hamish R" w:date="2025-09-05T18:08:00Z" w16du:dateUtc="2025-09-05T17:08:00Z">
        <w:r w:rsidR="005B07B2">
          <w:t xml:space="preserve">ur sensitivity analysis indicates that some </w:t>
        </w:r>
      </w:ins>
      <w:ins w:id="1056" w:author="Beath, Hamish R" w:date="2025-09-05T18:09:00Z" w16du:dateUtc="2025-09-05T17:09:00Z">
        <w:r w:rsidR="005B07B2">
          <w:t>changes e.g., earlier net zero GHG years for C1 scenarios are maintained across a range of diversity weighting inputs.</w:t>
        </w:r>
      </w:ins>
      <w:ins w:id="1057" w:author="Beath, Hamish R" w:date="2025-09-02T13:45:00Z" w16du:dateUtc="2025-09-02T12:45:00Z">
        <w:r w:rsidR="00B654F6">
          <w:t xml:space="preserve"> </w:t>
        </w:r>
      </w:ins>
      <w:ins w:id="1058" w:author="Beath, Hamish R" w:date="2025-09-02T14:59:00Z" w16du:dateUtc="2025-09-02T13:59:00Z">
        <w:r w:rsidR="000D101F">
          <w:t>Th</w:t>
        </w:r>
      </w:ins>
      <w:ins w:id="1059" w:author="Beath, Hamish R" w:date="2025-09-02T15:08:00Z" w16du:dateUtc="2025-09-02T14:08:00Z">
        <w:r w:rsidR="00981F18">
          <w:t>e</w:t>
        </w:r>
      </w:ins>
      <w:ins w:id="1060" w:author="Beath, Hamish R" w:date="2025-09-02T14:59:00Z" w16du:dateUtc="2025-09-02T13:59:00Z">
        <w:r w:rsidR="000D101F">
          <w:t xml:space="preserve"> diversity weighting procedure</w:t>
        </w:r>
      </w:ins>
      <w:ins w:id="1061" w:author="Beath, Hamish R" w:date="2025-09-02T15:08:00Z" w16du:dateUtc="2025-09-02T14:08:00Z">
        <w:r w:rsidR="00981F18">
          <w:t xml:space="preserve"> </w:t>
        </w:r>
      </w:ins>
      <w:ins w:id="1062" w:author="Beath, Hamish R" w:date="2025-09-02T14:59:00Z" w16du:dateUtc="2025-09-02T13:59:00Z">
        <w:r w:rsidR="000D101F">
          <w:t>reduce</w:t>
        </w:r>
      </w:ins>
      <w:ins w:id="1063" w:author="Beath, Hamish R" w:date="2025-09-04T17:05:00Z" w16du:dateUtc="2025-09-04T16:05:00Z">
        <w:r w:rsidR="0013018B">
          <w:t>s</w:t>
        </w:r>
      </w:ins>
      <w:ins w:id="1064" w:author="Beath, Hamish R" w:date="2025-09-02T14:59:00Z" w16du:dateUtc="2025-09-02T13:59:00Z">
        <w:r w:rsidR="000D101F">
          <w:t xml:space="preserve"> the dominance of prominent models and intercomparison studies</w:t>
        </w:r>
      </w:ins>
      <w:ins w:id="1065" w:author="Beath, Hamish R" w:date="2025-09-02T15:09:00Z" w16du:dateUtc="2025-09-02T14:09:00Z">
        <w:r w:rsidR="00981F18">
          <w:t>; with this finding being robust to a range of sensitivities</w:t>
        </w:r>
      </w:ins>
      <w:ins w:id="1066" w:author="Beath, Hamish R" w:date="2025-09-06T10:53:00Z" w16du:dateUtc="2025-09-06T09:53:00Z">
        <w:r w:rsidR="00D641EC">
          <w:t xml:space="preserve"> (Supplementary Results 4).</w:t>
        </w:r>
      </w:ins>
    </w:p>
    <w:p w14:paraId="7466404E" w14:textId="0D4BDECB" w:rsidR="00C528C6" w:rsidDel="00981F18" w:rsidRDefault="00965654" w:rsidP="00B26AEA">
      <w:pPr>
        <w:rPr>
          <w:del w:id="1067" w:author="Beath, Hamish R" w:date="2025-08-18T14:17:00Z" w16du:dateUtc="2025-08-18T13:17:00Z"/>
        </w:rPr>
      </w:pPr>
      <w:del w:id="1068" w:author="Beath, Hamish R" w:date="2025-09-02T13:12:00Z" w16du:dateUtc="2025-09-02T12:12:00Z">
        <w:r w:rsidRPr="001851EA" w:rsidDel="00A03A8D">
          <w:delText xml:space="preserve"> </w:delText>
        </w:r>
      </w:del>
      <w:moveFromRangeStart w:id="1069" w:author="Beath, Hamish R" w:date="2025-09-02T15:12:00Z" w:name="move207711143"/>
      <w:moveFrom w:id="1070" w:author="Beath, Hamish R" w:date="2025-09-02T15:12:00Z" w16du:dateUtc="2025-09-02T14:12:00Z">
        <w:r w:rsidRPr="001851EA" w:rsidDel="00A03A8D">
          <w:t xml:space="preserve">but </w:t>
        </w:r>
        <w:r w:rsidR="004A0E17" w:rsidRPr="001851EA" w:rsidDel="00A03A8D">
          <w:t xml:space="preserve">provides no silver bullet. Expert judgment </w:t>
        </w:r>
        <w:r w:rsidR="004C1547" w:rsidRPr="001851EA" w:rsidDel="00A03A8D">
          <w:t>remain</w:t>
        </w:r>
        <w:r w:rsidR="004A0E17" w:rsidRPr="001851EA" w:rsidDel="00A03A8D">
          <w:t xml:space="preserve">s </w:t>
        </w:r>
        <w:r w:rsidR="004C1547" w:rsidRPr="001851EA" w:rsidDel="00A03A8D">
          <w:t>necessary</w:t>
        </w:r>
        <w:r w:rsidR="004A0E17" w:rsidRPr="001851EA" w:rsidDel="00A03A8D">
          <w:t xml:space="preserve"> in the identification and </w:t>
        </w:r>
        <w:r w:rsidR="00CB06D7" w:rsidRPr="001851EA" w:rsidDel="00A03A8D">
          <w:t>choice</w:t>
        </w:r>
        <w:r w:rsidR="004A0E17" w:rsidRPr="001851EA" w:rsidDel="00A03A8D">
          <w:t xml:space="preserve"> of the </w:t>
        </w:r>
        <w:r w:rsidR="00104BFB" w:rsidRPr="001851EA" w:rsidDel="00A03A8D">
          <w:t xml:space="preserve">weighting approaches, </w:t>
        </w:r>
        <w:r w:rsidR="00B80AC6" w:rsidRPr="001851EA" w:rsidDel="00A03A8D">
          <w:t>distance metrics or relevant indicators</w:t>
        </w:r>
        <w:r w:rsidR="004C1547" w:rsidRPr="001851EA" w:rsidDel="00A03A8D">
          <w:t>, and</w:t>
        </w:r>
        <w:r w:rsidR="00EA228C" w:rsidRPr="001851EA" w:rsidDel="00A03A8D">
          <w:t xml:space="preserve"> </w:t>
        </w:r>
        <w:r w:rsidR="004C1547" w:rsidRPr="001851EA" w:rsidDel="00A03A8D">
          <w:t xml:space="preserve">in the </w:t>
        </w:r>
        <w:r w:rsidR="00EA228C" w:rsidRPr="001851EA" w:rsidDel="00A03A8D">
          <w:t xml:space="preserve">subsequent </w:t>
        </w:r>
        <w:r w:rsidR="004C1547" w:rsidRPr="001851EA" w:rsidDel="00A03A8D">
          <w:t xml:space="preserve">assessment of the </w:t>
        </w:r>
        <w:r w:rsidR="002C062C" w:rsidRPr="001851EA" w:rsidDel="00A03A8D">
          <w:t xml:space="preserve">results of weighted ensembles. </w:t>
        </w:r>
        <w:r w:rsidR="00CF7A5B" w:rsidRPr="001851EA" w:rsidDel="00A03A8D">
          <w:t xml:space="preserve">The structured </w:t>
        </w:r>
        <w:r w:rsidR="00435D23" w:rsidRPr="001851EA" w:rsidDel="00A03A8D">
          <w:t>nature</w:t>
        </w:r>
        <w:r w:rsidR="00CF7A5B" w:rsidRPr="001851EA" w:rsidDel="00A03A8D">
          <w:t xml:space="preserve"> of th</w:t>
        </w:r>
        <w:r w:rsidR="00435D23" w:rsidRPr="001851EA" w:rsidDel="00A03A8D">
          <w:t>e</w:t>
        </w:r>
        <w:r w:rsidR="00CF7A5B" w:rsidRPr="001851EA" w:rsidDel="00A03A8D">
          <w:t xml:space="preserve"> </w:t>
        </w:r>
        <w:r w:rsidR="00435D23" w:rsidRPr="001851EA" w:rsidDel="00A03A8D">
          <w:t>framework</w:t>
        </w:r>
        <w:r w:rsidR="00CB06D7" w:rsidRPr="001851EA" w:rsidDel="00A03A8D">
          <w:t>, however,</w:t>
        </w:r>
        <w:r w:rsidR="00435D23" w:rsidRPr="001851EA" w:rsidDel="00A03A8D">
          <w:t xml:space="preserve"> </w:t>
        </w:r>
        <w:r w:rsidR="00CF7A5B" w:rsidRPr="001851EA" w:rsidDel="00A03A8D">
          <w:t>help</w:t>
        </w:r>
        <w:r w:rsidR="00435D23" w:rsidRPr="001851EA" w:rsidDel="00A03A8D">
          <w:t>s</w:t>
        </w:r>
        <w:r w:rsidR="00CF7A5B" w:rsidRPr="001851EA" w:rsidDel="00A03A8D">
          <w:t xml:space="preserve"> to ensure </w:t>
        </w:r>
        <w:r w:rsidR="00435D23" w:rsidRPr="001851EA" w:rsidDel="00A03A8D">
          <w:t>the nece</w:t>
        </w:r>
        <w:r w:rsidR="008F170D" w:rsidRPr="001851EA" w:rsidDel="00A03A8D">
          <w:t>ssary</w:t>
        </w:r>
        <w:r w:rsidR="00CF7A5B" w:rsidRPr="001851EA" w:rsidDel="00A03A8D">
          <w:t xml:space="preserve"> expert judgment is</w:t>
        </w:r>
        <w:r w:rsidR="008F170D" w:rsidRPr="001851EA" w:rsidDel="00A03A8D">
          <w:t xml:space="preserve"> well-guided and transparent</w:t>
        </w:r>
        <w:r w:rsidR="00CB06D7" w:rsidRPr="001851EA" w:rsidDel="00A03A8D">
          <w:t>.</w:t>
        </w:r>
      </w:moveFrom>
      <w:moveFromRangeEnd w:id="1069"/>
      <w:del w:id="1071" w:author="Beath, Hamish R" w:date="2025-08-18T14:06:00Z" w16du:dateUtc="2025-08-18T13:06:00Z">
        <w:r w:rsidR="00CB06D7" w:rsidRPr="001851EA" w:rsidDel="00C528C6">
          <w:delText xml:space="preserve"> </w:delText>
        </w:r>
      </w:del>
    </w:p>
    <w:p w14:paraId="47B6959D" w14:textId="730E515D" w:rsidR="00B26AEA" w:rsidRDefault="00965654" w:rsidP="00B26AEA">
      <w:pPr>
        <w:rPr>
          <w:ins w:id="1072" w:author="Beath, Hamish R" w:date="2025-09-02T13:07:00Z" w16du:dateUtc="2025-09-02T12:07:00Z"/>
        </w:rPr>
      </w:pPr>
      <w:r w:rsidRPr="001851EA">
        <w:t xml:space="preserve">The framework could </w:t>
      </w:r>
      <w:del w:id="1073" w:author="Beath, Hamish R" w:date="2025-08-18T14:18:00Z" w16du:dateUtc="2025-08-18T13:18:00Z">
        <w:r w:rsidRPr="001851EA" w:rsidDel="008F2BAE">
          <w:delText xml:space="preserve">also </w:delText>
        </w:r>
      </w:del>
      <w:r w:rsidRPr="001851EA">
        <w:t xml:space="preserve">be applied to explore further dimensions. </w:t>
      </w:r>
      <w:r w:rsidR="005C113A" w:rsidRPr="001851EA">
        <w:t>S</w:t>
      </w:r>
      <w:r w:rsidRPr="001851EA">
        <w:t>cenario</w:t>
      </w:r>
      <w:r w:rsidR="005C113A" w:rsidRPr="001851EA">
        <w:t xml:space="preserve"> quality or</w:t>
      </w:r>
      <w:r w:rsidRPr="001851EA">
        <w:t xml:space="preserve"> </w:t>
      </w:r>
      <w:r w:rsidR="00BE4C55" w:rsidRPr="001851EA">
        <w:t xml:space="preserve">relevance weighting could be used to </w:t>
      </w:r>
      <w:r w:rsidR="00CA18BF" w:rsidRPr="001851EA">
        <w:t>integrate</w:t>
      </w:r>
      <w:r w:rsidR="00BE4C55" w:rsidRPr="001851EA">
        <w:t xml:space="preserve"> questions around sustainable development within pathway</w:t>
      </w:r>
      <w:r w:rsidR="005C113A" w:rsidRPr="001851EA">
        <w:t xml:space="preserve"> assessments, for example,</w:t>
      </w:r>
      <w:r w:rsidR="00BE4C55" w:rsidRPr="001851EA">
        <w:t xml:space="preserve"> with practical limits being suggested for biomass </w:t>
      </w:r>
      <w:r w:rsidR="004A0DEC" w:rsidRPr="001851EA">
        <w:t xml:space="preserve">or carbon-dioxide removal as part of a </w:t>
      </w:r>
      <w:r w:rsidR="00BE4C55" w:rsidRPr="001851EA">
        <w:t>the broader United Nations Sustainable Development Agenda</w:t>
      </w:r>
      <w:r w:rsidR="00BE4C55" w:rsidRPr="001851EA">
        <w:fldChar w:fldCharType="begin"/>
      </w:r>
      <w:r w:rsidR="002D0254">
        <w:instrText xml:space="preserve"> ADDIN ZOTERO_ITEM CSL_CITATION {"citationID":"tJaDYMuQ","properties":{"formattedCitation":"\\super 5,31,32\\nosupersub{}","plainCitation":"5,31,32","noteIndex":0},"citationItems":[{"id":6065,"uris":["http://zotero.org/users/7044370/items/IEZ6U2J6"],"itemData":{"id":6065,"type":"chapter","container-title":"Global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id":6139,"uris":["http://zotero.org/users/7044370/items/55CI8MU7"],"itemData":{"id":6139,"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Switzerland","title":"Sustainable Development, Poverty Eradication and Reducing Inequalities","URL":"http://www.ipcc.ch/report/sr15/","author":[{"family":"Roy","given":"J."},{"family":"Tschakert","given":"P."},{"family":"Waisman","given":"H."},{"family":"Halim","given":"S. Abdul"},{"family":"Antwi-Agyei","given":"P."},{"family":"Dasgupta","given":"P."},{"family":"Hayward","given":"B."},{"family":"Kanninen","given":"M."},{"family":"Liverman","given":"D."},{"family":"Okereke","given":"C."},{"family":"Pinho","given":"P.F."},{"family":"Riahi","given":"K."},{"family":"Rodriguez","given":"A.G. Suarez"}],"editor":[{"family":"Krakovska","given":"Svitlana"},{"family":"Madruga","given":"Ramon Pichs"},{"family":"Sanchez","given":"Roberto"}],"issued":{"date-parts":[["2018"]]}}},{"id":18895,"uris":["http://zotero.org/users/7044370/items/55XGMGJG"],"itemData":{"id":18895,"type":"article-journal","container-title":"Science","DOI":"10.1126/science.adj6171","issue":"6682","note":"publisher: American Association for the Advancement of Science","page":"484-486","source":"science.org (Atypon)","title":"Sustainability limits needed for CO2 removal","volume":"383","author":[{"family":"Deprez","given":"Alexandra"},{"family":"Leadley","given":"Paul"},{"family":"Dooley","given":"Kate"},{"family":"Williamson","given":"Phil"},{"family":"Cramer","given":"Wolfgang"},{"family":"Gattuso","given":"Jean-Pierre"},{"family":"Rankovic","given":"Aleksandar"},{"family":"Carlson","given":"Eliot L."},{"family":"Creutzig","given":"Felix"}],"issued":{"date-parts":[["2024",2,2]]}}}],"schema":"https://github.com/citation-style-language/schema/raw/master/csl-citation.json"} </w:instrText>
      </w:r>
      <w:r w:rsidR="00BE4C55" w:rsidRPr="001851EA">
        <w:fldChar w:fldCharType="separate"/>
      </w:r>
      <w:r w:rsidR="002D0254" w:rsidRPr="002D0254">
        <w:rPr>
          <w:rFonts w:ascii="Calibri" w:hAnsi="Calibri" w:cs="Calibri"/>
          <w:vertAlign w:val="superscript"/>
        </w:rPr>
        <w:t>5,31,32</w:t>
      </w:r>
      <w:r w:rsidR="00BE4C55" w:rsidRPr="001851EA">
        <w:fldChar w:fldCharType="end"/>
      </w:r>
      <w:r w:rsidR="004A0DEC" w:rsidRPr="001851EA">
        <w:t xml:space="preserve">. It </w:t>
      </w:r>
      <w:r w:rsidR="00BE4C55" w:rsidRPr="001851EA">
        <w:t>could</w:t>
      </w:r>
      <w:r w:rsidR="004A0DEC" w:rsidRPr="001851EA">
        <w:t xml:space="preserve"> </w:t>
      </w:r>
      <w:r w:rsidR="005A496C" w:rsidRPr="001851EA">
        <w:t xml:space="preserve">also </w:t>
      </w:r>
      <w:r w:rsidR="004A0DEC" w:rsidRPr="001851EA">
        <w:t>be used to explore</w:t>
      </w:r>
      <w:r w:rsidR="00BE4C55" w:rsidRPr="001851EA">
        <w:t xml:space="preserve"> questions </w:t>
      </w:r>
      <w:r w:rsidR="004A0DEC" w:rsidRPr="001851EA">
        <w:t>that account for</w:t>
      </w:r>
      <w:r w:rsidR="00BE4C55" w:rsidRPr="001851EA">
        <w:t xml:space="preserve"> </w:t>
      </w:r>
      <w:r w:rsidR="004A0DEC" w:rsidRPr="001851EA">
        <w:t xml:space="preserve">present-day and future feasibility of scenario pathways </w:t>
      </w:r>
      <w:r w:rsidR="00BE4C55" w:rsidRPr="001851EA">
        <w:t>across multiple dimensions</w:t>
      </w:r>
      <w:r w:rsidR="00BE4C55" w:rsidRPr="001851EA">
        <w:fldChar w:fldCharType="begin"/>
      </w:r>
      <w:r w:rsidR="002D0254">
        <w:instrText xml:space="preserve"> ADDIN ZOTERO_ITEM CSL_CITATION {"citationID":"y0ptC85C","properties":{"formattedCitation":"\\super 13,33\\nosupersub{}","plainCitation":"13,33","noteIndex":0},"citationItems":[{"id":8731,"uris":["http://zotero.org/users/7044370/items/T6MJM4GE"],"itemData":{"id":8731,"type":"article-journal","abstract":"Long-term mitigation scenarios developed by integrated assessment models underpin major aspects of recent IPCC reports and have been critical to identify the system transformations that are required to meet stringent climate goals. However, they have been criticized for proposing pathways that may prove challenging to implement in the real world and for failing to capture the social and institutional challenges of the transition. There is a growing interest to assess the feasibility of these scenarios, but past research has mostly focused on theoretical considerations. This paper proposes a novel and versatile multidimensional framework that allows evaluating and comparing decarbonization pathways by systematically quantifying feasibility concerns across geophysical, technological, economic, socio-cultural and institutional dimensions. This framework enables to assess the timing, disruptiveness and scale of feasibility concerns, and to identify trade-offs across different feasibility dimensions. As a first implementation of the proposed framework, we map the feasibility concerns of the IPCC 1.5 °C Special Report scenarios. We select 24 quantitative indicators and propose feasibility thresholds based on insights from an extensive analysis of the literature and empirical data. Our framework is, however, flexible and allows evaluations based on different thresholds or aggregation rules. Our analyses show that institutional constraints, which are often not accounted for in scenarios, are key drivers of feasibility concerns. Moreover, we identify a clear intertemporal trade-off, with early mitigation being more disruptive but preventing higher and persistent feasibility concerns produced by postponed mitigation action later in the century.","container-title":"Environmental Research Letters","DOI":"10.1088/1748-9326/abf0ce","ISSN":"1748-9326","issue":"6","journalAbbreviation":"Environ. Res. Lett.","language":"en","note":"number: 6\npublisher: IOP Publishing","page":"064069","source":"Institute of Physics","title":"A multidimensional feasibility evaluation of low-carbon scenarios","volume":"16","author":[{"family":"Brutschin","given":"Elina"},{"family":"Pianta","given":"Silvia"},{"family":"Tavoni","given":"Massimo"},{"family":"Riahi","given":"Keywan"},{"family":"Bosetti","given":"Valentina"},{"family":"Marangoni","given":"Giacomo"},{"family":"Ruijven","given":"Bas J.","dropping-particle":"van"}],"issued":{"date-parts":[["2021",6]]}}},{"id":9307,"uris":["http://zotero.org/users/7044370/items/6EG4KESG"],"itemData":{"id":9307,"type":"article-journal","abstract":"Climate science provides strong evidence of the necessity of limiting global warming to 1.5 °C, in line with the Paris Climate Agreement. The IPCC 1.5 °C special report (SR1.5) presents 414 emissions scenarios modelled for the report, of which around 50 are classified as ‘1.5 °C scenarios’, with no or low temperature overshoot. These emission scenarios differ in their reliance on individual mitigation levers, including reduction of global energy demand, decarbonisation of energy production, development of land-management systems, and the pace and scale of deploying carbon dioxide removal (CDR) technologies. The reliance of 1.5 °C scenarios on these levers needs to be critically assessed in light of the potentials of the relevant technologies and roll-out plans. We use a set of five parameters to bundle and characterise the mitigation levers employed in the SR1.5 1.5 °C scenarios. For each of these levers, we draw on the literature to define ‘medium’ and ‘high’ upper bounds that delineate between their ‘reasonable’, ‘challenging’ and ‘speculative’ use by mid century. We do not find any 1.5 °C scenarios that stay within all medium upper bounds on the five mitigation levers. Scenarios most frequently ‘over use’ CDR with geological storage as a mitigation lever, whilst reductions of energy demand and carbon intensity of energy production are ‘over used’ less frequently. If we allow mitigation levers to be employed up to our high upper bounds, we are left with 22 of the SR1.5 1.5 °C scenarios with no or low overshoot. The scenarios that fulfil these criteria are characterised by greater coverage of the available mitigation levers than those scenarios that exceed at least one of the high upper bounds. When excluding the two scenarios that exceed the SR1.5 carbon budget for limiting global warming to 1.5 °C, this subset of 1.5 °C scenarios shows a range of 15–22 Gt CO2 (16–22 Gt CO2 interquartile range) for emissions in 2030. For the year of reaching net zero CO2 emissions the range is 2039–2061 (2049–2057 interquartile range).","container-title":"Environmental Research Letters","DOI":"10.1088/1748-9326/abfeec","ISSN":"1748-9326","issue":"6","journalAbbreviation":"Environ. Res. Lett.","language":"en","note":"number: 6\npublisher: IOP Publishing","page":"064037","source":"Institute of Physics","title":"All options, not silver bullets, needed to limit global warming to 1.5 °C: a scenario appraisal","title-short":"All options, not silver bullets, needed to limit global warming to 1.5 °C","volume":"16","author":[{"family":"Warszawski","given":"Lila"},{"family":"Kriegler","given":"Elmar"},{"family":"Lenton","given":"Timothy M."},{"family":"Gaffney","given":"Owen"},{"family":"Jacob","given":"Daniela"},{"family":"Klingenfeld","given":"Daniel"},{"family":"Koide","given":"Ryu"},{"family":"Costa","given":"María Máñez"},{"family":"Messner","given":"Dirk"},{"family":"Nakicenovic","given":"Nebojsa"},{"family":"Schellnhuber","given":"Hans Joachim"},{"family":"Schlosser","given":"Peter"},{"family":"Takeuchi","given":"Kazuhiko"},{"family":"Leeuw","given":"Sander Van Der"},{"family":"Whiteman","given":"Gail"},{"family":"Rockström","given":"Johan"}],"issued":{"date-parts":[["2021",5]]}}}],"schema":"https://github.com/citation-style-language/schema/raw/master/csl-citation.json"} </w:instrText>
      </w:r>
      <w:r w:rsidR="00BE4C55" w:rsidRPr="001851EA">
        <w:fldChar w:fldCharType="separate"/>
      </w:r>
      <w:r w:rsidR="002D0254" w:rsidRPr="002D0254">
        <w:rPr>
          <w:rFonts w:ascii="Calibri" w:hAnsi="Calibri" w:cs="Calibri"/>
          <w:vertAlign w:val="superscript"/>
        </w:rPr>
        <w:t>13,33</w:t>
      </w:r>
      <w:r w:rsidR="00BE4C55" w:rsidRPr="001851EA">
        <w:fldChar w:fldCharType="end"/>
      </w:r>
      <w:r w:rsidR="004A0DEC" w:rsidRPr="001851EA">
        <w:t>.</w:t>
      </w:r>
      <w:r w:rsidR="005A496C" w:rsidRPr="001851EA">
        <w:t xml:space="preserve"> </w:t>
      </w:r>
      <w:r w:rsidR="001247EF" w:rsidRPr="001851EA">
        <w:t xml:space="preserve">Finally, </w:t>
      </w:r>
      <w:r w:rsidR="001F11F9" w:rsidRPr="001851EA">
        <w:t>although not illustrated</w:t>
      </w:r>
      <w:r w:rsidRPr="001851EA">
        <w:t xml:space="preserve"> in this paper, </w:t>
      </w:r>
      <w:r w:rsidR="001247EF" w:rsidRPr="001851EA">
        <w:t xml:space="preserve">reweighting of scenario ensembles can also be </w:t>
      </w:r>
      <w:r w:rsidRPr="001851EA">
        <w:t xml:space="preserve">useful </w:t>
      </w:r>
      <w:r w:rsidR="001F11F9" w:rsidRPr="001851EA">
        <w:t>to improve</w:t>
      </w:r>
      <w:r w:rsidRPr="001851EA">
        <w:t xml:space="preserve"> </w:t>
      </w:r>
      <w:r w:rsidR="00D0116B" w:rsidRPr="001851EA">
        <w:t xml:space="preserve">methods that derive </w:t>
      </w:r>
      <w:r w:rsidR="00077338" w:rsidRPr="001851EA">
        <w:t xml:space="preserve">relationships from </w:t>
      </w:r>
      <w:r w:rsidR="00BE374F" w:rsidRPr="001851EA">
        <w:t>scenario</w:t>
      </w:r>
      <w:r w:rsidR="00077338" w:rsidRPr="001851EA">
        <w:t xml:space="preserve"> ensemble</w:t>
      </w:r>
      <w:r w:rsidR="00BE374F" w:rsidRPr="001851EA">
        <w:t>s</w:t>
      </w:r>
      <w:r w:rsidR="001F11F9" w:rsidRPr="001851EA">
        <w:t xml:space="preserve">, such as </w:t>
      </w:r>
      <w:r w:rsidR="006855CC" w:rsidRPr="001851EA">
        <w:t xml:space="preserve">for </w:t>
      </w:r>
      <w:r w:rsidR="001F11F9" w:rsidRPr="001851EA">
        <w:t>the completi</w:t>
      </w:r>
      <w:r w:rsidR="006E6538" w:rsidRPr="001851EA">
        <w:t>on of</w:t>
      </w:r>
      <w:r w:rsidR="005E716C" w:rsidRPr="001851EA">
        <w:t xml:space="preserve"> missing species</w:t>
      </w:r>
      <w:r w:rsidR="001F11F9" w:rsidRPr="001851EA">
        <w:t xml:space="preserve"> of </w:t>
      </w:r>
      <w:r w:rsidR="005E716C" w:rsidRPr="001851EA">
        <w:t>greenhouse gas emissions</w:t>
      </w:r>
      <w:r w:rsidR="005E716C" w:rsidRPr="001851EA">
        <w:fldChar w:fldCharType="begin"/>
      </w:r>
      <w:r w:rsidR="002D0254">
        <w:instrText xml:space="preserve"> ADDIN ZOTERO_ITEM CSL_CITATION {"citationID":"YnNnLp3L","properties":{"formattedCitation":"\\super 34\\nosupersub{}","plainCitation":"34","noteIndex":0},"citationItems":[{"id":8382,"uris":["http://zotero.org/users/7044370/items/IA6XHNXX"],"itemData":{"id":8382,"type":"article-journal","abstract":"&lt;p&gt;&lt;strong&gt;Abstract.&lt;/strong&gt; Integrated assessment models (IAMs) project future anthropogenic emissions which can be used as input for climate models. However, the full list of climate-relevant emissions is lengthy and most IAMs do not model all of them. Here we present Silicone, an open-source Python package which infers anthropogenic emissions of unmodelled species based on other reported emissions projections. For example, it can infer nitrous oxide emissions in one scenario based on carbon dioxide emissions from that scenario plus the relationship between nitrous oxide and carbon dioxide emissions found in other scenarios. Infilling broadens the range of IAMs available for exploring projections of future climate change, and hence Silicone forms part of the open-source pipeline for assessments of the climate implications of IAM scenarios, led by the Integrated Assessment Modelling Consortium (IAMC). This paper presents a variety of infilling options and outlines their suitability for different cases. We recommend certain infilling techniques as good defaults but emphasise that considering the specifics of the model being infilled will produce better results. We demonstrate the package's utility with three examples: infilling all required gases for a pathway with data for only one emission species, splitting up a Kyoto emissions total into separate gases, and complementing a set of idealised emissions curves to provide a complete, consistent emissions portfolio. The code and notebooks explaining details of the package and how to use it are available on GitHub (&lt;span class=\"uri\"&gt;https://github.com/GranthamImperial/silicone&lt;/span&gt;, last access: 2 November 2020). The repository with this paper's examples and uses of the code to complement existing research is available at &lt;span class=\"uri\"&gt;https://github.com/GranthamImperial/silicone_examples&lt;/span&gt; (last access: 2 November 2020).&lt;/p&gt;","container-title":"Geoscientific Model Development","DOI":"https://doi.org/10.5194/gmd-13-5259-2020","ISSN":"1991-959X","issue":"11","language":"English","note":"number: 11\npublisher: Copernicus GmbH","page":"5259-5275","source":"gmd.copernicus.org","title":"Silicone v1.0.0: an open-source Python package for inferring missing emissions data for climate change research","title-short":"Silicone v1.0.0","volume":"13","author":[{"family":"Lamboll","given":"Robin D."},{"family":"Nicholls","given":"Zebedee R. J."},{"family":"Kikstra","given":"Jarmo S."},{"family":"Meinshausen","given":"Malte"},{"family":"Rogelj","given":"Joeri"}],"issued":{"date-parts":[["2020",11,4]]}}}],"schema":"https://github.com/citation-style-language/schema/raw/master/csl-citation.json"} </w:instrText>
      </w:r>
      <w:r w:rsidR="005E716C" w:rsidRPr="001851EA">
        <w:fldChar w:fldCharType="separate"/>
      </w:r>
      <w:r w:rsidR="002D0254" w:rsidRPr="002D0254">
        <w:rPr>
          <w:rFonts w:ascii="Calibri" w:hAnsi="Calibri" w:cs="Calibri"/>
          <w:vertAlign w:val="superscript"/>
        </w:rPr>
        <w:t>34</w:t>
      </w:r>
      <w:r w:rsidR="005E716C" w:rsidRPr="001851EA">
        <w:fldChar w:fldCharType="end"/>
      </w:r>
      <w:r w:rsidR="005E716C" w:rsidRPr="001851EA">
        <w:t>.</w:t>
      </w:r>
    </w:p>
    <w:p w14:paraId="5F8B4E98" w14:textId="78AB2E44" w:rsidR="00A17AB1" w:rsidRDefault="00981F18" w:rsidP="00B26AEA">
      <w:pPr>
        <w:rPr>
          <w:ins w:id="1074" w:author="Beath, Hamish R" w:date="2025-09-04T16:00:00Z" w16du:dateUtc="2025-09-04T15:00:00Z"/>
        </w:rPr>
      </w:pPr>
      <w:moveToRangeStart w:id="1075" w:author="Beath, Hamish R" w:date="2025-09-02T15:12:00Z" w:name="move207711143"/>
      <w:moveTo w:id="1076" w:author="Beath, Hamish R" w:date="2025-09-02T15:12:00Z" w16du:dateUtc="2025-09-02T14:12:00Z">
        <w:del w:id="1077" w:author="Beath, Hamish R" w:date="2025-09-02T15:31:00Z" w16du:dateUtc="2025-09-02T14:31:00Z">
          <w:r w:rsidRPr="001851EA" w:rsidDel="00C75B8E">
            <w:delText>but</w:delText>
          </w:r>
        </w:del>
      </w:moveTo>
      <w:ins w:id="1078" w:author="Beath, Hamish R" w:date="2025-09-02T15:32:00Z" w16du:dateUtc="2025-09-02T14:32:00Z">
        <w:r w:rsidR="00C75B8E">
          <w:t xml:space="preserve">Our weighting </w:t>
        </w:r>
      </w:ins>
      <w:ins w:id="1079" w:author="Beath, Hamish R" w:date="2025-09-04T17:06:00Z" w16du:dateUtc="2025-09-04T16:06:00Z">
        <w:r w:rsidR="0013018B">
          <w:t>framework</w:t>
        </w:r>
      </w:ins>
      <w:ins w:id="1080" w:author="Beath, Hamish R" w:date="2025-09-02T15:32:00Z" w16du:dateUtc="2025-09-02T14:32:00Z">
        <w:r w:rsidR="00C75B8E">
          <w:t>, offer</w:t>
        </w:r>
      </w:ins>
      <w:ins w:id="1081" w:author="Beath, Hamish R" w:date="2025-09-04T17:06:00Z" w16du:dateUtc="2025-09-04T16:06:00Z">
        <w:r w:rsidR="0013018B">
          <w:t>s</w:t>
        </w:r>
      </w:ins>
      <w:ins w:id="1082" w:author="Beath, Hamish R" w:date="2025-09-02T15:32:00Z" w16du:dateUtc="2025-09-02T14:32:00Z">
        <w:r w:rsidR="00C75B8E" w:rsidRPr="001851EA">
          <w:t xml:space="preserve"> </w:t>
        </w:r>
        <w:r w:rsidR="00C75B8E">
          <w:t>promise,</w:t>
        </w:r>
      </w:ins>
      <w:moveTo w:id="1083" w:author="Beath, Hamish R" w:date="2025-09-02T15:12:00Z" w16du:dateUtc="2025-09-02T14:12:00Z">
        <w:r w:rsidRPr="001851EA">
          <w:t xml:space="preserve"> </w:t>
        </w:r>
        <w:del w:id="1084" w:author="Beath, Hamish R" w:date="2025-09-04T17:06:00Z" w16du:dateUtc="2025-09-04T16:06:00Z">
          <w:r w:rsidRPr="001851EA" w:rsidDel="0013018B">
            <w:delText>provides</w:delText>
          </w:r>
        </w:del>
      </w:moveTo>
      <w:ins w:id="1085" w:author="Beath, Hamish R" w:date="2025-09-04T17:06:00Z" w16du:dateUtc="2025-09-04T16:06:00Z">
        <w:r w:rsidR="0013018B">
          <w:t>but is</w:t>
        </w:r>
      </w:ins>
      <w:moveTo w:id="1086" w:author="Beath, Hamish R" w:date="2025-09-02T15:12:00Z" w16du:dateUtc="2025-09-02T14:12:00Z">
        <w:r w:rsidRPr="001851EA">
          <w:t xml:space="preserve"> no silver bullet. </w:t>
        </w:r>
      </w:moveTo>
      <w:ins w:id="1087" w:author="Beath, Hamish R" w:date="2025-09-04T17:22:00Z" w16du:dateUtc="2025-09-04T16:22:00Z">
        <w:r w:rsidR="006B1027">
          <w:t>Its flexibility allows</w:t>
        </w:r>
      </w:ins>
      <w:ins w:id="1088" w:author="Beath, Hamish R" w:date="2025-09-04T16:03:00Z" w16du:dateUtc="2025-09-04T15:03:00Z">
        <w:r w:rsidR="00A17AB1">
          <w:t xml:space="preserve"> </w:t>
        </w:r>
      </w:ins>
      <w:ins w:id="1089" w:author="Beath, Hamish R" w:date="2025-09-04T17:22:00Z" w16du:dateUtc="2025-09-04T16:22:00Z">
        <w:r w:rsidR="006B1027">
          <w:t xml:space="preserve">it to be </w:t>
        </w:r>
      </w:ins>
      <w:ins w:id="1090" w:author="Beath, Hamish R" w:date="2025-09-04T16:03:00Z" w16du:dateUtc="2025-09-04T15:03:00Z">
        <w:r w:rsidR="00A17AB1">
          <w:t>applied the</w:t>
        </w:r>
      </w:ins>
      <w:ins w:id="1091" w:author="Beath, Hamish R" w:date="2025-09-04T17:22:00Z" w16du:dateUtc="2025-09-04T16:22:00Z">
        <w:r w:rsidR="006B1027">
          <w:t xml:space="preserve"> specific</w:t>
        </w:r>
      </w:ins>
      <w:ins w:id="1092" w:author="Beath, Hamish R" w:date="2025-09-04T16:03:00Z" w16du:dateUtc="2025-09-04T15:03:00Z">
        <w:r w:rsidR="00A17AB1">
          <w:t xml:space="preserve"> research questions of the user. However, e</w:t>
        </w:r>
      </w:ins>
      <w:moveTo w:id="1093" w:author="Beath, Hamish R" w:date="2025-09-02T15:12:00Z" w16du:dateUtc="2025-09-02T14:12:00Z">
        <w:del w:id="1094" w:author="Beath, Hamish R" w:date="2025-09-04T16:03:00Z" w16du:dateUtc="2025-09-04T15:03:00Z">
          <w:r w:rsidRPr="001851EA" w:rsidDel="00A17AB1">
            <w:delText>E</w:delText>
          </w:r>
        </w:del>
        <w:r w:rsidRPr="001851EA">
          <w:t>xpert</w:t>
        </w:r>
      </w:moveTo>
      <w:ins w:id="1095" w:author="Beath, Hamish R" w:date="2025-09-02T15:33:00Z" w16du:dateUtc="2025-09-02T14:33:00Z">
        <w:r w:rsidR="00C75B8E">
          <w:t xml:space="preserve"> judgment</w:t>
        </w:r>
      </w:ins>
      <w:moveTo w:id="1096" w:author="Beath, Hamish R" w:date="2025-09-02T15:12:00Z" w16du:dateUtc="2025-09-02T14:12:00Z">
        <w:del w:id="1097" w:author="Beath, Hamish R" w:date="2025-09-02T15:32:00Z" w16du:dateUtc="2025-09-02T14:32:00Z">
          <w:r w:rsidRPr="001851EA" w:rsidDel="00C75B8E">
            <w:delText xml:space="preserve"> judgment</w:delText>
          </w:r>
        </w:del>
        <w:r w:rsidRPr="001851EA">
          <w:t xml:space="preserve"> </w:t>
        </w:r>
      </w:moveTo>
      <w:ins w:id="1098" w:author="Beath, Hamish R" w:date="2025-09-04T16:06:00Z" w16du:dateUtc="2025-09-04T15:06:00Z">
        <w:r w:rsidR="00A17AB1">
          <w:t>exists</w:t>
        </w:r>
      </w:ins>
      <w:moveTo w:id="1099" w:author="Beath, Hamish R" w:date="2025-09-02T15:12:00Z" w16du:dateUtc="2025-09-02T14:12:00Z">
        <w:del w:id="1100" w:author="Beath, Hamish R" w:date="2025-09-04T16:06:00Z" w16du:dateUtc="2025-09-04T15:06:00Z">
          <w:r w:rsidRPr="001851EA" w:rsidDel="00A17AB1">
            <w:delText>remains</w:delText>
          </w:r>
        </w:del>
        <w:r w:rsidRPr="001851EA">
          <w:t xml:space="preserve"> </w:t>
        </w:r>
        <w:del w:id="1101" w:author="Beath, Hamish R" w:date="2025-09-04T16:06:00Z" w16du:dateUtc="2025-09-04T15:06:00Z">
          <w:r w:rsidRPr="001851EA" w:rsidDel="00A17AB1">
            <w:delText xml:space="preserve">necessary </w:delText>
          </w:r>
        </w:del>
        <w:r w:rsidRPr="001851EA">
          <w:t xml:space="preserve">in the identification and choice of the weighting approaches, distance metrics or relevant indicators, and in </w:t>
        </w:r>
        <w:del w:id="1102" w:author="Beath, Hamish R" w:date="2025-09-04T17:23:00Z" w16du:dateUtc="2025-09-04T16:23:00Z">
          <w:r w:rsidRPr="001851EA" w:rsidDel="00C84BA8">
            <w:delText>the subsequent assessment of the results of</w:delText>
          </w:r>
        </w:del>
      </w:moveTo>
      <w:ins w:id="1103" w:author="Beath, Hamish R" w:date="2025-09-04T17:23:00Z" w16du:dateUtc="2025-09-04T16:23:00Z">
        <w:r w:rsidR="00C84BA8">
          <w:t>interpretation of</w:t>
        </w:r>
      </w:ins>
      <w:moveTo w:id="1104" w:author="Beath, Hamish R" w:date="2025-09-02T15:12:00Z" w16du:dateUtc="2025-09-02T14:12:00Z">
        <w:r w:rsidRPr="001851EA">
          <w:t xml:space="preserve"> weighted ensembles. </w:t>
        </w:r>
      </w:moveTo>
      <w:ins w:id="1105" w:author="Beath, Hamish R" w:date="2025-09-04T16:04:00Z" w16du:dateUtc="2025-09-04T15:04:00Z">
        <w:r w:rsidR="00A17AB1">
          <w:t xml:space="preserve">In this paper, we </w:t>
        </w:r>
      </w:ins>
      <w:ins w:id="1106" w:author="Beath, Hamish R" w:date="2025-09-04T17:23:00Z" w16du:dateUtc="2025-09-04T16:23:00Z">
        <w:r w:rsidR="00C84BA8">
          <w:t>explore</w:t>
        </w:r>
      </w:ins>
      <w:ins w:id="1107" w:author="Beath, Hamish R" w:date="2025-09-04T16:04:00Z" w16du:dateUtc="2025-09-04T15:04:00Z">
        <w:r w:rsidR="00A17AB1">
          <w:t xml:space="preserve"> </w:t>
        </w:r>
      </w:ins>
      <w:ins w:id="1108" w:author="Beath, Hamish R" w:date="2025-09-04T17:09:00Z" w16du:dateUtc="2025-09-04T16:09:00Z">
        <w:r w:rsidR="0013018B">
          <w:t>how s</w:t>
        </w:r>
      </w:ins>
      <w:ins w:id="1109" w:author="Beath, Hamish R" w:date="2025-09-06T10:54:00Z" w16du:dateUtc="2025-09-06T09:54:00Z">
        <w:r w:rsidR="00D641EC">
          <w:t>ome of these</w:t>
        </w:r>
      </w:ins>
      <w:ins w:id="1110" w:author="Beath, Hamish R" w:date="2025-09-04T17:09:00Z" w16du:dateUtc="2025-09-04T16:09:00Z">
        <w:r w:rsidR="0013018B">
          <w:t xml:space="preserve"> expert judgments might influence outcomes. Although</w:t>
        </w:r>
      </w:ins>
      <w:ins w:id="1111" w:author="Beath, Hamish R" w:date="2025-09-04T16:04:00Z" w16du:dateUtc="2025-09-04T15:04:00Z">
        <w:r w:rsidR="00A17AB1">
          <w:t xml:space="preserve"> flexibility</w:t>
        </w:r>
      </w:ins>
      <w:ins w:id="1112" w:author="Beath, Hamish R" w:date="2025-09-04T16:06:00Z" w16du:dateUtc="2025-09-04T15:06:00Z">
        <w:r w:rsidR="00A17AB1">
          <w:t xml:space="preserve"> of our framework</w:t>
        </w:r>
      </w:ins>
      <w:ins w:id="1113" w:author="Beath, Hamish R" w:date="2025-09-04T16:04:00Z" w16du:dateUtc="2025-09-04T15:04:00Z">
        <w:r w:rsidR="00A17AB1">
          <w:t xml:space="preserve"> is a strength</w:t>
        </w:r>
      </w:ins>
      <w:ins w:id="1114" w:author="Beath, Hamish R" w:date="2025-09-04T17:09:00Z" w16du:dateUtc="2025-09-04T16:09:00Z">
        <w:r w:rsidR="0013018B">
          <w:t>,</w:t>
        </w:r>
      </w:ins>
      <w:ins w:id="1115" w:author="Beath, Hamish R" w:date="2025-09-04T16:04:00Z" w16du:dateUtc="2025-09-04T15:04:00Z">
        <w:r w:rsidR="00A17AB1">
          <w:t xml:space="preserve"> </w:t>
        </w:r>
      </w:ins>
      <w:ins w:id="1116" w:author="Beath, Hamish R" w:date="2025-09-04T17:10:00Z" w16du:dateUtc="2025-09-04T16:10:00Z">
        <w:r w:rsidR="0013018B">
          <w:t>proliferation</w:t>
        </w:r>
      </w:ins>
      <w:ins w:id="1117" w:author="Beath, Hamish R" w:date="2025-09-04T16:04:00Z" w16du:dateUtc="2025-09-04T15:04:00Z">
        <w:r w:rsidR="00A17AB1">
          <w:t xml:space="preserve"> </w:t>
        </w:r>
      </w:ins>
      <w:ins w:id="1118" w:author="Beath, Hamish R" w:date="2025-09-04T17:10:00Z" w16du:dateUtc="2025-09-04T16:10:00Z">
        <w:r w:rsidR="0013018B">
          <w:t>of</w:t>
        </w:r>
      </w:ins>
      <w:ins w:id="1119" w:author="Beath, Hamish R" w:date="2025-09-04T16:04:00Z" w16du:dateUtc="2025-09-04T15:04:00Z">
        <w:r w:rsidR="00A17AB1">
          <w:t xml:space="preserve"> weighting approaches within the scenario assessment literature </w:t>
        </w:r>
      </w:ins>
      <w:ins w:id="1120" w:author="Beath, Hamish R" w:date="2025-09-04T16:07:00Z" w16du:dateUtc="2025-09-04T15:07:00Z">
        <w:r w:rsidR="00A17AB1">
          <w:t>could</w:t>
        </w:r>
      </w:ins>
      <w:ins w:id="1121" w:author="Beath, Hamish R" w:date="2025-09-04T16:04:00Z" w16du:dateUtc="2025-09-04T15:04:00Z">
        <w:r w:rsidR="00A17AB1">
          <w:t xml:space="preserve"> lead to reduced accessibility and transparency. It is therefore vital that there is clear and consistent reporting o</w:t>
        </w:r>
      </w:ins>
      <w:ins w:id="1122" w:author="Beath, Hamish R" w:date="2025-09-04T16:05:00Z" w16du:dateUtc="2025-09-04T15:05:00Z">
        <w:r w:rsidR="00A17AB1">
          <w:t xml:space="preserve">f </w:t>
        </w:r>
      </w:ins>
      <w:ins w:id="1123" w:author="Beath, Hamish R" w:date="2025-09-04T17:24:00Z" w16du:dateUtc="2025-09-04T16:24:00Z">
        <w:r w:rsidR="00C84BA8">
          <w:t>applied</w:t>
        </w:r>
      </w:ins>
      <w:ins w:id="1124" w:author="Beath, Hamish R" w:date="2025-09-04T17:10:00Z" w16du:dateUtc="2025-09-04T16:10:00Z">
        <w:r w:rsidR="0013018B">
          <w:t xml:space="preserve"> </w:t>
        </w:r>
      </w:ins>
      <w:ins w:id="1125" w:author="Beath, Hamish R" w:date="2025-09-04T16:07:00Z" w16du:dateUtc="2025-09-04T15:07:00Z">
        <w:r w:rsidR="00A17AB1">
          <w:t>weighting</w:t>
        </w:r>
      </w:ins>
      <w:ins w:id="1126" w:author="Beath, Hamish R" w:date="2025-09-04T17:10:00Z" w16du:dateUtc="2025-09-04T16:10:00Z">
        <w:r w:rsidR="0013018B">
          <w:t>s</w:t>
        </w:r>
      </w:ins>
      <w:ins w:id="1127" w:author="Beath, Hamish R" w:date="2025-09-04T16:07:00Z" w16du:dateUtc="2025-09-04T15:07:00Z">
        <w:r w:rsidR="00A17AB1">
          <w:t xml:space="preserve"> and justification of </w:t>
        </w:r>
      </w:ins>
      <w:ins w:id="1128" w:author="Beath, Hamish R" w:date="2025-09-04T17:25:00Z" w16du:dateUtc="2025-09-04T16:25:00Z">
        <w:r w:rsidR="00C84BA8">
          <w:t xml:space="preserve">their underlying </w:t>
        </w:r>
      </w:ins>
      <w:ins w:id="1129" w:author="Beath, Hamish R" w:date="2025-09-04T16:07:00Z" w16du:dateUtc="2025-09-04T15:07:00Z">
        <w:r w:rsidR="00A17AB1">
          <w:t xml:space="preserve">expert judgments. </w:t>
        </w:r>
      </w:ins>
      <w:ins w:id="1130" w:author="Beath, Hamish R" w:date="2025-09-04T16:00:00Z" w16du:dateUtc="2025-09-04T15:00:00Z">
        <w:r w:rsidR="00A736F1">
          <w:t xml:space="preserve">Acknowledging this, </w:t>
        </w:r>
        <w:r w:rsidR="00A736F1" w:rsidRPr="001851EA">
          <w:t xml:space="preserve"> </w:t>
        </w:r>
        <w:r w:rsidR="00A736F1">
          <w:t xml:space="preserve">the structured </w:t>
        </w:r>
        <w:r w:rsidR="00A736F1" w:rsidRPr="001851EA">
          <w:t>nature of the framework</w:t>
        </w:r>
      </w:ins>
      <w:ins w:id="1131" w:author="Beath, Hamish R" w:date="2025-09-04T17:13:00Z" w16du:dateUtc="2025-09-04T16:13:00Z">
        <w:r w:rsidR="006B1027">
          <w:t xml:space="preserve"> </w:t>
        </w:r>
      </w:ins>
      <w:ins w:id="1132" w:author="Beath, Hamish R" w:date="2025-09-04T16:00:00Z" w16du:dateUtc="2025-09-04T15:00:00Z">
        <w:r w:rsidR="00A736F1">
          <w:t xml:space="preserve">can </w:t>
        </w:r>
        <w:r w:rsidR="00A736F1" w:rsidRPr="001851EA">
          <w:t>help to ensure the necessary expert judgment is well-guided and transparent.</w:t>
        </w:r>
        <w:r w:rsidR="00A736F1">
          <w:t xml:space="preserve"> </w:t>
        </w:r>
      </w:ins>
    </w:p>
    <w:p w14:paraId="37D116D1" w14:textId="719B4FA0" w:rsidR="00A03A8D" w:rsidRPr="001851EA" w:rsidRDefault="00981F18" w:rsidP="00A03A8D">
      <w:pPr>
        <w:rPr>
          <w:ins w:id="1133" w:author="Beath, Hamish R" w:date="2025-09-02T13:07:00Z" w16du:dateUtc="2025-09-02T12:07:00Z"/>
        </w:rPr>
      </w:pPr>
      <w:moveTo w:id="1134" w:author="Beath, Hamish R" w:date="2025-09-02T15:12:00Z" w16du:dateUtc="2025-09-02T14:12:00Z">
        <w:del w:id="1135" w:author="Beath, Hamish R" w:date="2025-09-02T16:25:00Z" w16du:dateUtc="2025-09-02T15:25:00Z">
          <w:r w:rsidRPr="001851EA" w:rsidDel="00465273">
            <w:delText>The structured</w:delText>
          </w:r>
        </w:del>
        <w:del w:id="1136" w:author="Beath, Hamish R" w:date="2025-09-04T16:00:00Z" w16du:dateUtc="2025-09-04T15:00:00Z">
          <w:r w:rsidRPr="001851EA" w:rsidDel="00A736F1">
            <w:delText xml:space="preserve"> nature of the framework, however, help</w:delText>
          </w:r>
        </w:del>
        <w:del w:id="1137" w:author="Beath, Hamish R" w:date="2025-09-02T16:26:00Z" w16du:dateUtc="2025-09-02T15:26:00Z">
          <w:r w:rsidRPr="001851EA" w:rsidDel="00465273">
            <w:delText>s</w:delText>
          </w:r>
        </w:del>
        <w:del w:id="1138" w:author="Beath, Hamish R" w:date="2025-09-04T16:00:00Z" w16du:dateUtc="2025-09-04T15:00:00Z">
          <w:r w:rsidRPr="001851EA" w:rsidDel="00A736F1">
            <w:delText xml:space="preserve"> to ensure the necessary expert judgment is well-guided and transparent.</w:delText>
          </w:r>
        </w:del>
      </w:moveTo>
      <w:moveToRangeEnd w:id="1075"/>
      <w:ins w:id="1139" w:author="Beath, Hamish R" w:date="2025-09-06T12:24:00Z" w16du:dateUtc="2025-09-06T11:24:00Z">
        <w:r w:rsidR="00757361">
          <w:t>Moreover</w:t>
        </w:r>
      </w:ins>
      <w:ins w:id="1140" w:author="Beath, Hamish R" w:date="2025-09-04T15:50:00Z" w16du:dateUtc="2025-09-04T14:50:00Z">
        <w:r w:rsidR="00A736F1">
          <w:t>,</w:t>
        </w:r>
      </w:ins>
      <w:ins w:id="1141" w:author="Beath, Hamish R" w:date="2025-09-04T15:37:00Z" w16du:dateUtc="2025-09-04T14:37:00Z">
        <w:r w:rsidR="001A3A54">
          <w:t xml:space="preserve"> t</w:t>
        </w:r>
      </w:ins>
      <w:ins w:id="1142" w:author="Beath, Hamish R" w:date="2025-09-02T13:07:00Z" w16du:dateUtc="2025-09-02T12:07:00Z">
        <w:r w:rsidR="00A03A8D">
          <w:t>ransparency is of critical importance</w:t>
        </w:r>
      </w:ins>
      <w:ins w:id="1143" w:author="Beath, Hamish R" w:date="2025-09-04T15:37:00Z" w16du:dateUtc="2025-09-04T14:37:00Z">
        <w:r w:rsidR="001A3A54">
          <w:t>:</w:t>
        </w:r>
      </w:ins>
      <w:ins w:id="1144" w:author="Beath, Hamish R" w:date="2025-09-02T13:07:00Z" w16du:dateUtc="2025-09-02T12:07:00Z">
        <w:r w:rsidR="00A03A8D">
          <w:t xml:space="preserve"> </w:t>
        </w:r>
      </w:ins>
      <w:ins w:id="1145" w:author="Beath, Hamish R" w:date="2025-09-04T15:37:00Z" w16du:dateUtc="2025-09-04T14:37:00Z">
        <w:r w:rsidR="001A3A54">
          <w:t>s</w:t>
        </w:r>
      </w:ins>
      <w:ins w:id="1146" w:author="Beath, Hamish R" w:date="2025-09-02T16:28:00Z" w16du:dateUtc="2025-09-02T15:28:00Z">
        <w:r w:rsidR="00465273">
          <w:t xml:space="preserve">cenario data </w:t>
        </w:r>
      </w:ins>
      <w:ins w:id="1147" w:author="Beath, Hamish R" w:date="2025-09-06T10:55:00Z" w16du:dateUtc="2025-09-06T09:55:00Z">
        <w:r w:rsidR="00D641EC">
          <w:t>have a</w:t>
        </w:r>
      </w:ins>
      <w:ins w:id="1148" w:author="Beath, Hamish R" w:date="2025-09-02T16:28:00Z" w16du:dateUtc="2025-09-02T15:28:00Z">
        <w:r w:rsidR="00465273">
          <w:t xml:space="preserve"> range of applications, including th</w:t>
        </w:r>
      </w:ins>
      <w:ins w:id="1149" w:author="Beath, Hamish R" w:date="2025-09-02T16:29:00Z" w16du:dateUtc="2025-09-02T15:29:00Z">
        <w:r w:rsidR="00465273">
          <w:t xml:space="preserve">ose where there may be interests in presenting information in </w:t>
        </w:r>
      </w:ins>
      <w:ins w:id="1150" w:author="Beath, Hamish R" w:date="2025-09-04T15:37:00Z" w16du:dateUtc="2025-09-04T14:37:00Z">
        <w:r w:rsidR="001A3A54">
          <w:t xml:space="preserve">a </w:t>
        </w:r>
      </w:ins>
      <w:ins w:id="1151" w:author="Beath, Hamish R" w:date="2025-09-02T16:29:00Z" w16du:dateUtc="2025-09-02T15:29:00Z">
        <w:r w:rsidR="00465273">
          <w:t xml:space="preserve">particular way </w:t>
        </w:r>
        <w:commentRangeStart w:id="1152"/>
        <w:r w:rsidR="00465273" w:rsidRPr="00465273">
          <w:rPr>
            <w:highlight w:val="yellow"/>
            <w:rPrChange w:id="1153" w:author="Beath, Hamish R" w:date="2025-09-02T16:29:00Z" w16du:dateUtc="2025-09-02T15:29:00Z">
              <w:rPr/>
            </w:rPrChange>
          </w:rPr>
          <w:t>[cite legal example</w:t>
        </w:r>
        <w:r w:rsidR="00465273">
          <w:rPr>
            <w:highlight w:val="yellow"/>
          </w:rPr>
          <w:t>?</w:t>
        </w:r>
        <w:r w:rsidR="00465273" w:rsidRPr="00465273">
          <w:rPr>
            <w:highlight w:val="yellow"/>
            <w:rPrChange w:id="1154" w:author="Beath, Hamish R" w:date="2025-09-02T16:29:00Z" w16du:dateUtc="2025-09-02T15:29:00Z">
              <w:rPr/>
            </w:rPrChange>
          </w:rPr>
          <w:t>]</w:t>
        </w:r>
        <w:r w:rsidR="00465273">
          <w:t>.</w:t>
        </w:r>
      </w:ins>
      <w:ins w:id="1155" w:author="Beath, Hamish R" w:date="2025-09-02T16:30:00Z" w16du:dateUtc="2025-09-02T15:30:00Z">
        <w:r w:rsidR="00465273">
          <w:t xml:space="preserve"> </w:t>
        </w:r>
      </w:ins>
      <w:commentRangeEnd w:id="1152"/>
      <w:ins w:id="1156" w:author="Beath, Hamish R" w:date="2025-09-04T15:12:00Z" w16du:dateUtc="2025-09-04T14:12:00Z">
        <w:r w:rsidR="00EE7616">
          <w:rPr>
            <w:rStyle w:val="CommentReference"/>
          </w:rPr>
          <w:commentReference w:id="1152"/>
        </w:r>
      </w:ins>
      <w:ins w:id="1157" w:author="Beath, Hamish R" w:date="2025-09-02T16:30:00Z" w16du:dateUtc="2025-09-02T15:30:00Z">
        <w:r w:rsidR="00465273">
          <w:t xml:space="preserve">Without a clear framework and best-practice guidance, </w:t>
        </w:r>
      </w:ins>
      <w:ins w:id="1158" w:author="Beath, Hamish R" w:date="2025-09-02T16:31:00Z" w16du:dateUtc="2025-09-02T15:31:00Z">
        <w:r w:rsidR="00465273">
          <w:t>r</w:t>
        </w:r>
      </w:ins>
      <w:ins w:id="1159" w:author="Beath, Hamish R" w:date="2025-09-02T13:07:00Z" w16du:dateUtc="2025-09-02T12:07:00Z">
        <w:r w:rsidR="00A03A8D">
          <w:t xml:space="preserve">e-weighting scenario ensembles could </w:t>
        </w:r>
      </w:ins>
      <w:ins w:id="1160" w:author="Beath, Hamish R" w:date="2025-09-02T16:31:00Z" w16du:dateUtc="2025-09-02T15:31:00Z">
        <w:r w:rsidR="00465273">
          <w:t>facilitate</w:t>
        </w:r>
      </w:ins>
      <w:ins w:id="1161" w:author="Beath, Hamish R" w:date="2025-09-02T13:07:00Z" w16du:dateUtc="2025-09-02T12:07:00Z">
        <w:r w:rsidR="00A03A8D">
          <w:t xml:space="preserve"> parties with interests to present ensemble statistics in a way that supports their preferred narrative. </w:t>
        </w:r>
      </w:ins>
    </w:p>
    <w:p w14:paraId="102955E3" w14:textId="40A6D4DA" w:rsidR="00A03A8D" w:rsidDel="00B41DFE" w:rsidRDefault="00B41DFE" w:rsidP="00B70DCF">
      <w:pPr>
        <w:rPr>
          <w:del w:id="1162" w:author="Beath, Hamish R" w:date="2025-09-02T13:07:00Z" w16du:dateUtc="2025-09-02T12:07:00Z"/>
        </w:rPr>
      </w:pPr>
      <w:ins w:id="1163" w:author="Beath, Hamish R" w:date="2025-09-02T16:40:00Z" w16du:dateUtc="2025-09-02T15:40:00Z">
        <w:r>
          <w:t xml:space="preserve">It is common practice for scenario ensembles to be used to calculate </w:t>
        </w:r>
      </w:ins>
      <w:ins w:id="1164" w:author="Beath, Hamish R" w:date="2025-09-02T16:45:00Z" w16du:dateUtc="2025-09-02T15:45:00Z">
        <w:r>
          <w:t xml:space="preserve">headline </w:t>
        </w:r>
      </w:ins>
      <w:ins w:id="1165" w:author="Beath, Hamish R" w:date="2025-09-02T16:40:00Z" w16du:dateUtc="2025-09-02T15:40:00Z">
        <w:r>
          <w:t xml:space="preserve">statistics, rather than considering </w:t>
        </w:r>
      </w:ins>
      <w:ins w:id="1166" w:author="Beath, Hamish R" w:date="2025-09-04T15:16:00Z" w16du:dateUtc="2025-09-04T14:16:00Z">
        <w:r w:rsidR="00EE7616">
          <w:t xml:space="preserve">the </w:t>
        </w:r>
      </w:ins>
      <w:ins w:id="1167" w:author="Beath, Hamish R" w:date="2025-09-04T15:15:00Z" w16du:dateUtc="2025-09-04T14:15:00Z">
        <w:r w:rsidR="00EE7616">
          <w:t xml:space="preserve">intricacies of </w:t>
        </w:r>
      </w:ins>
      <w:ins w:id="1168" w:author="Beath, Hamish R" w:date="2025-09-02T16:40:00Z" w16du:dateUtc="2025-09-02T15:40:00Z">
        <w:r>
          <w:t>the</w:t>
        </w:r>
      </w:ins>
      <w:ins w:id="1169" w:author="Beath, Hamish R" w:date="2025-09-04T15:16:00Z" w16du:dateUtc="2025-09-04T14:16:00Z">
        <w:r w:rsidR="00EE7616">
          <w:t>ir</w:t>
        </w:r>
      </w:ins>
      <w:ins w:id="1170" w:author="Beath, Hamish R" w:date="2025-09-02T16:40:00Z" w16du:dateUtc="2025-09-02T15:40:00Z">
        <w:r>
          <w:t xml:space="preserve"> composition </w:t>
        </w:r>
      </w:ins>
      <w:ins w:id="1171" w:author="Beath, Hamish R" w:date="2025-09-02T16:42:00Z" w16du:dateUtc="2025-09-02T15:42:00Z">
        <w:r w:rsidRPr="00B41DFE">
          <w:rPr>
            <w:highlight w:val="yellow"/>
            <w:rPrChange w:id="1172" w:author="Beath, Hamish R" w:date="2025-09-02T16:42:00Z" w16du:dateUtc="2025-09-02T15:42:00Z">
              <w:rPr/>
            </w:rPrChange>
          </w:rPr>
          <w:t>[</w:t>
        </w:r>
      </w:ins>
      <w:ins w:id="1173" w:author="Beath, Hamish R" w:date="2025-09-06T10:57:00Z" w16du:dateUtc="2025-09-06T09:57:00Z">
        <w:r w:rsidR="00D641EC">
          <w:rPr>
            <w:highlight w:val="yellow"/>
          </w:rPr>
          <w:t xml:space="preserve">cite </w:t>
        </w:r>
      </w:ins>
      <w:proofErr w:type="spellStart"/>
      <w:ins w:id="1174" w:author="Beath, Hamish R" w:date="2025-09-02T16:42:00Z" w16du:dateUtc="2025-09-02T15:42:00Z">
        <w:r w:rsidRPr="00B41DFE">
          <w:rPr>
            <w:highlight w:val="yellow"/>
            <w:rPrChange w:id="1175" w:author="Beath, Hamish R" w:date="2025-09-02T16:42:00Z" w16du:dateUtc="2025-09-02T15:42:00Z">
              <w:rPr/>
            </w:rPrChange>
          </w:rPr>
          <w:t>celine’s</w:t>
        </w:r>
        <w:proofErr w:type="spellEnd"/>
        <w:r w:rsidRPr="00B41DFE">
          <w:rPr>
            <w:highlight w:val="yellow"/>
            <w:rPrChange w:id="1176" w:author="Beath, Hamish R" w:date="2025-09-02T16:42:00Z" w16du:dateUtc="2025-09-02T15:42:00Z">
              <w:rPr/>
            </w:rPrChange>
          </w:rPr>
          <w:t xml:space="preserve"> </w:t>
        </w:r>
      </w:ins>
      <w:ins w:id="1177" w:author="Beath, Hamish R" w:date="2025-09-06T10:56:00Z" w16du:dateUtc="2025-09-06T09:56:00Z">
        <w:r w:rsidR="00D641EC">
          <w:rPr>
            <w:highlight w:val="yellow"/>
          </w:rPr>
          <w:t>perspective</w:t>
        </w:r>
      </w:ins>
      <w:ins w:id="1178" w:author="Beath, Hamish R" w:date="2025-09-06T10:57:00Z" w16du:dateUtc="2025-09-06T09:57:00Z">
        <w:r w:rsidR="00D641EC">
          <w:rPr>
            <w:highlight w:val="yellow"/>
          </w:rPr>
          <w:t xml:space="preserve"> </w:t>
        </w:r>
      </w:ins>
      <w:ins w:id="1179" w:author="Beath, Hamish R" w:date="2025-09-02T16:42:00Z" w16du:dateUtc="2025-09-02T15:42:00Z">
        <w:r w:rsidRPr="00B41DFE">
          <w:rPr>
            <w:highlight w:val="yellow"/>
            <w:rPrChange w:id="1180" w:author="Beath, Hamish R" w:date="2025-09-02T16:42:00Z" w16du:dateUtc="2025-09-02T15:42:00Z">
              <w:rPr/>
            </w:rPrChange>
          </w:rPr>
          <w:t>paper]</w:t>
        </w:r>
      </w:ins>
      <w:ins w:id="1181" w:author="Beath, Hamish R" w:date="2025-09-02T16:41:00Z" w16du:dateUtc="2025-09-02T15:41:00Z">
        <w:r>
          <w:t xml:space="preserve">. Our reweighting framework </w:t>
        </w:r>
      </w:ins>
      <w:ins w:id="1182" w:author="Beath, Hamish R" w:date="2025-09-04T15:16:00Z" w16du:dateUtc="2025-09-04T14:16:00Z">
        <w:r w:rsidR="00EE7616">
          <w:t>aims</w:t>
        </w:r>
      </w:ins>
      <w:ins w:id="1183" w:author="Beath, Hamish R" w:date="2025-09-02T16:41:00Z" w16du:dateUtc="2025-09-02T15:41:00Z">
        <w:r>
          <w:t xml:space="preserve"> to improve</w:t>
        </w:r>
      </w:ins>
      <w:ins w:id="1184" w:author="Beath, Hamish R" w:date="2025-09-04T15:16:00Z" w16du:dateUtc="2025-09-04T14:16:00Z">
        <w:r w:rsidR="00EE7616">
          <w:t xml:space="preserve"> the</w:t>
        </w:r>
      </w:ins>
      <w:ins w:id="1185" w:author="Beath, Hamish R" w:date="2025-09-02T16:41:00Z" w16du:dateUtc="2025-09-02T15:41:00Z">
        <w:r>
          <w:t xml:space="preserve"> robustness of </w:t>
        </w:r>
      </w:ins>
      <w:ins w:id="1186" w:author="Beath, Hamish R" w:date="2025-09-04T15:16:00Z" w16du:dateUtc="2025-09-04T14:16:00Z">
        <w:r w:rsidR="00EE7616">
          <w:t>ensemble statistics</w:t>
        </w:r>
      </w:ins>
      <w:ins w:id="1187" w:author="Beath, Hamish R" w:date="2025-09-02T16:41:00Z" w16du:dateUtc="2025-09-02T15:41:00Z">
        <w:r>
          <w:t>, allowing the user to remov</w:t>
        </w:r>
      </w:ins>
      <w:ins w:id="1188" w:author="Beath, Hamish R" w:date="2025-09-04T15:17:00Z" w16du:dateUtc="2025-09-04T14:17:00Z">
        <w:r w:rsidR="00EE7616">
          <w:t>e</w:t>
        </w:r>
      </w:ins>
      <w:ins w:id="1189" w:author="Beath, Hamish R" w:date="2025-09-02T16:41:00Z" w16du:dateUtc="2025-09-02T15:41:00Z">
        <w:r>
          <w:t xml:space="preserve"> redundancy, and appl</w:t>
        </w:r>
      </w:ins>
      <w:ins w:id="1190" w:author="Beath, Hamish R" w:date="2025-09-04T15:17:00Z" w16du:dateUtc="2025-09-04T14:17:00Z">
        <w:r w:rsidR="00EE7616">
          <w:t xml:space="preserve">y tailored </w:t>
        </w:r>
      </w:ins>
      <w:ins w:id="1191" w:author="Beath, Hamish R" w:date="2025-09-02T16:41:00Z" w16du:dateUtc="2025-09-02T15:41:00Z">
        <w:r>
          <w:t xml:space="preserve">quality and relevance criteria. </w:t>
        </w:r>
      </w:ins>
      <w:ins w:id="1192" w:author="Beath, Hamish R" w:date="2025-09-02T16:42:00Z" w16du:dateUtc="2025-09-02T15:42:00Z">
        <w:r>
          <w:t xml:space="preserve">However, </w:t>
        </w:r>
      </w:ins>
      <w:ins w:id="1193" w:author="Beath, Hamish R" w:date="2025-09-02T16:52:00Z" w16du:dateUtc="2025-09-02T15:52:00Z">
        <w:r w:rsidR="003A68D2">
          <w:t>it does</w:t>
        </w:r>
      </w:ins>
      <w:ins w:id="1194" w:author="Beath, Hamish R" w:date="2025-09-02T16:45:00Z" w16du:dateUtc="2025-09-02T15:45:00Z">
        <w:r>
          <w:t xml:space="preserve"> not provide a tool to identify gaps in the explored solution space.</w:t>
        </w:r>
      </w:ins>
      <w:ins w:id="1195" w:author="Beath, Hamish R" w:date="2025-09-02T16:46:00Z" w16du:dateUtc="2025-09-02T15:46:00Z">
        <w:r>
          <w:t xml:space="preserve"> I</w:t>
        </w:r>
      </w:ins>
      <w:ins w:id="1196" w:author="Beath, Hamish R" w:date="2025-09-02T16:42:00Z" w16du:dateUtc="2025-09-02T15:42:00Z">
        <w:r>
          <w:t xml:space="preserve">t is important to acknowledge that </w:t>
        </w:r>
      </w:ins>
      <w:ins w:id="1197" w:author="Beath, Hamish R" w:date="2025-09-02T16:43:00Z" w16du:dateUtc="2025-09-02T15:43:00Z">
        <w:r>
          <w:t xml:space="preserve">even after reweighting, scenario ensembles are </w:t>
        </w:r>
      </w:ins>
      <w:ins w:id="1198" w:author="Beath, Hamish R" w:date="2025-09-02T16:46:00Z" w16du:dateUtc="2025-09-02T15:46:00Z">
        <w:r>
          <w:t>incomplete</w:t>
        </w:r>
      </w:ins>
      <w:ins w:id="1199" w:author="Beath, Hamish R" w:date="2025-09-02T16:43:00Z" w16du:dateUtc="2025-09-02T15:43:00Z">
        <w:r>
          <w:t xml:space="preserve">, and there is a danger that </w:t>
        </w:r>
      </w:ins>
      <w:ins w:id="1200" w:author="Beath, Hamish R" w:date="2025-09-02T16:52:00Z" w16du:dateUtc="2025-09-02T15:52:00Z">
        <w:r w:rsidR="003A68D2">
          <w:t>reweighting</w:t>
        </w:r>
      </w:ins>
      <w:ins w:id="1201" w:author="Beath, Hamish R" w:date="2025-09-02T16:43:00Z" w16du:dateUtc="2025-09-02T15:43:00Z">
        <w:r>
          <w:t xml:space="preserve"> may produce an overconfidence in ensemble </w:t>
        </w:r>
      </w:ins>
      <w:ins w:id="1202" w:author="Beath, Hamish R" w:date="2025-09-02T16:52:00Z" w16du:dateUtc="2025-09-02T15:52:00Z">
        <w:r w:rsidR="003A68D2">
          <w:t>statistics</w:t>
        </w:r>
      </w:ins>
      <w:ins w:id="1203" w:author="Beath, Hamish R" w:date="2025-09-02T16:44:00Z" w16du:dateUtc="2025-09-02T15:44:00Z">
        <w:r>
          <w:t>, which should be treated with caution</w:t>
        </w:r>
      </w:ins>
      <w:ins w:id="1204" w:author="Beath, Hamish R" w:date="2025-09-02T16:58:00Z" w16du:dateUtc="2025-09-02T15:58:00Z">
        <w:r w:rsidR="00F335EB">
          <w:t xml:space="preserve"> </w:t>
        </w:r>
        <w:r w:rsidR="00F335EB" w:rsidRPr="00F335EB">
          <w:rPr>
            <w:highlight w:val="yellow"/>
            <w:rPrChange w:id="1205" w:author="Beath, Hamish R" w:date="2025-09-02T16:58:00Z" w16du:dateUtc="2025-09-02T15:58:00Z">
              <w:rPr/>
            </w:rPrChange>
          </w:rPr>
          <w:t>[cite peters et al</w:t>
        </w:r>
      </w:ins>
      <w:ins w:id="1206" w:author="Beath, Hamish R" w:date="2025-09-04T15:18:00Z" w16du:dateUtc="2025-09-04T14:18:00Z">
        <w:r w:rsidR="00EE7616">
          <w:rPr>
            <w:highlight w:val="yellow"/>
          </w:rPr>
          <w:t xml:space="preserve"> 2023</w:t>
        </w:r>
      </w:ins>
      <w:ins w:id="1207" w:author="Beath, Hamish R" w:date="2025-09-02T16:58:00Z" w16du:dateUtc="2025-09-02T15:58:00Z">
        <w:r w:rsidR="00F335EB" w:rsidRPr="00F335EB">
          <w:rPr>
            <w:highlight w:val="yellow"/>
            <w:rPrChange w:id="1208" w:author="Beath, Hamish R" w:date="2025-09-02T16:58:00Z" w16du:dateUtc="2025-09-02T15:58:00Z">
              <w:rPr/>
            </w:rPrChange>
          </w:rPr>
          <w:t>]</w:t>
        </w:r>
      </w:ins>
      <w:ins w:id="1209" w:author="Beath, Hamish R" w:date="2025-09-02T16:52:00Z" w16du:dateUtc="2025-09-02T15:52:00Z">
        <w:r w:rsidR="003A68D2" w:rsidRPr="00F335EB">
          <w:rPr>
            <w:highlight w:val="yellow"/>
            <w:rPrChange w:id="1210" w:author="Beath, Hamish R" w:date="2025-09-02T16:58:00Z" w16du:dateUtc="2025-09-02T15:58:00Z">
              <w:rPr/>
            </w:rPrChange>
          </w:rPr>
          <w:t>.</w:t>
        </w:r>
      </w:ins>
      <w:ins w:id="1211" w:author="Beath, Hamish R" w:date="2025-09-02T16:44:00Z" w16du:dateUtc="2025-09-02T15:44:00Z">
        <w:r>
          <w:t xml:space="preserve"> </w:t>
        </w:r>
      </w:ins>
    </w:p>
    <w:p w14:paraId="251525FF" w14:textId="328A54C5" w:rsidR="003A68D2" w:rsidRDefault="00965654" w:rsidP="00B70DCF">
      <w:pPr>
        <w:rPr>
          <w:ins w:id="1212" w:author="Beath, Hamish R" w:date="2025-09-04T15:38:00Z" w16du:dateUtc="2025-09-04T14:38:00Z"/>
        </w:rPr>
      </w:pPr>
      <w:del w:id="1213" w:author="Beath, Hamish R" w:date="2025-09-02T15:33:00Z" w16du:dateUtc="2025-09-02T14:33:00Z">
        <w:r w:rsidRPr="001851EA" w:rsidDel="00C75B8E">
          <w:delText xml:space="preserve">While </w:delText>
        </w:r>
        <w:r w:rsidR="00DE48BB" w:rsidRPr="001851EA" w:rsidDel="00C75B8E">
          <w:delText xml:space="preserve">providing clear benefits, our weighting approach also presents potential limitations. </w:delText>
        </w:r>
      </w:del>
      <w:del w:id="1214" w:author="Beath, Hamish R" w:date="2025-09-02T16:52:00Z" w16du:dateUtc="2025-09-02T15:52:00Z">
        <w:r w:rsidR="00CF57C3" w:rsidDel="003A68D2">
          <w:delText xml:space="preserve">First, the framework provides </w:delText>
        </w:r>
        <w:r w:rsidR="003606F4" w:rsidDel="003A68D2">
          <w:delText xml:space="preserve">a way forward to adjust for biases in </w:delText>
        </w:r>
        <w:r w:rsidR="00CF57C3" w:rsidDel="003A68D2">
          <w:delText xml:space="preserve">scenario evidence available in the ensemble but does not provide </w:delText>
        </w:r>
        <w:r w:rsidR="003606F4" w:rsidDel="003A68D2">
          <w:delText xml:space="preserve">a </w:delText>
        </w:r>
        <w:r w:rsidR="00CF57C3" w:rsidDel="003A68D2">
          <w:delText xml:space="preserve">tool to identify gaps in the explored solution space. </w:delText>
        </w:r>
      </w:del>
      <w:r w:rsidR="003606F4">
        <w:t xml:space="preserve">A critical reflection therefore still needs to accompany its use. </w:t>
      </w:r>
    </w:p>
    <w:p w14:paraId="47B6959E" w14:textId="2CF90049" w:rsidR="000B39C5" w:rsidRPr="001851EA" w:rsidRDefault="003606F4" w:rsidP="00B70DCF">
      <w:del w:id="1215" w:author="Beath, Hamish R" w:date="2025-09-02T17:00:00Z" w16du:dateUtc="2025-09-02T16:00:00Z">
        <w:r w:rsidDel="00F335EB">
          <w:delText>Second</w:delText>
        </w:r>
      </w:del>
      <w:ins w:id="1216" w:author="Beath, Hamish R" w:date="2025-09-02T17:00:00Z" w16du:dateUtc="2025-09-02T16:00:00Z">
        <w:r w:rsidR="00F335EB">
          <w:t>Regarding diversity weighting</w:t>
        </w:r>
      </w:ins>
      <w:r>
        <w:t>, a</w:t>
      </w:r>
      <w:r w:rsidR="00DE48BB" w:rsidRPr="001851EA">
        <w:t>s similar scenarios are down-weighted,</w:t>
      </w:r>
      <w:r w:rsidR="00B70DCF" w:rsidRPr="001851EA">
        <w:t xml:space="preserve"> a balance </w:t>
      </w:r>
      <w:r w:rsidR="00DE48BB" w:rsidRPr="001851EA">
        <w:t xml:space="preserve">must be struck </w:t>
      </w:r>
      <w:r w:rsidR="00B70DCF" w:rsidRPr="001851EA">
        <w:t xml:space="preserve">between </w:t>
      </w:r>
      <w:r w:rsidR="00440C7F" w:rsidRPr="001851EA">
        <w:t>ac</w:t>
      </w:r>
      <w:r w:rsidR="00B70DCF" w:rsidRPr="001851EA">
        <w:t xml:space="preserve">counting </w:t>
      </w:r>
      <w:r w:rsidR="00440C7F" w:rsidRPr="001851EA">
        <w:t xml:space="preserve">for </w:t>
      </w:r>
      <w:r w:rsidR="00B70DCF" w:rsidRPr="001851EA">
        <w:t xml:space="preserve">repeated instances of scenarios that are fundamentally similar, whilst retaining useful information from areas in which they differ. Scenarios that push the boundaries of conventional thinking and are less similar to </w:t>
      </w:r>
      <w:r w:rsidR="00A60C91" w:rsidRPr="001851EA">
        <w:t>more traditional modelled p</w:t>
      </w:r>
      <w:r w:rsidR="00B70DCF" w:rsidRPr="001851EA">
        <w:t>athways, including emerging efforts to implement circular economy and degrowth storylines or those that focus on low energy demand</w:t>
      </w:r>
      <w:commentRangeStart w:id="1217"/>
      <w:commentRangeStart w:id="1218"/>
      <w:r w:rsidR="00A60C91" w:rsidRPr="001851EA">
        <w:fldChar w:fldCharType="begin"/>
      </w:r>
      <w:r w:rsidR="00004EF3">
        <w:instrText xml:space="preserve"> ADDIN ZOTERO_ITEM CSL_CITATION {"citationID":"ueP9vsM8","properties":{"formattedCitation":"\\super 35,36\\nosupersub{}","plainCitation":"35,36","noteIndex":0},"citationItems":[{"id":2678,"uris":["http://zotero.org/users/7044370/items/P2ZCSWRU"],"itemData":{"id":2678,"type":"article-journal","container-title":"Nature Energy","DOI":"10.1038/s41560-018-0172-6","ISSN":"2058-7546","issue":"6","note":"number: 6","page":"515-527","title":"A low energy demand scenario for meeting the 1.5 °C target and sustainable development goals without negative emission technologies","volume":"3","author":[{"family":"Grubler","given":"Arnulf"},{"family":"Wilson","given":"Charlie"},{"family":"Bento","given":"Nuno"},{"family":"Boza-Kiss","given":"Benigna"},{"family":"Krey","given":"Volker"},{"family":"McCollum","given":"David L."},{"family":"Rao","given":"Narasimha D."},{"family":"Riahi","given":"Keywan"},{"family":"Rogelj","given":"Joeri"},{"family":"De Stercke","given":"Simon"},{"family":"Cullen","given":"Jonathan"},{"family":"Frank","given":"Stefan"},{"family":"Fricko","given":"Oliver"},{"family":"Guo","given":"Fei"},{"family":"Gidden","given":"Matt"},{"family":"Havlík","given":"Petr"},{"family":"Huppmann","given":"Daniel"},{"family":"Kiesewetter","given":"Gregor"},{"family":"Rafaj","given":"Peter"},{"family":"Schoepp","given":"Wolfgang"},{"family":"Valin","given":"Hugo"}],"issued":{"date-parts":[["2018"]]}}},{"id":19238,"uris":["http://zotero.org/users/7044370/items/CVXRH6JG"],"itemData":{"id":19238,"type":"article-journal","abstract":"Ecological breakdown and economic inequality are among the largest contemporary global challenges, and the issues are thoroughly entangled – as they have been throughout the history of civilisations. Yet, the global economy continues toward ecological crises, and inequalities remain far higher than citizens believe to be fair. Here, we explore the role of inequality, alongside traditional drivers of ecological impacts, in determining global energy requirements for providing universal decent living. We consider scenarios from fair inequality – where inequalities mirror public ideals – through a fairly unequal world, to one with a super-rich global elite. The energy-costs of inequality appear far more significant than population: even fair levels increase the energy required to provide universal decent living by 40%, and a super-rich global 1% could consume as much energy as would providing decent living to 1.7 billion. We finish by arguing that total population remains important nonetheless, but for reasons beyond ecological impacts.","container-title":"Nature Communications","DOI":"10.1038/s41467-022-32729-8","ISSN":"2041-1723","issue":"1","journalAbbreviation":"Nat Commun","language":"en","license":"2022 The Author(s)","note":"publisher: Nature Publishing Group","page":"5028","source":"www.nature.com","title":"Inequality can double the energy required to secure universal decent living","volume":"13","author":[{"family":"Millward-Hopkins","given":"Joel"}],"issued":{"date-parts":[["2022",8,26]]}}}],"schema":"https://github.com/citation-style-language/schema/raw/master/csl-citation.json"} </w:instrText>
      </w:r>
      <w:r w:rsidR="00A60C91" w:rsidRPr="001851EA">
        <w:fldChar w:fldCharType="separate"/>
      </w:r>
      <w:r w:rsidR="00004EF3" w:rsidRPr="00004EF3">
        <w:rPr>
          <w:rFonts w:ascii="Calibri" w:hAnsi="Calibri" w:cs="Calibri"/>
          <w:vertAlign w:val="superscript"/>
        </w:rPr>
        <w:t>35,36</w:t>
      </w:r>
      <w:r w:rsidR="00A60C91" w:rsidRPr="001851EA">
        <w:fldChar w:fldCharType="end"/>
      </w:r>
      <w:commentRangeEnd w:id="1217"/>
      <w:r w:rsidR="00B64CFB" w:rsidRPr="001851EA">
        <w:rPr>
          <w:rStyle w:val="CommentReference"/>
        </w:rPr>
        <w:commentReference w:id="1217"/>
      </w:r>
      <w:commentRangeEnd w:id="1218"/>
      <w:r w:rsidR="001851EA">
        <w:rPr>
          <w:rStyle w:val="CommentReference"/>
        </w:rPr>
        <w:commentReference w:id="1218"/>
      </w:r>
      <w:r w:rsidR="00B70DCF" w:rsidRPr="001851EA">
        <w:t xml:space="preserve"> are likely to be weighted higher and contribute more </w:t>
      </w:r>
      <w:r w:rsidR="006C57EB" w:rsidRPr="001851EA">
        <w:t>to category statistics</w:t>
      </w:r>
      <w:r w:rsidR="00B70DCF" w:rsidRPr="001851EA">
        <w:t xml:space="preserve"> under a weighted assessment. </w:t>
      </w:r>
      <w:r w:rsidR="006C57EB" w:rsidRPr="001851EA">
        <w:t>The drawback of this is that</w:t>
      </w:r>
      <w:r w:rsidR="00B70DCF" w:rsidRPr="001851EA">
        <w:t xml:space="preserve"> potential novel</w:t>
      </w:r>
      <w:r w:rsidR="00A47F0F" w:rsidRPr="001851EA">
        <w:t xml:space="preserve"> and emerging</w:t>
      </w:r>
      <w:r w:rsidR="00B70DCF" w:rsidRPr="001851EA">
        <w:t xml:space="preserve"> </w:t>
      </w:r>
      <w:r w:rsidR="006C57EB" w:rsidRPr="001851EA">
        <w:t xml:space="preserve">scenario approaches </w:t>
      </w:r>
      <w:r w:rsidR="00A47F0F" w:rsidRPr="001851EA">
        <w:t>might over-</w:t>
      </w:r>
      <w:del w:id="1219" w:author="Beath, Hamish R" w:date="2025-09-06T12:24:00Z" w16du:dateUtc="2025-09-06T11:24:00Z">
        <w:r w:rsidR="00A47F0F" w:rsidRPr="001851EA" w:rsidDel="00A93A75">
          <w:delText>emphasize</w:delText>
        </w:r>
        <w:r w:rsidR="00B70DCF" w:rsidRPr="001851EA" w:rsidDel="00A93A75">
          <w:delText xml:space="preserve"> </w:delText>
        </w:r>
      </w:del>
      <w:ins w:id="1220" w:author="Beath, Hamish R" w:date="2025-09-06T12:24:00Z" w16du:dateUtc="2025-09-06T11:24:00Z">
        <w:r w:rsidR="00A93A75" w:rsidRPr="001851EA">
          <w:t>emphasi</w:t>
        </w:r>
        <w:r w:rsidR="00A93A75">
          <w:t>s</w:t>
        </w:r>
        <w:r w:rsidR="00A93A75" w:rsidRPr="001851EA">
          <w:t xml:space="preserve">e </w:t>
        </w:r>
      </w:ins>
      <w:r w:rsidR="00B70DCF" w:rsidRPr="001851EA">
        <w:t xml:space="preserve">scenarios </w:t>
      </w:r>
      <w:r w:rsidR="00A91A75" w:rsidRPr="001851EA">
        <w:t xml:space="preserve">with technologies </w:t>
      </w:r>
      <w:r w:rsidR="00B70DCF" w:rsidRPr="001851EA">
        <w:t xml:space="preserve">at the boundaries </w:t>
      </w:r>
      <w:r w:rsidR="00B70DCF" w:rsidRPr="001851EA">
        <w:lastRenderedPageBreak/>
        <w:t>of realism</w:t>
      </w:r>
      <w:ins w:id="1221" w:author="Beath, Hamish R" w:date="2025-09-06T17:39:00Z" w16du:dateUtc="2025-09-06T16:39:00Z">
        <w:r w:rsidR="00CD6739">
          <w:t>.</w:t>
        </w:r>
      </w:ins>
      <w:del w:id="1222" w:author="Beath, Hamish R" w:date="2025-09-06T16:40:00Z" w16du:dateUtc="2025-09-06T15:40:00Z">
        <w:r w:rsidR="00A91A75" w:rsidRPr="001851EA" w:rsidDel="00D66D32">
          <w:delText>.</w:delText>
        </w:r>
      </w:del>
      <w:ins w:id="1223" w:author="Beath, Hamish R" w:date="2025-09-06T16:40:00Z" w16du:dateUtc="2025-09-06T15:40:00Z">
        <w:r w:rsidR="00D66D32">
          <w:t xml:space="preserve"> </w:t>
        </w:r>
      </w:ins>
      <w:del w:id="1224" w:author="Beath, Hamish R" w:date="2025-09-06T16:40:00Z" w16du:dateUtc="2025-09-06T15:40:00Z">
        <w:r w:rsidR="00F56EFE" w:rsidDel="00D66D32">
          <w:delText xml:space="preserve"> </w:delText>
        </w:r>
      </w:del>
      <w:ins w:id="1225" w:author="Beath, Hamish R" w:date="2025-09-05T18:43:00Z" w16du:dateUtc="2025-09-05T17:43:00Z">
        <w:r w:rsidR="006527E1">
          <w:t xml:space="preserve">Indeed, </w:t>
        </w:r>
      </w:ins>
      <w:ins w:id="1226" w:author="Beath, Hamish R" w:date="2025-09-05T18:44:00Z" w16du:dateUtc="2025-09-05T17:44:00Z">
        <w:r w:rsidR="006527E1">
          <w:t xml:space="preserve">diversity weighting </w:t>
        </w:r>
      </w:ins>
      <w:ins w:id="1227" w:author="Beath, Hamish R" w:date="2025-09-06T16:41:00Z" w16du:dateUtc="2025-09-06T15:41:00Z">
        <w:r w:rsidR="00D66D32">
          <w:t xml:space="preserve">in isolation </w:t>
        </w:r>
      </w:ins>
      <w:ins w:id="1228" w:author="Beath, Hamish R" w:date="2025-09-05T18:44:00Z" w16du:dateUtc="2025-09-05T17:44:00Z">
        <w:r w:rsidR="006527E1">
          <w:t>coul</w:t>
        </w:r>
      </w:ins>
      <w:ins w:id="1229" w:author="Beath, Hamish R" w:date="2025-09-05T18:43:00Z" w16du:dateUtc="2025-09-05T17:43:00Z">
        <w:r w:rsidR="006527E1">
          <w:t>d incentiv</w:t>
        </w:r>
      </w:ins>
      <w:ins w:id="1230" w:author="Beath, Hamish R" w:date="2025-09-05T18:44:00Z" w16du:dateUtc="2025-09-05T17:44:00Z">
        <w:r w:rsidR="006527E1">
          <w:t xml:space="preserve">ise the </w:t>
        </w:r>
      </w:ins>
      <w:ins w:id="1231" w:author="Beath, Hamish R" w:date="2025-09-05T18:43:00Z" w16du:dateUtc="2025-09-05T17:43:00Z">
        <w:r w:rsidR="006527E1">
          <w:t xml:space="preserve">creation of </w:t>
        </w:r>
      </w:ins>
      <w:ins w:id="1232" w:author="Beath, Hamish R" w:date="2025-09-05T18:44:00Z" w16du:dateUtc="2025-09-05T17:44:00Z">
        <w:r w:rsidR="006527E1">
          <w:t>such scenarios</w:t>
        </w:r>
      </w:ins>
      <w:ins w:id="1233" w:author="Beath, Hamish R" w:date="2025-09-06T16:42:00Z" w16du:dateUtc="2025-09-06T15:42:00Z">
        <w:r w:rsidR="00D66D32">
          <w:t xml:space="preserve"> in unintended ways</w:t>
        </w:r>
      </w:ins>
      <w:ins w:id="1234" w:author="Beath, Hamish R" w:date="2025-09-05T18:45:00Z" w16du:dateUtc="2025-09-05T17:45:00Z">
        <w:r w:rsidR="006527E1">
          <w:t>.</w:t>
        </w:r>
      </w:ins>
      <w:ins w:id="1235" w:author="Beath, Hamish R" w:date="2025-09-06T16:42:00Z" w16du:dateUtc="2025-09-06T15:42:00Z">
        <w:r w:rsidR="00D66D32">
          <w:t xml:space="preserve"> </w:t>
        </w:r>
        <w:commentRangeStart w:id="1236"/>
        <w:r w:rsidR="00D66D32">
          <w:t xml:space="preserve">There is a need to explore extremes and novel approaches, </w:t>
        </w:r>
      </w:ins>
      <w:commentRangeEnd w:id="1236"/>
      <w:ins w:id="1237" w:author="Beath, Hamish R" w:date="2025-09-06T16:43:00Z" w16du:dateUtc="2025-09-06T15:43:00Z">
        <w:r w:rsidR="00D66D32">
          <w:rPr>
            <w:rStyle w:val="CommentReference"/>
          </w:rPr>
          <w:commentReference w:id="1236"/>
        </w:r>
      </w:ins>
      <w:ins w:id="1238" w:author="Beath, Hamish R" w:date="2025-09-06T16:42:00Z" w16du:dateUtc="2025-09-06T15:42:00Z">
        <w:r w:rsidR="00D66D32">
          <w:t xml:space="preserve">but </w:t>
        </w:r>
      </w:ins>
      <w:ins w:id="1239" w:author="Beath, Hamish R" w:date="2025-09-06T16:43:00Z" w16du:dateUtc="2025-09-06T15:43:00Z">
        <w:r w:rsidR="00D66D32">
          <w:t>not without practical consideration of feasibility</w:t>
        </w:r>
      </w:ins>
      <w:ins w:id="1240" w:author="Beath, Hamish R" w:date="2025-09-06T16:45:00Z" w16du:dateUtc="2025-09-06T15:45:00Z">
        <w:r w:rsidR="00D66D32">
          <w:t>.</w:t>
        </w:r>
      </w:ins>
      <w:ins w:id="1241" w:author="Beath, Hamish R" w:date="2025-09-05T18:43:00Z" w16du:dateUtc="2025-09-05T17:43:00Z">
        <w:r w:rsidR="006527E1">
          <w:t xml:space="preserve"> </w:t>
        </w:r>
      </w:ins>
      <w:r w:rsidR="00F56EFE">
        <w:t xml:space="preserve">This highlights the </w:t>
      </w:r>
      <w:r w:rsidR="001D3681">
        <w:t xml:space="preserve">importance of </w:t>
      </w:r>
      <w:r w:rsidR="00A558F6">
        <w:t>careful consideration of all three aspects of the weighting framework that jointl</w:t>
      </w:r>
      <w:r w:rsidR="00765B4F">
        <w:t>y cover aspects of relevance, quality and diversity.</w:t>
      </w:r>
      <w:r w:rsidR="00F56EFE" w:rsidRPr="001851EA" w:rsidDel="00F56EFE">
        <w:t xml:space="preserve"> </w:t>
      </w:r>
    </w:p>
    <w:p w14:paraId="47B6959F" w14:textId="33AD3C53" w:rsidR="003D57BC" w:rsidRPr="001851EA" w:rsidRDefault="00965654" w:rsidP="00B70DCF">
      <w:r w:rsidRPr="001851EA">
        <w:t xml:space="preserve">The role of experts </w:t>
      </w:r>
      <w:r w:rsidR="007E0909" w:rsidRPr="001851EA">
        <w:t xml:space="preserve">in </w:t>
      </w:r>
      <w:r w:rsidRPr="001851EA">
        <w:t>the assessment</w:t>
      </w:r>
      <w:r w:rsidR="006855CC" w:rsidRPr="001851EA">
        <w:t xml:space="preserve"> of</w:t>
      </w:r>
      <w:r w:rsidRPr="001851EA">
        <w:t xml:space="preserve"> the scenario literature will</w:t>
      </w:r>
      <w:r w:rsidR="007E0909" w:rsidRPr="001851EA">
        <w:t>,</w:t>
      </w:r>
      <w:r w:rsidRPr="001851EA">
        <w:t xml:space="preserve"> therefore</w:t>
      </w:r>
      <w:r w:rsidR="007E0909" w:rsidRPr="001851EA">
        <w:t>,</w:t>
      </w:r>
      <w:r w:rsidRPr="001851EA">
        <w:t xml:space="preserve"> remain as important as ever. </w:t>
      </w:r>
      <w:r w:rsidR="00B70DCF" w:rsidRPr="001851EA">
        <w:t xml:space="preserve">We </w:t>
      </w:r>
      <w:r w:rsidRPr="001851EA">
        <w:t xml:space="preserve">here present </w:t>
      </w:r>
      <w:r w:rsidR="00533674" w:rsidRPr="001851EA">
        <w:t xml:space="preserve">a first </w:t>
      </w:r>
      <w:r w:rsidR="00DF5E80" w:rsidRPr="001851EA">
        <w:t>approach</w:t>
      </w:r>
      <w:r w:rsidR="00533674" w:rsidRPr="001851EA">
        <w:t xml:space="preserve"> to </w:t>
      </w:r>
      <w:r w:rsidR="00B70DCF" w:rsidRPr="001851EA">
        <w:t xml:space="preserve">account for scenario similarity and feasibility </w:t>
      </w:r>
      <w:r w:rsidR="00182020">
        <w:t>that can contribute to a</w:t>
      </w:r>
      <w:r w:rsidR="00205545">
        <w:t xml:space="preserve"> larger toolbox of</w:t>
      </w:r>
      <w:r w:rsidR="00182020">
        <w:t xml:space="preserve"> improved method</w:t>
      </w:r>
      <w:r w:rsidR="00205545">
        <w:t>s for scenario assessment</w:t>
      </w:r>
      <w:r w:rsidR="00B70DCF" w:rsidRPr="001851EA">
        <w:t>.</w:t>
      </w:r>
    </w:p>
    <w:p w14:paraId="47B695A0" w14:textId="77777777" w:rsidR="00C87C80" w:rsidRPr="001851EA" w:rsidRDefault="00965654">
      <w:pPr>
        <w:rPr>
          <w:smallCaps/>
          <w:spacing w:val="5"/>
          <w:sz w:val="28"/>
          <w:szCs w:val="28"/>
        </w:rPr>
      </w:pPr>
      <w:r w:rsidRPr="001851EA">
        <w:br w:type="page"/>
      </w:r>
    </w:p>
    <w:p w14:paraId="47B695A1" w14:textId="77777777" w:rsidR="00A164D4" w:rsidRPr="001851EA" w:rsidRDefault="00965654" w:rsidP="00675D4B">
      <w:pPr>
        <w:pStyle w:val="Heading2"/>
      </w:pPr>
      <w:r w:rsidRPr="001851EA">
        <w:lastRenderedPageBreak/>
        <w:t>Methods</w:t>
      </w:r>
    </w:p>
    <w:p w14:paraId="47B695A2" w14:textId="77777777" w:rsidR="008939A0" w:rsidRPr="001851EA" w:rsidRDefault="00965654" w:rsidP="008939A0">
      <w:r w:rsidRPr="001851EA">
        <w:t>Here we provide the w</w:t>
      </w:r>
      <w:r w:rsidR="00675D4B" w:rsidRPr="001851EA">
        <w:t>eighting specifications for the illustrative application of the framework to the IPCC AR6 database</w:t>
      </w:r>
      <w:r w:rsidR="00675D4B" w:rsidRPr="001851EA">
        <w:fldChar w:fldCharType="begin"/>
      </w:r>
      <w:r w:rsidR="00675D4B" w:rsidRPr="001851EA">
        <w:instrText xml:space="preserve"> ADDIN ZOTERO_ITEM CSL_CITATION {"citationID":"GjN27Urr","properties":{"formattedCitation":"\\super 10\\nosupersub{}","plainCitation":"10","noteIndex":0},"citationItems":[{"id":9000,"uris":["http://zotero.org/users/7044370/items/RHXJP6P5"],"itemData":{"id":9000,"type":"dataset","DOI":"10.5281/zenodo.5886912","language":"eng","publisher":"Zenodo","source":"Zenodo","title":"AR6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675D4B" w:rsidRPr="001851EA">
        <w:fldChar w:fldCharType="separate"/>
      </w:r>
      <w:r w:rsidR="00675D4B" w:rsidRPr="001851EA">
        <w:rPr>
          <w:rFonts w:ascii="Calibri" w:hAnsi="Calibri" w:cs="Calibri"/>
          <w:vertAlign w:val="superscript"/>
        </w:rPr>
        <w:t>10</w:t>
      </w:r>
      <w:r w:rsidR="00675D4B" w:rsidRPr="001851EA">
        <w:fldChar w:fldCharType="end"/>
      </w:r>
      <w:r w:rsidR="00675D4B" w:rsidRPr="001851EA">
        <w:t xml:space="preserve">. </w:t>
      </w:r>
      <w:r w:rsidRPr="001851EA">
        <w:t xml:space="preserve">Integrating expressions for all weighting components, the application-specific scenario weighting equation becomes: </w:t>
      </w:r>
    </w:p>
    <w:p w14:paraId="47B695A3" w14:textId="77777777" w:rsidR="008939A0" w:rsidRPr="001851EA" w:rsidRDefault="00000000" w:rsidP="008939A0">
      <m:oMathPara>
        <m:oMath>
          <m:eqArr>
            <m:eqArrPr>
              <m:maxDist m:val="1"/>
              <m:ctrlPr>
                <w:ins w:id="1242" w:author="Beath, Hamish R" w:date="2025-05-22T19:43:00Z" w16du:dateUtc="2025-05-22T18:43:00Z">
                  <w:rPr>
                    <w:rFonts w:ascii="Cambria Math" w:hAnsi="Cambria Math"/>
                    <w:i/>
                  </w:rPr>
                </w:ins>
              </m:ctrlPr>
            </m:eqArrPr>
            <m:e>
              <m:r>
                <w:rPr>
                  <w:rFonts w:ascii="Cambria Math" w:hAnsi="Cambria Math"/>
                </w:rPr>
                <m:t>g</m:t>
              </m:r>
              <m:sSub>
                <m:sSubPr>
                  <m:ctrlPr>
                    <w:ins w:id="1243" w:author="Beath, Hamish R" w:date="2025-05-22T19:43:00Z" w16du:dateUtc="2025-05-22T18:43:00Z">
                      <w:rPr>
                        <w:rFonts w:ascii="Cambria Math" w:hAnsi="Cambria Math"/>
                        <w:i/>
                        <w:iCs/>
                      </w:rPr>
                    </w:ins>
                  </m:ctrlPr>
                </m:sSubPr>
                <m:e>
                  <m:r>
                    <w:rPr>
                      <w:rFonts w:ascii="Cambria Math" w:hAnsi="Cambria Math"/>
                    </w:rPr>
                    <m:t>w</m:t>
                  </m:r>
                </m:e>
                <m:sub>
                  <m:r>
                    <w:rPr>
                      <w:rFonts w:ascii="Cambria Math" w:hAnsi="Cambria Math"/>
                    </w:rPr>
                    <m:t>i</m:t>
                  </m:r>
                </m:sub>
              </m:sSub>
              <m:r>
                <w:rPr>
                  <w:rFonts w:ascii="Cambria Math" w:hAnsi="Cambria Math"/>
                </w:rPr>
                <m:t>=</m:t>
              </m:r>
              <m:f>
                <m:fPr>
                  <m:ctrlPr>
                    <w:ins w:id="1244" w:author="Beath, Hamish R" w:date="2025-05-22T19:43:00Z" w16du:dateUtc="2025-05-22T18:43:00Z">
                      <w:rPr>
                        <w:rFonts w:ascii="Cambria Math" w:hAnsi="Cambria Math"/>
                        <w:i/>
                      </w:rPr>
                    </w:ins>
                  </m:ctrlPr>
                </m:fPr>
                <m:num>
                  <m:r>
                    <w:rPr>
                      <w:rFonts w:ascii="Cambria Math" w:hAnsi="Cambria Math"/>
                    </w:rPr>
                    <m:t>R</m:t>
                  </m:r>
                  <m:d>
                    <m:dPr>
                      <m:ctrlPr>
                        <w:ins w:id="1245"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.Q</m:t>
                  </m:r>
                  <m:d>
                    <m:dPr>
                      <m:ctrlPr>
                        <w:ins w:id="1246" w:author="Beath, Hamish R" w:date="2025-05-22T19:43:00Z" w16du:dateUtc="2025-05-22T18:43:00Z">
                          <w:rPr>
                            <w:rFonts w:ascii="Cambria Math" w:hAnsi="Cambria Math"/>
                            <w:i/>
                          </w:rPr>
                        </w:ins>
                      </m:ctrlPr>
                    </m:dPr>
                    <m:e>
                      <m:r>
                        <w:rPr>
                          <w:rFonts w:ascii="Cambria Math" w:hAnsi="Cambria Math"/>
                        </w:rPr>
                        <m:t>i</m:t>
                      </m:r>
                    </m:e>
                  </m:d>
                </m:num>
                <m:den>
                  <m:r>
                    <w:rPr>
                      <w:rFonts w:ascii="Cambria Math" w:hAnsi="Cambria Math"/>
                    </w:rPr>
                    <m:t>D</m:t>
                  </m:r>
                  <m:d>
                    <m:dPr>
                      <m:ctrlPr>
                        <w:ins w:id="1247" w:author="Beath, Hamish R" w:date="2025-05-22T19:43:00Z" w16du:dateUtc="2025-05-22T18:43:00Z">
                          <w:rPr>
                            <w:rFonts w:ascii="Cambria Math" w:hAnsi="Cambria Math"/>
                            <w:i/>
                          </w:rPr>
                        </w:ins>
                      </m:ctrlPr>
                    </m:dPr>
                    <m:e>
                      <m:r>
                        <w:rPr>
                          <w:rFonts w:ascii="Cambria Math" w:hAnsi="Cambria Math"/>
                        </w:rPr>
                        <m:t>i</m:t>
                      </m:r>
                    </m:e>
                  </m:d>
                </m:den>
              </m:f>
              <m:r>
                <w:rPr>
                  <w:rFonts w:ascii="Cambria Math" w:hAnsi="Cambria Math"/>
                </w:rPr>
                <m:t>=R</m:t>
              </m:r>
              <m:d>
                <m:dPr>
                  <m:ctrlPr>
                    <w:ins w:id="1248" w:author="Beath, Hamish R" w:date="2025-05-22T19:43:00Z" w16du:dateUtc="2025-05-22T18:43:00Z">
                      <w:rPr>
                        <w:rFonts w:ascii="Cambria Math" w:hAnsi="Cambria Math"/>
                        <w:i/>
                        <w:iCs/>
                      </w:rPr>
                    </w:ins>
                  </m:ctrlPr>
                </m:dPr>
                <m:e>
                  <m:r>
                    <w:rPr>
                      <w:rFonts w:ascii="Cambria Math" w:hAnsi="Cambria Math"/>
                    </w:rPr>
                    <m:t>i</m:t>
                  </m:r>
                </m:e>
              </m:d>
              <m:r>
                <w:rPr>
                  <w:rFonts w:ascii="Cambria Math" w:hAnsi="Cambria Math"/>
                </w:rPr>
                <m:t>.Q</m:t>
              </m:r>
              <m:d>
                <m:dPr>
                  <m:ctrlPr>
                    <w:ins w:id="1249" w:author="Beath, Hamish R" w:date="2025-05-22T19:43:00Z" w16du:dateUtc="2025-05-22T18:43:00Z">
                      <w:rPr>
                        <w:rFonts w:ascii="Cambria Math" w:hAnsi="Cambria Math"/>
                        <w:i/>
                        <w:iCs/>
                      </w:rPr>
                    </w:ins>
                  </m:ctrlPr>
                </m:dPr>
                <m:e>
                  <m:r>
                    <w:rPr>
                      <w:rFonts w:ascii="Cambria Math" w:hAnsi="Cambria Math"/>
                    </w:rPr>
                    <m:t>i</m:t>
                  </m:r>
                </m:e>
              </m:d>
              <m:r>
                <m:rPr>
                  <m:lit/>
                </m:rPr>
                <w:rPr>
                  <w:rFonts w:ascii="Cambria Math" w:hAnsi="Cambria Math"/>
                </w:rPr>
                <m:t>/</m:t>
              </m:r>
              <m:d>
                <m:dPr>
                  <m:ctrlPr>
                    <w:ins w:id="1250" w:author="Beath, Hamish R" w:date="2025-05-22T19:43:00Z" w16du:dateUtc="2025-05-22T18:43:00Z">
                      <w:rPr>
                        <w:rFonts w:ascii="Cambria Math" w:hAnsi="Cambria Math"/>
                        <w:i/>
                      </w:rPr>
                    </w:ins>
                  </m:ctrlPr>
                </m:dPr>
                <m:e>
                  <m:r>
                    <w:rPr>
                      <w:rFonts w:ascii="Cambria Math" w:hAnsi="Cambria Math"/>
                    </w:rPr>
                    <m:t>1+</m:t>
                  </m:r>
                  <m:nary>
                    <m:naryPr>
                      <m:chr m:val="∑"/>
                      <m:limLoc m:val="undOvr"/>
                      <m:ctrlPr>
                        <w:ins w:id="1251" w:author="Beath, Hamish R" w:date="2025-05-22T19:43:00Z" w16du:dateUtc="2025-05-22T18:43:00Z">
                          <w:rPr>
                            <w:rFonts w:ascii="Cambria Math" w:hAnsi="Cambria Math"/>
                            <w:i/>
                          </w:rPr>
                        </w:ins>
                      </m:ctrlPr>
                    </m:naryPr>
                    <m:sub>
                      <m:r>
                        <w:rPr>
                          <w:rFonts w:ascii="Cambria Math" w:hAnsi="Cambria Math"/>
                        </w:rPr>
                        <m:t>n=1</m:t>
                      </m:r>
                    </m:sub>
                    <m:sup>
                      <m:r>
                        <w:rPr>
                          <w:rFonts w:ascii="Cambria Math" w:hAnsi="Cambria Math"/>
                        </w:rPr>
                        <m:t>N</m:t>
                      </m:r>
                    </m:sup>
                    <m:e>
                      <m:nary>
                        <m:naryPr>
                          <m:chr m:val="∑"/>
                          <m:limLoc m:val="undOvr"/>
                          <m:supHide m:val="1"/>
                          <m:ctrlPr>
                            <w:ins w:id="1252" w:author="Beath, Hamish R" w:date="2025-05-22T19:43:00Z" w16du:dateUtc="2025-05-22T18:43:00Z">
                              <w:rPr>
                                <w:rFonts w:ascii="Cambria Math" w:hAnsi="Cambria Math"/>
                                <w:i/>
                              </w:rPr>
                            </w:ins>
                          </m:ctrlPr>
                        </m:naryPr>
                        <m:sub>
                          <m:r>
                            <w:rPr>
                              <w:rFonts w:ascii="Cambria Math" w:hAnsi="Cambria Math"/>
                            </w:rPr>
                            <m:t>i'≠i</m:t>
                          </m:r>
                        </m:sub>
                        <m:sup/>
                        <m:e>
                          <m:sSub>
                            <m:sSubPr>
                              <m:ctrlPr>
                                <w:ins w:id="1253" w:author="Beath, Hamish R" w:date="2025-05-22T19:43:00Z" w16du:dateUtc="2025-05-22T18:43:00Z">
                                  <w:rPr>
                                    <w:rFonts w:ascii="Cambria Math" w:hAnsi="Cambria Math"/>
                                    <w:i/>
                                  </w:rPr>
                                </w:ins>
                              </m:ctrlPr>
                            </m:sSubPr>
                            <m:e>
                              <m:r>
                                <w:rPr>
                                  <w:rFonts w:ascii="Cambria Math" w:hAnsi="Cambria Math"/>
                                </w:rPr>
                                <m:t>b</m:t>
                              </m:r>
                            </m:e>
                            <m:sub>
                              <m:r>
                                <w:rPr>
                                  <w:rFonts w:ascii="Cambria Math" w:hAnsi="Cambria Math"/>
                                </w:rPr>
                                <m:t>n</m:t>
                              </m:r>
                            </m:sub>
                          </m:sSub>
                          <m:r>
                            <w:rPr>
                              <w:rFonts w:ascii="Cambria Math" w:hAnsi="Cambria Math"/>
                            </w:rPr>
                            <m:t>exp</m:t>
                          </m:r>
                          <m:d>
                            <m:dPr>
                              <m:ctrlPr>
                                <w:ins w:id="1254" w:author="Beath, Hamish R" w:date="2025-05-22T19:43:00Z" w16du:dateUtc="2025-05-22T18:43:00Z">
                                  <w:rPr>
                                    <w:rFonts w:ascii="Cambria Math" w:hAnsi="Cambria Math"/>
                                    <w:i/>
                                  </w:rPr>
                                </w:ins>
                              </m:ctrlPr>
                            </m:dPr>
                            <m:e>
                              <m:r>
                                <w:rPr>
                                  <w:rFonts w:ascii="Cambria Math" w:hAnsi="Cambria Math"/>
                                </w:rPr>
                                <m:t>-</m:t>
                              </m:r>
                              <m:f>
                                <m:fPr>
                                  <m:ctrlPr>
                                    <w:ins w:id="1255" w:author="Beath, Hamish R" w:date="2025-05-22T19:43:00Z" w16du:dateUtc="2025-05-22T18:43:00Z">
                                      <w:rPr>
                                        <w:rFonts w:ascii="Cambria Math" w:hAnsi="Cambria Math"/>
                                        <w:i/>
                                      </w:rPr>
                                    </w:ins>
                                  </m:ctrlPr>
                                </m:fPr>
                                <m:num>
                                  <m:sSubSup>
                                    <m:sSubSupPr>
                                      <m:ctrlPr>
                                        <w:ins w:id="1256" w:author="Beath, Hamish R" w:date="2025-05-22T19:43:00Z" w16du:dateUtc="2025-05-22T18:43:00Z">
                                          <w:rPr>
                                            <w:rFonts w:ascii="Cambria Math" w:hAnsi="Cambria Math"/>
                                            <w:i/>
                                          </w:rPr>
                                        </w:ins>
                                      </m:ctrlPr>
                                    </m:sSubSupPr>
                                    <m:e>
                                      <m:r>
                                        <w:rPr>
                                          <w:rFonts w:ascii="Cambria Math" w:hAnsi="Cambria Math"/>
                                        </w:rPr>
                                        <m:t>S</m:t>
                                      </m:r>
                                    </m:e>
                                    <m:sub>
                                      <m:r>
                                        <w:rPr>
                                          <w:rFonts w:ascii="Cambria Math" w:hAnsi="Cambria Math"/>
                                        </w:rPr>
                                        <m:t>ii',n</m:t>
                                      </m:r>
                                    </m:sub>
                                    <m:sup>
                                      <m:r>
                                        <w:rPr>
                                          <w:rFonts w:ascii="Cambria Math" w:hAnsi="Cambria Math"/>
                                        </w:rPr>
                                        <m:t>2</m:t>
                                      </m:r>
                                    </m:sup>
                                  </m:sSubSup>
                                </m:num>
                                <m:den>
                                  <m:sSubSup>
                                    <m:sSubSupPr>
                                      <m:ctrlPr>
                                        <w:ins w:id="1257" w:author="Beath, Hamish R" w:date="2025-05-22T19:43:00Z" w16du:dateUtc="2025-05-22T18:43:00Z">
                                          <w:rPr>
                                            <w:rFonts w:ascii="Cambria Math" w:hAnsi="Cambria Math"/>
                                            <w:i/>
                                          </w:rPr>
                                        </w:ins>
                                      </m:ctrlPr>
                                    </m:sSubSupPr>
                                    <m:e>
                                      <m:r>
                                        <w:rPr>
                                          <w:rFonts w:ascii="Cambria Math" w:hAnsi="Cambria Math"/>
                                        </w:rPr>
                                        <m:t>σ</m:t>
                                      </m:r>
                                    </m:e>
                                    <m:sub>
                                      <m:r>
                                        <w:rPr>
                                          <w:rFonts w:ascii="Cambria Math" w:hAnsi="Cambria Math"/>
                                        </w:rPr>
                                        <m:t>S,n</m:t>
                                      </m:r>
                                    </m:sub>
                                    <m:sup>
                                      <m:r>
                                        <w:rPr>
                                          <w:rFonts w:ascii="Cambria Math" w:hAnsi="Cambria Math"/>
                                        </w:rPr>
                                        <m:t>2</m:t>
                                      </m:r>
                                    </m:sup>
                                  </m:sSubSup>
                                </m:den>
                              </m:f>
                            </m:e>
                          </m:d>
                        </m:e>
                      </m:nary>
                    </m:e>
                  </m:nary>
                </m:e>
              </m:d>
              <m:r>
                <w:rPr>
                  <w:rFonts w:ascii="Cambria Math" w:hAnsi="Cambria Math"/>
                </w:rPr>
                <m:t>#</m:t>
              </m:r>
              <m:d>
                <m:dPr>
                  <m:ctrlPr>
                    <w:ins w:id="1258" w:author="Beath, Hamish R" w:date="2025-05-22T19:43:00Z" w16du:dateUtc="2025-05-22T18:43:00Z">
                      <w:rPr>
                        <w:rFonts w:ascii="Cambria Math" w:hAnsi="Cambria Math"/>
                        <w:i/>
                      </w:rPr>
                    </w:ins>
                  </m:ctrlPr>
                </m:dPr>
                <m:e>
                  <m:r>
                    <w:rPr>
                      <w:rFonts w:ascii="Cambria Math" w:hAnsi="Cambria Math"/>
                    </w:rPr>
                    <m:t>7</m:t>
                  </m:r>
                </m:e>
              </m:d>
            </m:e>
          </m:eqArr>
        </m:oMath>
      </m:oMathPara>
    </w:p>
    <w:p w14:paraId="2E921930" w14:textId="256127A3" w:rsidR="0036151D" w:rsidRDefault="0036151D">
      <w:pPr>
        <w:pStyle w:val="Heading4"/>
        <w:rPr>
          <w:ins w:id="1259" w:author="Beath, Hamish R" w:date="2025-08-24T13:54:00Z" w16du:dateUtc="2025-08-24T12:54:00Z"/>
        </w:rPr>
        <w:pPrChange w:id="1260" w:author="Beath, Hamish R" w:date="2025-08-24T13:54:00Z" w16du:dateUtc="2025-08-24T12:54:00Z">
          <w:pPr/>
        </w:pPrChange>
      </w:pPr>
      <w:ins w:id="1261" w:author="Beath, Hamish R" w:date="2025-08-24T13:55:00Z" w16du:dateUtc="2025-08-24T12:55:00Z">
        <w:r>
          <w:t>R</w:t>
        </w:r>
      </w:ins>
      <w:ins w:id="1262" w:author="Beath, Hamish R" w:date="2025-08-24T13:54:00Z" w16du:dateUtc="2025-08-24T12:54:00Z">
        <w:r>
          <w:t>elevance Weighting</w:t>
        </w:r>
      </w:ins>
    </w:p>
    <w:p w14:paraId="47B695A4" w14:textId="77777777" w:rsidR="00A164D4" w:rsidRPr="001851EA" w:rsidRDefault="00965654" w:rsidP="00B70DCF">
      <w:r w:rsidRPr="001851EA">
        <w:t>For analysis of scenarios that limit global warming to 1.5°C with no or limited overshoot</w:t>
      </w:r>
      <w:r w:rsidR="00023465" w:rsidRPr="001851EA">
        <w:t xml:space="preserve"> (IPCC AR6 category C1)</w:t>
      </w:r>
      <w:r w:rsidR="00D03955" w:rsidRPr="001851EA">
        <w:t xml:space="preserve">, or scenarios that return warming to 1.5°C after a </w:t>
      </w:r>
      <w:r w:rsidR="00FE093C" w:rsidRPr="001851EA">
        <w:t>high overshoot</w:t>
      </w:r>
      <w:r w:rsidR="00023465" w:rsidRPr="001851EA">
        <w:t xml:space="preserve"> (IPCC AR6 category C2)</w:t>
      </w:r>
      <w:r w:rsidR="00FE093C" w:rsidRPr="001851EA">
        <w:t xml:space="preserve">, respectively, we apply binary question-specific relevance weights </w:t>
      </w:r>
      <w:r w:rsidR="00FE093C" w:rsidRPr="001851EA">
        <w:rPr>
          <w:i/>
          <w:iCs/>
        </w:rPr>
        <w:t>R(</w:t>
      </w:r>
      <w:proofErr w:type="spellStart"/>
      <w:r w:rsidR="00FE093C" w:rsidRPr="001851EA">
        <w:rPr>
          <w:i/>
          <w:iCs/>
        </w:rPr>
        <w:t>i</w:t>
      </w:r>
      <w:proofErr w:type="spellEnd"/>
      <w:r w:rsidR="00FE093C" w:rsidRPr="001851EA">
        <w:rPr>
          <w:i/>
          <w:iCs/>
        </w:rPr>
        <w:t xml:space="preserve">) </w:t>
      </w:r>
      <w:r w:rsidR="00FE093C" w:rsidRPr="001851EA">
        <w:t xml:space="preserve">that select scenarios with the specific </w:t>
      </w:r>
      <w:r w:rsidR="00844A48" w:rsidRPr="001851EA">
        <w:t>global warming characteristics</w:t>
      </w:r>
      <w:r w:rsidR="00D03955" w:rsidRPr="001851EA">
        <w:t xml:space="preserve"> </w:t>
      </w:r>
      <w:r w:rsidR="00023465" w:rsidRPr="001851EA">
        <w:t xml:space="preserve">as defined in </w:t>
      </w:r>
      <w:r w:rsidR="00B85BFC" w:rsidRPr="001851EA">
        <w:t>IPCC AR6</w:t>
      </w:r>
      <w:r w:rsidR="00B85BFC" w:rsidRPr="001851EA">
        <w:fldChar w:fldCharType="begin"/>
      </w:r>
      <w:r w:rsidR="00B85BFC" w:rsidRPr="001851EA">
        <w:instrText xml:space="preserve"> ADDIN ZOTERO_ITEM CSL_CITATION {"citationID":"56GJuQ8e","properties":{"formattedCitation":"\\super 6\\nosupersub{}","plainCitation":"6","noteIndex":0},"citationItems":[{"id":9200,"uris":["http://zotero.org/users/7044370/items/MTQNXLQ9"],"itemData":{"id":9200,"type":"chapter","container-title":"IPCC,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00B85BFC" w:rsidRPr="001851EA">
        <w:fldChar w:fldCharType="separate"/>
      </w:r>
      <w:r w:rsidR="00B85BFC" w:rsidRPr="001851EA">
        <w:rPr>
          <w:rFonts w:ascii="Calibri" w:hAnsi="Calibri" w:cs="Calibri"/>
          <w:vertAlign w:val="superscript"/>
        </w:rPr>
        <w:t>6</w:t>
      </w:r>
      <w:r w:rsidR="00B85BFC" w:rsidRPr="001851EA">
        <w:fldChar w:fldCharType="end"/>
      </w:r>
      <w:r w:rsidR="00B85BFC" w:rsidRPr="001851EA">
        <w:t>.</w:t>
      </w:r>
    </w:p>
    <w:commentRangeStart w:id="1263"/>
    <w:p w14:paraId="47B695A5" w14:textId="77777777" w:rsidR="00A164D4" w:rsidRPr="001851EA" w:rsidRDefault="00000000" w:rsidP="00A164D4">
      <m:oMathPara>
        <m:oMath>
          <m:eqArr>
            <m:eqArrPr>
              <m:maxDist m:val="1"/>
              <m:ctrlPr>
                <w:ins w:id="1264" w:author="Beath, Hamish R" w:date="2025-05-22T19:43:00Z" w16du:dateUtc="2025-05-22T18:43:00Z">
                  <w:rPr>
                    <w:rFonts w:ascii="Cambria Math" w:hAnsi="Cambria Math"/>
                    <w:i/>
                  </w:rPr>
                </w:ins>
              </m:ctrlPr>
            </m:eqArrPr>
            <m:e>
              <m:sSub>
                <m:sSubPr>
                  <m:ctrlPr>
                    <w:ins w:id="1265" w:author="Beath, Hamish R" w:date="2025-05-22T19:43:00Z" w16du:dateUtc="2025-05-22T18:43:00Z">
                      <w:rPr>
                        <w:rFonts w:ascii="Cambria Math" w:hAnsi="Cambria Math"/>
                        <w:i/>
                      </w:rPr>
                    </w:ins>
                  </m:ctrlPr>
                </m:sSubPr>
                <m:e>
                  <m:r>
                    <w:rPr>
                      <w:rFonts w:ascii="Cambria Math" w:hAnsi="Cambria Math"/>
                    </w:rPr>
                    <m:t>R</m:t>
                  </m:r>
                </m:e>
                <m:sub>
                  <m:r>
                    <w:rPr>
                      <w:rFonts w:ascii="Cambria Math" w:hAnsi="Cambria Math"/>
                    </w:rPr>
                    <m:t>C1</m:t>
                  </m:r>
                </m:sub>
              </m:sSub>
              <m:d>
                <m:dPr>
                  <m:ctrlPr>
                    <w:ins w:id="1266"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d>
                <m:dPr>
                  <m:begChr m:val="{"/>
                  <m:endChr m:val=""/>
                  <m:ctrlPr>
                    <w:ins w:id="1267" w:author="Beath, Hamish R" w:date="2025-05-22T19:43:00Z" w16du:dateUtc="2025-05-22T18:43:00Z">
                      <w:rPr>
                        <w:rFonts w:ascii="Cambria Math" w:hAnsi="Cambria Math"/>
                        <w:i/>
                      </w:rPr>
                    </w:ins>
                  </m:ctrlPr>
                </m:dPr>
                <m:e>
                  <m:eqArr>
                    <m:eqArrPr>
                      <m:ctrlPr>
                        <w:ins w:id="1268" w:author="Beath, Hamish R" w:date="2025-05-22T19:43:00Z" w16du:dateUtc="2025-05-22T18:43:00Z">
                          <w:rPr>
                            <w:rFonts w:ascii="Cambria Math" w:hAnsi="Cambria Math"/>
                            <w:i/>
                          </w:rPr>
                        </w:ins>
                      </m:ctrlPr>
                    </m:eqArrPr>
                    <m:e>
                      <m:r>
                        <w:rPr>
                          <w:rFonts w:ascii="Cambria Math" w:hAnsi="Cambria Math"/>
                        </w:rPr>
                        <m:t>1,  P(d</m:t>
                      </m:r>
                      <m:sSub>
                        <m:sSubPr>
                          <m:ctrlPr>
                            <w:ins w:id="1269" w:author="Beath, Hamish R" w:date="2025-05-22T19:43:00Z" w16du:dateUtc="2025-05-22T18:43:00Z">
                              <w:rPr>
                                <w:rFonts w:ascii="Cambria Math" w:hAnsi="Cambria Math"/>
                                <w:i/>
                              </w:rPr>
                            </w:ins>
                          </m:ctrlPr>
                        </m:sSubPr>
                        <m:e>
                          <m:r>
                            <w:rPr>
                              <w:rFonts w:ascii="Cambria Math" w:hAnsi="Cambria Math"/>
                            </w:rPr>
                            <m:t>T</m:t>
                          </m:r>
                        </m:e>
                        <m:sub>
                          <m:r>
                            <w:rPr>
                              <w:rFonts w:ascii="Cambria Math" w:hAnsi="Cambria Math"/>
                            </w:rPr>
                            <m:t>21st century</m:t>
                          </m:r>
                        </m:sub>
                      </m:sSub>
                      <m:r>
                        <w:rPr>
                          <w:rFonts w:ascii="Cambria Math" w:hAnsi="Cambria Math"/>
                        </w:rPr>
                        <m:t>&gt;1.5°C)≤67% &amp;&amp;&amp;&amp;&amp;∧P(d</m:t>
                      </m:r>
                      <m:sSub>
                        <m:sSubPr>
                          <m:ctrlPr>
                            <w:ins w:id="1270" w:author="Beath, Hamish R" w:date="2025-05-22T19:43:00Z" w16du:dateUtc="2025-05-22T18:43:00Z">
                              <w:rPr>
                                <w:rFonts w:ascii="Cambria Math" w:hAnsi="Cambria Math"/>
                                <w:i/>
                              </w:rPr>
                            </w:ins>
                          </m:ctrlPr>
                        </m:sSubPr>
                        <m:e>
                          <m:r>
                            <w:rPr>
                              <w:rFonts w:ascii="Cambria Math" w:hAnsi="Cambria Math"/>
                            </w:rPr>
                            <m:t>T</m:t>
                          </m:r>
                        </m:e>
                        <m:sub>
                          <m:r>
                            <w:rPr>
                              <w:rFonts w:ascii="Cambria Math" w:hAnsi="Cambria Math"/>
                            </w:rPr>
                            <m:t>2100</m:t>
                          </m:r>
                        </m:sub>
                      </m:sSub>
                      <m:r>
                        <w:rPr>
                          <w:rFonts w:ascii="Cambria Math" w:hAnsi="Cambria Math"/>
                        </w:rPr>
                        <m:t>&lt;1.5°C)&gt;50%  &amp;</m:t>
                      </m:r>
                    </m:e>
                    <m:e>
                      <m:r>
                        <w:rPr>
                          <w:rFonts w:ascii="Cambria Math" w:hAnsi="Cambria Math"/>
                        </w:rPr>
                        <m:t>0,  else</m:t>
                      </m:r>
                    </m:e>
                  </m:eqArr>
                </m:e>
              </m:d>
              <m:r>
                <w:rPr>
                  <w:rFonts w:ascii="Cambria Math" w:hAnsi="Cambria Math"/>
                </w:rPr>
                <m:t>#</m:t>
              </m:r>
              <m:d>
                <m:dPr>
                  <m:ctrlPr>
                    <w:ins w:id="1271" w:author="Beath, Hamish R" w:date="2025-05-22T19:43:00Z" w16du:dateUtc="2025-05-22T18:43:00Z">
                      <w:rPr>
                        <w:rFonts w:ascii="Cambria Math" w:hAnsi="Cambria Math"/>
                        <w:i/>
                      </w:rPr>
                    </w:ins>
                  </m:ctrlPr>
                </m:dPr>
                <m:e>
                  <m:r>
                    <w:rPr>
                      <w:rFonts w:ascii="Cambria Math" w:hAnsi="Cambria Math"/>
                    </w:rPr>
                    <m:t>8</m:t>
                  </m:r>
                </m:e>
              </m:d>
            </m:e>
          </m:eqArr>
        </m:oMath>
      </m:oMathPara>
    </w:p>
    <w:p w14:paraId="47B695A6" w14:textId="77777777" w:rsidR="003F7C32" w:rsidRPr="001851EA" w:rsidRDefault="00965654" w:rsidP="00B70DCF">
      <w:r w:rsidRPr="001851EA">
        <w:t>And separately:</w:t>
      </w:r>
    </w:p>
    <w:p w14:paraId="47B695A7" w14:textId="77777777" w:rsidR="003F7C32" w:rsidRPr="001851EA" w:rsidRDefault="00000000" w:rsidP="00B70DCF">
      <m:oMathPara>
        <m:oMath>
          <m:eqArr>
            <m:eqArrPr>
              <m:maxDist m:val="1"/>
              <m:ctrlPr>
                <w:ins w:id="1272" w:author="Beath, Hamish R" w:date="2025-05-22T19:43:00Z" w16du:dateUtc="2025-05-22T18:43:00Z">
                  <w:rPr>
                    <w:rFonts w:ascii="Cambria Math" w:hAnsi="Cambria Math"/>
                    <w:i/>
                  </w:rPr>
                </w:ins>
              </m:ctrlPr>
            </m:eqArrPr>
            <m:e>
              <m:sSub>
                <m:sSubPr>
                  <m:ctrlPr>
                    <w:ins w:id="1273" w:author="Beath, Hamish R" w:date="2025-05-22T19:43:00Z" w16du:dateUtc="2025-05-22T18:43:00Z">
                      <w:rPr>
                        <w:rFonts w:ascii="Cambria Math" w:hAnsi="Cambria Math"/>
                        <w:i/>
                      </w:rPr>
                    </w:ins>
                  </m:ctrlPr>
                </m:sSubPr>
                <m:e>
                  <m:r>
                    <w:rPr>
                      <w:rFonts w:ascii="Cambria Math" w:hAnsi="Cambria Math"/>
                    </w:rPr>
                    <m:t>R</m:t>
                  </m:r>
                </m:e>
                <m:sub>
                  <m:r>
                    <w:rPr>
                      <w:rFonts w:ascii="Cambria Math" w:hAnsi="Cambria Math"/>
                    </w:rPr>
                    <m:t>C2</m:t>
                  </m:r>
                </m:sub>
              </m:sSub>
              <m:d>
                <m:dPr>
                  <m:ctrlPr>
                    <w:ins w:id="1274"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d>
                <m:dPr>
                  <m:begChr m:val="{"/>
                  <m:endChr m:val=""/>
                  <m:ctrlPr>
                    <w:ins w:id="1275" w:author="Beath, Hamish R" w:date="2025-05-22T19:43:00Z" w16du:dateUtc="2025-05-22T18:43:00Z">
                      <w:rPr>
                        <w:rFonts w:ascii="Cambria Math" w:hAnsi="Cambria Math"/>
                        <w:i/>
                      </w:rPr>
                    </w:ins>
                  </m:ctrlPr>
                </m:dPr>
                <m:e>
                  <m:eqArr>
                    <m:eqArrPr>
                      <m:ctrlPr>
                        <w:ins w:id="1276" w:author="Beath, Hamish R" w:date="2025-05-22T19:43:00Z" w16du:dateUtc="2025-05-22T18:43:00Z">
                          <w:rPr>
                            <w:rFonts w:ascii="Cambria Math" w:hAnsi="Cambria Math"/>
                            <w:i/>
                          </w:rPr>
                        </w:ins>
                      </m:ctrlPr>
                    </m:eqArrPr>
                    <m:e>
                      <m:r>
                        <w:rPr>
                          <w:rFonts w:ascii="Cambria Math" w:hAnsi="Cambria Math"/>
                        </w:rPr>
                        <m:t>1,  P(d</m:t>
                      </m:r>
                      <m:sSub>
                        <m:sSubPr>
                          <m:ctrlPr>
                            <w:ins w:id="1277" w:author="Beath, Hamish R" w:date="2025-05-22T19:43:00Z" w16du:dateUtc="2025-05-22T18:43:00Z">
                              <w:rPr>
                                <w:rFonts w:ascii="Cambria Math" w:hAnsi="Cambria Math"/>
                                <w:i/>
                              </w:rPr>
                            </w:ins>
                          </m:ctrlPr>
                        </m:sSubPr>
                        <m:e>
                          <m:r>
                            <w:rPr>
                              <w:rFonts w:ascii="Cambria Math" w:hAnsi="Cambria Math"/>
                            </w:rPr>
                            <m:t>T</m:t>
                          </m:r>
                        </m:e>
                        <m:sub>
                          <m:r>
                            <w:rPr>
                              <w:rFonts w:ascii="Cambria Math" w:hAnsi="Cambria Math"/>
                            </w:rPr>
                            <m:t>21st century</m:t>
                          </m:r>
                        </m:sub>
                      </m:sSub>
                      <m:r>
                        <w:rPr>
                          <w:rFonts w:ascii="Cambria Math" w:hAnsi="Cambria Math"/>
                        </w:rPr>
                        <m:t>&gt;1.5°C)&gt;67% &amp;&amp;&amp;&amp;&amp;∧P(d</m:t>
                      </m:r>
                      <m:sSub>
                        <m:sSubPr>
                          <m:ctrlPr>
                            <w:ins w:id="1278" w:author="Beath, Hamish R" w:date="2025-05-22T19:43:00Z" w16du:dateUtc="2025-05-22T18:43:00Z">
                              <w:rPr>
                                <w:rFonts w:ascii="Cambria Math" w:hAnsi="Cambria Math"/>
                                <w:i/>
                              </w:rPr>
                            </w:ins>
                          </m:ctrlPr>
                        </m:sSubPr>
                        <m:e>
                          <m:r>
                            <w:rPr>
                              <w:rFonts w:ascii="Cambria Math" w:hAnsi="Cambria Math"/>
                            </w:rPr>
                            <m:t>T</m:t>
                          </m:r>
                        </m:e>
                        <m:sub>
                          <m:r>
                            <w:rPr>
                              <w:rFonts w:ascii="Cambria Math" w:hAnsi="Cambria Math"/>
                            </w:rPr>
                            <m:t>2100</m:t>
                          </m:r>
                        </m:sub>
                      </m:sSub>
                      <m:r>
                        <w:rPr>
                          <w:rFonts w:ascii="Cambria Math" w:hAnsi="Cambria Math"/>
                        </w:rPr>
                        <m:t>&lt;1.5°C)&gt;50%  &amp;</m:t>
                      </m:r>
                    </m:e>
                    <m:e>
                      <m:r>
                        <w:rPr>
                          <w:rFonts w:ascii="Cambria Math" w:hAnsi="Cambria Math"/>
                        </w:rPr>
                        <m:t>0,  else</m:t>
                      </m:r>
                    </m:e>
                  </m:eqArr>
                </m:e>
              </m:d>
              <m:r>
                <w:rPr>
                  <w:rFonts w:ascii="Cambria Math" w:hAnsi="Cambria Math"/>
                </w:rPr>
                <m:t>#</m:t>
              </m:r>
              <m:d>
                <m:dPr>
                  <m:ctrlPr>
                    <w:ins w:id="1279" w:author="Beath, Hamish R" w:date="2025-05-22T19:43:00Z" w16du:dateUtc="2025-05-22T18:43:00Z">
                      <w:rPr>
                        <w:rFonts w:ascii="Cambria Math" w:hAnsi="Cambria Math"/>
                        <w:i/>
                      </w:rPr>
                    </w:ins>
                  </m:ctrlPr>
                </m:dPr>
                <m:e>
                  <m:r>
                    <w:rPr>
                      <w:rFonts w:ascii="Cambria Math" w:hAnsi="Cambria Math"/>
                    </w:rPr>
                    <m:t>9</m:t>
                  </m:r>
                </m:e>
              </m:d>
            </m:e>
          </m:eqArr>
          <w:commentRangeEnd w:id="1263"/>
          <m:r>
            <m:rPr>
              <m:sty m:val="p"/>
            </m:rPr>
            <w:rPr>
              <w:rStyle w:val="CommentReference"/>
            </w:rPr>
            <w:commentReference w:id="1263"/>
          </m:r>
        </m:oMath>
      </m:oMathPara>
    </w:p>
    <w:p w14:paraId="47B695A8" w14:textId="77777777" w:rsidR="00821C67" w:rsidRPr="001851EA" w:rsidRDefault="00965654" w:rsidP="00B70DCF">
      <w:r w:rsidRPr="001851EA">
        <w:t xml:space="preserve">C1a scenarios are a subset of C1 scenarios in which net GHG emissions reach zero levels in the second half of the century. </w:t>
      </w:r>
    </w:p>
    <w:p w14:paraId="2B77BEBC" w14:textId="7A33733F" w:rsidR="0036151D" w:rsidRDefault="0036151D">
      <w:pPr>
        <w:pStyle w:val="Heading4"/>
        <w:rPr>
          <w:ins w:id="1280" w:author="Beath, Hamish R" w:date="2025-08-24T13:54:00Z" w16du:dateUtc="2025-08-24T12:54:00Z"/>
        </w:rPr>
        <w:pPrChange w:id="1281" w:author="Beath, Hamish R" w:date="2025-08-24T13:55:00Z" w16du:dateUtc="2025-08-24T12:55:00Z">
          <w:pPr/>
        </w:pPrChange>
      </w:pPr>
      <w:ins w:id="1282" w:author="Beath, Hamish R" w:date="2025-08-24T13:55:00Z" w16du:dateUtc="2025-08-24T12:55:00Z">
        <w:r>
          <w:t>Quality Weighting</w:t>
        </w:r>
      </w:ins>
    </w:p>
    <w:p w14:paraId="2A9F9156" w14:textId="6900B994" w:rsidR="002A16E1" w:rsidRDefault="00965654" w:rsidP="00B70DCF">
      <w:pPr>
        <w:rPr>
          <w:ins w:id="1283" w:author="Beath, Hamish R" w:date="2025-08-15T12:48:00Z" w16du:dateUtc="2025-08-15T11:48:00Z"/>
        </w:rPr>
      </w:pPr>
      <w:r w:rsidRPr="009570B7">
        <w:t xml:space="preserve">We </w:t>
      </w:r>
      <w:del w:id="1284" w:author="Beath, Hamish R" w:date="2025-09-06T09:29:00Z" w16du:dateUtc="2025-09-06T08:29:00Z">
        <w:r w:rsidRPr="009570B7" w:rsidDel="007428B2">
          <w:delText xml:space="preserve">apply </w:delText>
        </w:r>
      </w:del>
      <w:ins w:id="1285" w:author="Beath, Hamish R" w:date="2025-09-06T09:29:00Z" w16du:dateUtc="2025-09-06T08:29:00Z">
        <w:r w:rsidR="007428B2">
          <w:t>test</w:t>
        </w:r>
        <w:r w:rsidR="007428B2" w:rsidRPr="009570B7">
          <w:t xml:space="preserve"> </w:t>
        </w:r>
      </w:ins>
      <w:r w:rsidRPr="009570B7">
        <w:t>a</w:t>
      </w:r>
      <w:ins w:id="1286" w:author="Beath, Hamish R" w:date="2025-08-15T11:54:00Z" w16du:dateUtc="2025-08-15T10:54:00Z">
        <w:r w:rsidR="00E35861" w:rsidRPr="007B0D0F">
          <w:t xml:space="preserve"> continuous</w:t>
        </w:r>
      </w:ins>
      <w:r w:rsidRPr="009570B7">
        <w:t xml:space="preserve"> </w:t>
      </w:r>
      <w:del w:id="1287" w:author="Beath, Hamish R" w:date="2025-08-15T11:54:00Z" w16du:dateUtc="2025-08-15T10:54:00Z">
        <w:r w:rsidRPr="009570B7" w:rsidDel="00E35861">
          <w:delText xml:space="preserve">binary </w:delText>
        </w:r>
      </w:del>
      <w:r w:rsidRPr="009570B7">
        <w:t xml:space="preserve">quality weighting </w:t>
      </w:r>
      <w:r w:rsidRPr="009570B7">
        <w:rPr>
          <w:i/>
          <w:iCs/>
        </w:rPr>
        <w:t>Q(</w:t>
      </w:r>
      <w:proofErr w:type="spellStart"/>
      <w:r w:rsidRPr="009570B7">
        <w:rPr>
          <w:i/>
          <w:iCs/>
        </w:rPr>
        <w:t>i</w:t>
      </w:r>
      <w:proofErr w:type="spellEnd"/>
      <w:r w:rsidRPr="009570B7">
        <w:rPr>
          <w:i/>
          <w:iCs/>
        </w:rPr>
        <w:t>)</w:t>
      </w:r>
      <w:ins w:id="1288" w:author="Beath, Hamish R" w:date="2025-08-15T11:54:00Z" w16du:dateUtc="2025-08-15T10:54:00Z">
        <w:r w:rsidR="00E35861" w:rsidRPr="00D34F3D">
          <w:t xml:space="preserve">, adapted from the </w:t>
        </w:r>
      </w:ins>
      <w:del w:id="1289" w:author="Beath, Hamish R" w:date="2025-08-15T11:55:00Z" w16du:dateUtc="2025-08-15T10:55:00Z">
        <w:r w:rsidRPr="009570B7" w:rsidDel="00E35861">
          <w:delText xml:space="preserve"> </w:delText>
        </w:r>
      </w:del>
      <w:del w:id="1290" w:author="Beath, Hamish R" w:date="2025-08-15T11:54:00Z" w16du:dateUtc="2025-08-15T10:54:00Z">
        <w:r w:rsidRPr="009570B7" w:rsidDel="00E35861">
          <w:delText>aligned</w:delText>
        </w:r>
      </w:del>
      <w:del w:id="1291" w:author="Beath, Hamish R" w:date="2025-08-15T11:55:00Z" w16du:dateUtc="2025-08-15T10:55:00Z">
        <w:r w:rsidRPr="009570B7" w:rsidDel="00E35861">
          <w:delText xml:space="preserve"> with </w:delText>
        </w:r>
      </w:del>
      <w:r w:rsidRPr="009570B7">
        <w:t xml:space="preserve">IPCC AR6 </w:t>
      </w:r>
      <w:r w:rsidR="00555E0B" w:rsidRPr="009570B7">
        <w:t>procedures</w:t>
      </w:r>
      <w:r w:rsidR="007B0B76" w:rsidRPr="009570B7">
        <w:t xml:space="preserve"> and </w:t>
      </w:r>
      <w:r w:rsidR="00FE6E77" w:rsidRPr="009570B7">
        <w:t>reported in Table 11 in ref.</w:t>
      </w:r>
      <w:r w:rsidR="00AF409C" w:rsidRPr="009570B7">
        <w:t> </w:t>
      </w:r>
      <w:r w:rsidR="00555E0B" w:rsidRPr="009570B7">
        <w:fldChar w:fldCharType="begin"/>
      </w:r>
      <w:r w:rsidR="004A0DEC" w:rsidRPr="009570B7">
        <w:instrText xml:space="preserve"> ADDIN ZOTERO_ITEM CSL_CITATION {"citationID":"tu5gsWBr","properties":{"formattedCitation":"\\super 24\\nosupersub{}","plainCitation":"24","noteIndex":0},"citationItems":[{"id":9071,"uris":["http://zotero.org/users/7044370/items/ZKVHL8LR"],"itemData":{"id":9071,"type":"chapter","abstract":"v","container-title":"IPCC,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00555E0B" w:rsidRPr="009570B7">
        <w:fldChar w:fldCharType="separate"/>
      </w:r>
      <w:r w:rsidR="004A0DEC" w:rsidRPr="009570B7">
        <w:rPr>
          <w:rFonts w:ascii="Calibri" w:hAnsi="Calibri" w:cs="Calibri"/>
        </w:rPr>
        <w:t>24</w:t>
      </w:r>
      <w:r w:rsidR="00555E0B" w:rsidRPr="009570B7">
        <w:fldChar w:fldCharType="end"/>
      </w:r>
      <w:r w:rsidR="00A54CFC" w:rsidRPr="009570B7">
        <w:t xml:space="preserve"> (reproduced in Supplementary Table S</w:t>
      </w:r>
      <w:r w:rsidR="007866C2" w:rsidRPr="009570B7">
        <w:t>3</w:t>
      </w:r>
      <w:r w:rsidR="00A54CFC" w:rsidRPr="009570B7">
        <w:t>)</w:t>
      </w:r>
      <w:r w:rsidR="00555E0B" w:rsidRPr="009570B7">
        <w:t xml:space="preserve">. </w:t>
      </w:r>
      <w:ins w:id="1292" w:author="Beath, Hamish R" w:date="2025-08-15T11:55:00Z" w16du:dateUtc="2025-08-15T10:55:00Z">
        <w:r w:rsidR="00E35861" w:rsidRPr="009570B7">
          <w:t>For each</w:t>
        </w:r>
      </w:ins>
      <w:ins w:id="1293" w:author="Beath, Hamish R" w:date="2025-08-15T12:04:00Z" w16du:dateUtc="2025-08-15T11:04:00Z">
        <w:r w:rsidR="00E35861" w:rsidRPr="009570B7">
          <w:t xml:space="preserve"> </w:t>
        </w:r>
      </w:ins>
      <w:ins w:id="1294" w:author="Beath, Hamish R" w:date="2025-08-15T12:37:00Z" w16du:dateUtc="2025-08-15T11:37:00Z">
        <w:r w:rsidR="00AF74DB" w:rsidRPr="009570B7">
          <w:t>quali</w:t>
        </w:r>
      </w:ins>
      <w:ins w:id="1295" w:author="Beath, Hamish R" w:date="2025-08-15T12:38:00Z" w16du:dateUtc="2025-08-15T11:38:00Z">
        <w:r w:rsidR="00AF74DB" w:rsidRPr="009570B7">
          <w:t xml:space="preserve">ty criterion, </w:t>
        </w:r>
      </w:ins>
      <m:oMath>
        <m:r>
          <w:ins w:id="1296" w:author="Beath, Hamish R" w:date="2025-08-15T12:38:00Z" w16du:dateUtc="2025-08-15T11:38:00Z">
            <w:rPr>
              <w:rFonts w:ascii="Cambria Math" w:hAnsi="Cambria Math"/>
            </w:rPr>
            <m:t>j</m:t>
          </w:ins>
        </m:r>
      </m:oMath>
      <w:ins w:id="1297" w:author="Beath, Hamish R" w:date="2025-08-15T12:38:00Z" w16du:dateUtc="2025-08-15T11:38:00Z">
        <w:r w:rsidR="00AF74DB" w:rsidRPr="009570B7">
          <w:t>,</w:t>
        </w:r>
      </w:ins>
      <w:ins w:id="1298" w:author="Beath, Hamish R" w:date="2025-08-15T12:04:00Z" w16du:dateUtc="2025-08-15T11:04:00Z">
        <w:r w:rsidR="00E35861" w:rsidRPr="009570B7">
          <w:t xml:space="preserve"> that </w:t>
        </w:r>
      </w:ins>
      <w:ins w:id="1299" w:author="Beath, Hamish R" w:date="2025-08-15T13:06:00Z" w16du:dateUtc="2025-08-15T12:06:00Z">
        <w:r w:rsidR="00147108" w:rsidRPr="009570B7">
          <w:t>specified</w:t>
        </w:r>
      </w:ins>
      <w:ins w:id="1300" w:author="Beath, Hamish R" w:date="2025-08-15T12:04:00Z" w16du:dateUtc="2025-08-15T11:04:00Z">
        <w:r w:rsidR="00E35861" w:rsidRPr="009570B7">
          <w:t xml:space="preserve"> </w:t>
        </w:r>
      </w:ins>
      <w:ins w:id="1301" w:author="Beath, Hamish R" w:date="2025-08-15T12:25:00Z" w16du:dateUtc="2025-08-15T11:25:00Z">
        <w:r w:rsidR="00171E5B" w:rsidRPr="009570B7">
          <w:t>a</w:t>
        </w:r>
      </w:ins>
      <w:ins w:id="1302" w:author="Beath, Hamish R" w:date="2025-08-15T12:28:00Z" w16du:dateUtc="2025-08-15T11:28:00Z">
        <w:r w:rsidR="00171E5B" w:rsidRPr="009570B7">
          <w:t xml:space="preserve"> </w:t>
        </w:r>
      </w:ins>
      <w:ins w:id="1303" w:author="Beath, Hamish R" w:date="2025-08-15T12:26:00Z" w16du:dateUtc="2025-08-15T11:26:00Z">
        <w:r w:rsidR="00171E5B" w:rsidRPr="009570B7">
          <w:t xml:space="preserve">range, we </w:t>
        </w:r>
      </w:ins>
      <w:ins w:id="1304" w:author="Beath, Hamish R" w:date="2025-08-15T12:28:00Z" w16du:dateUtc="2025-08-15T11:28:00Z">
        <w:r w:rsidR="00171E5B" w:rsidRPr="009570B7">
          <w:t>use the</w:t>
        </w:r>
      </w:ins>
      <w:ins w:id="1305" w:author="Beath, Hamish R" w:date="2025-08-15T12:34:00Z" w16du:dateUtc="2025-08-15T11:34:00Z">
        <w:r w:rsidR="00171E5B" w:rsidRPr="009570B7">
          <w:t xml:space="preserve"> </w:t>
        </w:r>
      </w:ins>
      <w:ins w:id="1306" w:author="Beath, Hamish R" w:date="2025-08-15T12:28:00Z" w16du:dateUtc="2025-08-15T11:28:00Z">
        <w:r w:rsidR="00171E5B" w:rsidRPr="009570B7">
          <w:t>distance</w:t>
        </w:r>
      </w:ins>
      <w:ins w:id="1307" w:author="Beath, Hamish R" w:date="2025-08-15T13:17:00Z" w16du:dateUtc="2025-08-15T12:17:00Z">
        <w:r w:rsidR="002938B8" w:rsidRPr="009570B7">
          <w:t xml:space="preserve"> of the modelled value, </w:t>
        </w:r>
      </w:ins>
      <m:oMath>
        <m:r>
          <w:ins w:id="1308" w:author="Beath, Hamish R" w:date="2025-08-15T13:17:00Z" w16du:dateUtc="2025-08-15T12:17:00Z">
            <w:rPr>
              <w:rFonts w:ascii="Cambria Math" w:hAnsi="Cambria Math"/>
            </w:rPr>
            <m:t>k</m:t>
          </w:ins>
        </m:r>
      </m:oMath>
      <w:ins w:id="1309" w:author="Beath, Hamish R" w:date="2025-08-15T13:16:00Z" w16du:dateUtc="2025-08-15T12:16:00Z">
        <w:r w:rsidR="002938B8" w:rsidRPr="009570B7">
          <w:t xml:space="preserve"> for each scenario </w:t>
        </w:r>
      </w:ins>
      <m:oMath>
        <m:r>
          <w:ins w:id="1310" w:author="Beath, Hamish R" w:date="2025-08-15T13:17:00Z" w16du:dateUtc="2025-08-15T12:17:00Z">
            <w:rPr>
              <w:rFonts w:ascii="Cambria Math" w:hAnsi="Cambria Math"/>
            </w:rPr>
            <m:t>i</m:t>
          </w:ins>
        </m:r>
      </m:oMath>
      <w:ins w:id="1311" w:author="Beath, Hamish R" w:date="2025-08-15T12:38:00Z" w16du:dateUtc="2025-08-15T11:38:00Z">
        <w:r w:rsidR="00AF74DB" w:rsidRPr="009570B7">
          <w:t xml:space="preserve"> </w:t>
        </w:r>
      </w:ins>
      <w:ins w:id="1312" w:author="Beath, Hamish R" w:date="2025-08-15T12:28:00Z" w16du:dateUtc="2025-08-15T11:28:00Z">
        <w:r w:rsidR="00171E5B" w:rsidRPr="009570B7">
          <w:t>from</w:t>
        </w:r>
        <w:r w:rsidR="00171E5B">
          <w:t xml:space="preserve"> the </w:t>
        </w:r>
      </w:ins>
      <w:ins w:id="1313" w:author="Beath, Hamish R" w:date="2025-08-15T12:42:00Z" w16du:dateUtc="2025-08-15T11:42:00Z">
        <w:r w:rsidR="00AF74DB">
          <w:t>reference value</w:t>
        </w:r>
      </w:ins>
      <w:ins w:id="1314" w:author="Beath, Hamish R" w:date="2025-08-15T13:05:00Z" w16du:dateUtc="2025-08-15T12:05:00Z">
        <w:r w:rsidR="004E5893">
          <w:t>,</w:t>
        </w:r>
      </w:ins>
      <w:ins w:id="1315" w:author="Beath, Hamish R" w:date="2025-08-15T12:42:00Z" w16du:dateUtc="2025-08-15T11:42:00Z">
        <w:r w:rsidR="00AF74DB">
          <w:t xml:space="preserve"> </w:t>
        </w:r>
      </w:ins>
      <m:oMath>
        <m:sSub>
          <m:sSubPr>
            <m:ctrlPr>
              <w:ins w:id="1316" w:author="Beath, Hamish R" w:date="2025-08-15T12:43:00Z" w16du:dateUtc="2025-08-15T11:43:00Z">
                <w:rPr>
                  <w:rFonts w:ascii="Cambria Math" w:hAnsi="Cambria Math"/>
                  <w:i/>
                </w:rPr>
              </w:ins>
            </m:ctrlPr>
          </m:sSubPr>
          <m:e>
            <m:r>
              <w:ins w:id="1317" w:author="Beath, Hamish R" w:date="2025-08-15T12:43:00Z" w16du:dateUtc="2025-08-15T11:43:00Z">
                <w:rPr>
                  <w:rFonts w:ascii="Cambria Math" w:hAnsi="Cambria Math"/>
                </w:rPr>
                <m:t>d</m:t>
              </w:ins>
            </m:r>
          </m:e>
          <m:sub>
            <m:r>
              <w:ins w:id="1318" w:author="Beath, Hamish R" w:date="2025-08-15T12:43:00Z" w16du:dateUtc="2025-08-15T11:43:00Z">
                <w:rPr>
                  <w:rFonts w:ascii="Cambria Math" w:hAnsi="Cambria Math"/>
                </w:rPr>
                <m:t>k,i</m:t>
              </w:ins>
            </m:r>
          </m:sub>
        </m:sSub>
      </m:oMath>
      <w:ins w:id="1319" w:author="Beath, Hamish R" w:date="2025-08-15T12:53:00Z" w16du:dateUtc="2025-08-15T11:53:00Z">
        <w:r w:rsidR="002A16E1">
          <w:t xml:space="preserve"> </w:t>
        </w:r>
      </w:ins>
      <w:ins w:id="1320" w:author="Beath, Hamish R" w:date="2025-08-15T13:05:00Z" w16du:dateUtc="2025-08-15T12:05:00Z">
        <w:r w:rsidR="004E5893">
          <w:t>,</w:t>
        </w:r>
      </w:ins>
      <w:ins w:id="1321" w:author="Beath, Hamish R" w:date="2025-08-26T13:00:00Z" w16du:dateUtc="2025-08-26T12:00:00Z">
        <w:r w:rsidR="007E0D76">
          <w:t>normalising</w:t>
        </w:r>
      </w:ins>
      <w:ins w:id="1322" w:author="Beath, Hamish R" w:date="2025-08-15T12:53:00Z" w16du:dateUtc="2025-08-15T11:53:00Z">
        <w:r w:rsidR="002A16E1">
          <w:t xml:space="preserve"> by the interquartile range</w:t>
        </w:r>
      </w:ins>
      <w:ins w:id="1323" w:author="Beath, Hamish R" w:date="2025-08-15T12:54:00Z" w16du:dateUtc="2025-08-15T11:54:00Z">
        <w:r w:rsidR="002A16E1">
          <w:t xml:space="preserve">, </w:t>
        </w:r>
      </w:ins>
      <m:oMath>
        <m:r>
          <w:ins w:id="1324" w:author="Beath, Hamish R" w:date="2025-08-15T12:54:00Z" w16du:dateUtc="2025-08-15T11:54:00Z">
            <w:rPr>
              <w:rFonts w:ascii="Cambria Math" w:hAnsi="Cambria Math"/>
            </w:rPr>
            <m:t>IQR</m:t>
          </w:ins>
        </m:r>
      </m:oMath>
      <w:ins w:id="1325" w:author="Beath, Hamish R" w:date="2025-08-15T12:54:00Z" w16du:dateUtc="2025-08-15T11:54:00Z">
        <w:r w:rsidR="002A16E1">
          <w:t>,</w:t>
        </w:r>
      </w:ins>
      <w:ins w:id="1326" w:author="Beath, Hamish R" w:date="2025-08-15T12:53:00Z" w16du:dateUtc="2025-08-15T11:53:00Z">
        <w:r w:rsidR="002A16E1">
          <w:t xml:space="preserve"> of the </w:t>
        </w:r>
      </w:ins>
      <w:ins w:id="1327" w:author="Beath, Hamish R" w:date="2025-08-15T12:54:00Z" w16du:dateUtc="2025-08-15T11:54:00Z">
        <w:r w:rsidR="002A16E1">
          <w:t>scenarios</w:t>
        </w:r>
      </w:ins>
    </w:p>
    <w:p w14:paraId="0DCF803F" w14:textId="0571D463" w:rsidR="002A16E1" w:rsidRDefault="00000000" w:rsidP="00B70DCF">
      <w:pPr>
        <w:rPr>
          <w:ins w:id="1328" w:author="Beath, Hamish R" w:date="2025-08-15T12:48:00Z" w16du:dateUtc="2025-08-15T11:48:00Z"/>
        </w:rPr>
      </w:pPr>
      <m:oMathPara>
        <m:oMath>
          <m:acc>
            <m:accPr>
              <m:chr m:val="̃"/>
              <m:ctrlPr>
                <w:ins w:id="1329" w:author="Beath, Hamish R" w:date="2025-08-15T12:51:00Z" w16du:dateUtc="2025-08-15T11:51:00Z">
                  <w:rPr>
                    <w:rFonts w:ascii="Cambria Math" w:hAnsi="Cambria Math"/>
                    <w:i/>
                  </w:rPr>
                </w:ins>
              </m:ctrlPr>
            </m:accPr>
            <m:e>
              <m:sSub>
                <m:sSubPr>
                  <m:ctrlPr>
                    <w:ins w:id="1330" w:author="Beath, Hamish R" w:date="2025-08-15T12:52:00Z" w16du:dateUtc="2025-08-15T11:52:00Z">
                      <w:rPr>
                        <w:rFonts w:ascii="Cambria Math" w:hAnsi="Cambria Math"/>
                        <w:i/>
                      </w:rPr>
                    </w:ins>
                  </m:ctrlPr>
                </m:sSubPr>
                <m:e>
                  <m:r>
                    <w:ins w:id="1331" w:author="Beath, Hamish R" w:date="2025-08-15T12:52:00Z" w16du:dateUtc="2025-08-15T11:52:00Z">
                      <w:rPr>
                        <w:rFonts w:ascii="Cambria Math" w:hAnsi="Cambria Math"/>
                      </w:rPr>
                      <m:t>d</m:t>
                    </w:ins>
                  </m:r>
                </m:e>
                <m:sub>
                  <m:r>
                    <w:ins w:id="1332" w:author="Beath, Hamish R" w:date="2025-08-15T12:52:00Z" w16du:dateUtc="2025-08-15T11:52:00Z">
                      <w:rPr>
                        <w:rFonts w:ascii="Cambria Math" w:hAnsi="Cambria Math"/>
                      </w:rPr>
                      <m:t>k,i</m:t>
                    </w:ins>
                  </m:r>
                </m:sub>
              </m:sSub>
            </m:e>
          </m:acc>
          <m:r>
            <w:ins w:id="1333" w:author="Beath, Hamish R" w:date="2025-08-15T12:51:00Z" w16du:dateUtc="2025-08-15T11:51:00Z">
              <w:rPr>
                <w:rFonts w:ascii="Cambria Math" w:hAnsi="Cambria Math"/>
              </w:rPr>
              <m:t xml:space="preserve">= </m:t>
            </w:ins>
          </m:r>
          <m:f>
            <m:fPr>
              <m:ctrlPr>
                <w:ins w:id="1334" w:author="Beath, Hamish R" w:date="2025-08-15T12:51:00Z" w16du:dateUtc="2025-08-15T11:51:00Z">
                  <w:rPr>
                    <w:rFonts w:ascii="Cambria Math" w:hAnsi="Cambria Math"/>
                    <w:i/>
                  </w:rPr>
                </w:ins>
              </m:ctrlPr>
            </m:fPr>
            <m:num>
              <m:sSub>
                <m:sSubPr>
                  <m:ctrlPr>
                    <w:ins w:id="1335" w:author="Beath, Hamish R" w:date="2025-08-15T12:52:00Z" w16du:dateUtc="2025-08-15T11:52:00Z">
                      <w:rPr>
                        <w:rFonts w:ascii="Cambria Math" w:hAnsi="Cambria Math"/>
                        <w:i/>
                      </w:rPr>
                    </w:ins>
                  </m:ctrlPr>
                </m:sSubPr>
                <m:e>
                  <m:r>
                    <w:ins w:id="1336" w:author="Beath, Hamish R" w:date="2025-08-15T12:52:00Z" w16du:dateUtc="2025-08-15T11:52:00Z">
                      <w:rPr>
                        <w:rFonts w:ascii="Cambria Math" w:hAnsi="Cambria Math"/>
                      </w:rPr>
                      <m:t>d</m:t>
                    </w:ins>
                  </m:r>
                </m:e>
                <m:sub>
                  <m:r>
                    <w:ins w:id="1337" w:author="Beath, Hamish R" w:date="2025-08-15T12:52:00Z" w16du:dateUtc="2025-08-15T11:52:00Z">
                      <w:rPr>
                        <w:rFonts w:ascii="Cambria Math" w:hAnsi="Cambria Math"/>
                      </w:rPr>
                      <m:t>k,i</m:t>
                    </w:ins>
                  </m:r>
                </m:sub>
              </m:sSub>
            </m:num>
            <m:den>
              <m:r>
                <w:ins w:id="1338" w:author="Beath, Hamish R" w:date="2025-08-15T12:52:00Z" w16du:dateUtc="2025-08-15T11:52:00Z">
                  <w:rPr>
                    <w:rFonts w:ascii="Cambria Math" w:hAnsi="Cambria Math"/>
                  </w:rPr>
                  <m:t>IQR(</m:t>
                </w:ins>
              </m:r>
              <m:sSub>
                <m:sSubPr>
                  <m:ctrlPr>
                    <w:ins w:id="1339" w:author="Beath, Hamish R" w:date="2025-08-15T12:52:00Z" w16du:dateUtc="2025-08-15T11:52:00Z">
                      <w:rPr>
                        <w:rFonts w:ascii="Cambria Math" w:hAnsi="Cambria Math"/>
                        <w:i/>
                      </w:rPr>
                    </w:ins>
                  </m:ctrlPr>
                </m:sSubPr>
                <m:e>
                  <m:r>
                    <w:ins w:id="1340" w:author="Beath, Hamish R" w:date="2025-08-15T12:52:00Z" w16du:dateUtc="2025-08-15T11:52:00Z">
                      <w:rPr>
                        <w:rFonts w:ascii="Cambria Math" w:hAnsi="Cambria Math"/>
                      </w:rPr>
                      <m:t>d</m:t>
                    </w:ins>
                  </m:r>
                </m:e>
                <m:sub>
                  <m:r>
                    <w:ins w:id="1341" w:author="Beath, Hamish R" w:date="2025-08-15T12:53:00Z" w16du:dateUtc="2025-08-15T11:53:00Z">
                      <w:rPr>
                        <w:rFonts w:ascii="Cambria Math" w:hAnsi="Cambria Math"/>
                      </w:rPr>
                      <m:t>k</m:t>
                    </w:ins>
                  </m:r>
                </m:sub>
              </m:sSub>
              <m:r>
                <w:ins w:id="1342" w:author="Beath, Hamish R" w:date="2025-08-15T12:53:00Z" w16du:dateUtc="2025-08-15T11:53:00Z">
                  <w:rPr>
                    <w:rFonts w:ascii="Cambria Math" w:hAnsi="Cambria Math"/>
                  </w:rPr>
                  <m:t>)</m:t>
                </w:ins>
              </m:r>
            </m:den>
          </m:f>
        </m:oMath>
      </m:oMathPara>
    </w:p>
    <w:p w14:paraId="77C75711" w14:textId="70B96478" w:rsidR="002938B8" w:rsidRDefault="002938B8" w:rsidP="00B70DCF">
      <w:pPr>
        <w:rPr>
          <w:ins w:id="1343" w:author="Beath, Hamish R" w:date="2025-08-15T13:02:00Z" w16du:dateUtc="2025-08-15T12:02:00Z"/>
        </w:rPr>
      </w:pPr>
      <w:ins w:id="1344" w:author="Beath, Hamish R" w:date="2025-08-15T13:25:00Z" w16du:dateUtc="2025-08-15T12:25:00Z">
        <w:r>
          <w:t xml:space="preserve">We then use a </w:t>
        </w:r>
        <w:proofErr w:type="spellStart"/>
        <w:r>
          <w:t>Guassian</w:t>
        </w:r>
        <w:proofErr w:type="spellEnd"/>
        <w:r>
          <w:t xml:space="preserve"> function to produce the continuous weight</w:t>
        </w:r>
      </w:ins>
      <w:ins w:id="1345" w:author="Beath, Hamish R" w:date="2025-08-15T13:31:00Z" w16du:dateUtc="2025-08-15T12:31:00Z">
        <w:r w:rsidR="00912F1C">
          <w:t>,</w:t>
        </w:r>
      </w:ins>
      <w:ins w:id="1346" w:author="Beath, Hamish R" w:date="2025-08-15T13:30:00Z" w16du:dateUtc="2025-08-15T12:30:00Z">
        <w:r w:rsidR="00912F1C">
          <w:t xml:space="preserve"> </w:t>
        </w:r>
      </w:ins>
      <m:oMath>
        <m:r>
          <w:ins w:id="1347" w:author="Beath, Hamish R" w:date="2025-08-15T13:30:00Z" w16du:dateUtc="2025-08-15T12:30:00Z">
            <w:rPr>
              <w:rFonts w:ascii="Cambria Math" w:hAnsi="Cambria Math"/>
            </w:rPr>
            <m:t>w</m:t>
          </w:ins>
        </m:r>
      </m:oMath>
      <w:ins w:id="1348" w:author="Beath, Hamish R" w:date="2025-08-15T13:31:00Z" w16du:dateUtc="2025-08-15T12:31:00Z">
        <w:r w:rsidR="00912F1C">
          <w:t xml:space="preserve">, </w:t>
        </w:r>
      </w:ins>
      <w:ins w:id="1349" w:author="Beath, Hamish R" w:date="2025-08-15T13:25:00Z" w16du:dateUtc="2025-08-15T12:25:00Z">
        <w:r>
          <w:t xml:space="preserve">for each criterion, </w:t>
        </w:r>
      </w:ins>
      <m:oMath>
        <m:r>
          <w:ins w:id="1350" w:author="Beath, Hamish R" w:date="2025-08-15T13:25:00Z" w16du:dateUtc="2025-08-15T12:25:00Z">
            <w:rPr>
              <w:rFonts w:ascii="Cambria Math" w:hAnsi="Cambria Math"/>
            </w:rPr>
            <m:t>j</m:t>
          </w:ins>
        </m:r>
        <m:r>
          <w:ins w:id="1351" w:author="Beath, Hamish R" w:date="2025-08-15T13:26:00Z" w16du:dateUtc="2025-08-15T12:26:00Z">
            <w:rPr>
              <w:rFonts w:ascii="Cambria Math" w:hAnsi="Cambria Math"/>
            </w:rPr>
            <m:t>,</m:t>
          </w:ins>
        </m:r>
      </m:oMath>
      <w:ins w:id="1352" w:author="Beath, Hamish R" w:date="2025-08-15T13:26:00Z" w16du:dateUtc="2025-08-15T12:26:00Z">
        <w:r>
          <w:t>:</w:t>
        </w:r>
      </w:ins>
    </w:p>
    <w:p w14:paraId="45FC8C29" w14:textId="19A55AE6" w:rsidR="00171E5B" w:rsidRPr="004E5893" w:rsidRDefault="00000000" w:rsidP="00B70DCF">
      <w:pPr>
        <w:rPr>
          <w:ins w:id="1353" w:author="Beath, Hamish R" w:date="2025-08-15T13:04:00Z" w16du:dateUtc="2025-08-15T12:04:00Z"/>
          <w:rPrChange w:id="1354" w:author="Beath, Hamish R" w:date="2025-08-15T13:04:00Z" w16du:dateUtc="2025-08-15T12:04:00Z">
            <w:rPr>
              <w:ins w:id="1355" w:author="Beath, Hamish R" w:date="2025-08-15T13:04:00Z" w16du:dateUtc="2025-08-15T12:04:00Z"/>
              <w:rFonts w:ascii="Cambria Math" w:hAnsi="Cambria Math"/>
              <w:i/>
            </w:rPr>
          </w:rPrChange>
        </w:rPr>
      </w:pPr>
      <m:oMathPara>
        <m:oMath>
          <m:sSub>
            <m:sSubPr>
              <m:ctrlPr>
                <w:ins w:id="1356" w:author="Beath, Hamish R" w:date="2025-08-15T13:30:00Z" w16du:dateUtc="2025-08-15T12:30:00Z">
                  <w:rPr>
                    <w:rFonts w:ascii="Cambria Math" w:hAnsi="Cambria Math"/>
                    <w:i/>
                  </w:rPr>
                </w:ins>
              </m:ctrlPr>
            </m:sSubPr>
            <m:e>
              <m:r>
                <w:ins w:id="1357" w:author="Beath, Hamish R" w:date="2025-08-15T13:30:00Z" w16du:dateUtc="2025-08-15T12:30:00Z">
                  <w:rPr>
                    <w:rFonts w:ascii="Cambria Math" w:hAnsi="Cambria Math"/>
                  </w:rPr>
                  <m:t>w</m:t>
                </w:ins>
              </m:r>
            </m:e>
            <m:sub>
              <m:r>
                <w:ins w:id="1358" w:author="Beath, Hamish R" w:date="2025-08-15T13:30:00Z" w16du:dateUtc="2025-08-15T12:30:00Z">
                  <w:rPr>
                    <w:rFonts w:ascii="Cambria Math" w:hAnsi="Cambria Math"/>
                  </w:rPr>
                  <m:t>j</m:t>
                </w:ins>
              </m:r>
            </m:sub>
          </m:sSub>
          <m:r>
            <w:ins w:id="1359" w:author="Beath, Hamish R" w:date="2025-08-15T13:30:00Z" w16du:dateUtc="2025-08-15T12:30:00Z">
              <w:rPr>
                <w:rFonts w:ascii="Cambria Math" w:hAnsi="Cambria Math"/>
              </w:rPr>
              <m:t>(i)</m:t>
            </w:ins>
          </m:r>
          <m:r>
            <w:ins w:id="1360" w:author="Beath, Hamish R" w:date="2025-08-15T13:04:00Z" w16du:dateUtc="2025-08-15T12:04:00Z">
              <w:rPr>
                <w:rFonts w:ascii="Cambria Math" w:hAnsi="Cambria Math"/>
              </w:rPr>
              <m:t>=</m:t>
            </w:ins>
          </m:r>
          <m:func>
            <m:funcPr>
              <m:ctrlPr>
                <w:ins w:id="1361" w:author="Beath, Hamish R" w:date="2025-08-15T13:04:00Z" w16du:dateUtc="2025-08-15T12:04:00Z">
                  <w:rPr>
                    <w:rFonts w:ascii="Cambria Math" w:hAnsi="Cambria Math"/>
                  </w:rPr>
                </w:ins>
              </m:ctrlPr>
            </m:funcPr>
            <m:fName>
              <m:r>
                <m:rPr>
                  <m:sty m:val="p"/>
                </m:rPr>
                <w:rPr>
                  <w:rFonts w:ascii="Cambria Math" w:hAnsi="Cambria Math"/>
                </w:rPr>
                <m:t>exp</m:t>
              </m:r>
              <m:ctrlPr>
                <w:ins w:id="1362" w:author="Beath, Hamish R" w:date="2025-08-15T13:04:00Z" w16du:dateUtc="2025-08-15T12:04:00Z">
                  <w:rPr>
                    <w:rFonts w:ascii="Cambria Math" w:hAnsi="Cambria Math"/>
                    <w:i/>
                  </w:rPr>
                </w:ins>
              </m:ctrlPr>
            </m:fName>
            <m:e>
              <m:d>
                <m:dPr>
                  <m:begChr m:val="["/>
                  <m:endChr m:val="]"/>
                  <m:ctrlPr>
                    <w:ins w:id="1363" w:author="Beath, Hamish R" w:date="2025-08-15T13:04:00Z" w16du:dateUtc="2025-08-15T12:04:00Z">
                      <w:rPr>
                        <w:rFonts w:ascii="Cambria Math" w:hAnsi="Cambria Math"/>
                      </w:rPr>
                    </w:ins>
                  </m:ctrlPr>
                </m:dPr>
                <m:e>
                  <m:r>
                    <w:ins w:id="1364" w:author="Beath, Hamish R" w:date="2025-08-15T13:04:00Z" w16du:dateUtc="2025-08-15T12:04:00Z">
                      <w:rPr>
                        <w:rFonts w:ascii="Cambria Math" w:hAnsi="Cambria Math"/>
                      </w:rPr>
                      <m:t>-</m:t>
                    </w:ins>
                  </m:r>
                  <m:sSup>
                    <m:sSupPr>
                      <m:ctrlPr>
                        <w:ins w:id="1365" w:author="Beath, Hamish R" w:date="2025-08-15T13:04:00Z" w16du:dateUtc="2025-08-15T12:04:00Z">
                          <w:rPr>
                            <w:rFonts w:ascii="Cambria Math" w:hAnsi="Cambria Math"/>
                            <w:i/>
                          </w:rPr>
                        </w:ins>
                      </m:ctrlPr>
                    </m:sSupPr>
                    <m:e>
                      <m:d>
                        <m:dPr>
                          <m:ctrlPr>
                            <w:ins w:id="1366" w:author="Beath, Hamish R" w:date="2025-08-15T13:04:00Z" w16du:dateUtc="2025-08-15T12:04:00Z">
                              <w:rPr>
                                <w:rFonts w:ascii="Cambria Math" w:hAnsi="Cambria Math"/>
                              </w:rPr>
                            </w:ins>
                          </m:ctrlPr>
                        </m:dPr>
                        <m:e>
                          <m:acc>
                            <m:accPr>
                              <m:chr m:val="̃"/>
                              <m:ctrlPr>
                                <w:ins w:id="1367" w:author="Beath, Hamish R" w:date="2025-08-15T13:04:00Z" w16du:dateUtc="2025-08-15T12:04:00Z">
                                  <w:rPr>
                                    <w:rFonts w:ascii="Cambria Math" w:hAnsi="Cambria Math"/>
                                  </w:rPr>
                                </w:ins>
                              </m:ctrlPr>
                            </m:accPr>
                            <m:e>
                              <m:sSub>
                                <m:sSubPr>
                                  <m:ctrlPr>
                                    <w:ins w:id="1368" w:author="Beath, Hamish R" w:date="2025-08-15T13:04:00Z" w16du:dateUtc="2025-08-15T12:04:00Z">
                                      <w:rPr>
                                        <w:rFonts w:ascii="Cambria Math" w:hAnsi="Cambria Math"/>
                                        <w:i/>
                                      </w:rPr>
                                    </w:ins>
                                  </m:ctrlPr>
                                </m:sSubPr>
                                <m:e>
                                  <m:r>
                                    <w:ins w:id="1369" w:author="Beath, Hamish R" w:date="2025-08-15T13:04:00Z" w16du:dateUtc="2025-08-15T12:04:00Z">
                                      <w:rPr>
                                        <w:rFonts w:ascii="Cambria Math" w:hAnsi="Cambria Math"/>
                                      </w:rPr>
                                      <m:t>d</m:t>
                                    </w:ins>
                                  </m:r>
                                  <m:ctrlPr>
                                    <w:ins w:id="1370" w:author="Beath, Hamish R" w:date="2025-08-15T13:04:00Z" w16du:dateUtc="2025-08-15T12:04:00Z">
                                      <w:rPr>
                                        <w:rFonts w:ascii="Cambria Math" w:hAnsi="Cambria Math"/>
                                      </w:rPr>
                                    </w:ins>
                                  </m:ctrlPr>
                                </m:e>
                                <m:sub>
                                  <m:r>
                                    <w:ins w:id="1371" w:author="Beath, Hamish R" w:date="2025-08-15T13:04:00Z" w16du:dateUtc="2025-08-15T12:04:00Z">
                                      <w:rPr>
                                        <w:rFonts w:ascii="Cambria Math" w:hAnsi="Cambria Math"/>
                                      </w:rPr>
                                      <m:t>k,i</m:t>
                                    </w:ins>
                                  </m:r>
                                </m:sub>
                              </m:sSub>
                            </m:e>
                          </m:acc>
                          <m:ctrlPr>
                            <w:ins w:id="1372" w:author="Beath, Hamish R" w:date="2025-08-15T13:04:00Z" w16du:dateUtc="2025-08-15T12:04:00Z">
                              <w:rPr>
                                <w:rFonts w:ascii="Cambria Math" w:hAnsi="Cambria Math"/>
                                <w:i/>
                              </w:rPr>
                            </w:ins>
                          </m:ctrlPr>
                        </m:e>
                      </m:d>
                    </m:e>
                    <m:sup>
                      <m:r>
                        <w:ins w:id="1373" w:author="Beath, Hamish R" w:date="2025-08-15T13:04:00Z" w16du:dateUtc="2025-08-15T12:04:00Z">
                          <w:rPr>
                            <w:rFonts w:ascii="Cambria Math" w:hAnsi="Cambria Math"/>
                          </w:rPr>
                          <m:t>2</m:t>
                        </w:ins>
                      </m:r>
                    </m:sup>
                  </m:sSup>
                  <m:ctrlPr>
                    <w:ins w:id="1374" w:author="Beath, Hamish R" w:date="2025-08-15T13:04:00Z" w16du:dateUtc="2025-08-15T12:04:00Z">
                      <w:rPr>
                        <w:rFonts w:ascii="Cambria Math" w:hAnsi="Cambria Math"/>
                        <w:i/>
                      </w:rPr>
                    </w:ins>
                  </m:ctrlPr>
                </m:e>
              </m:d>
            </m:e>
          </m:func>
        </m:oMath>
      </m:oMathPara>
    </w:p>
    <w:p w14:paraId="0E6C813A" w14:textId="70B23D89" w:rsidR="004E5893" w:rsidDel="0006156C" w:rsidRDefault="002938B8" w:rsidP="006743FB">
      <w:pPr>
        <w:rPr>
          <w:del w:id="1375" w:author="Beath, Hamish R" w:date="2025-08-15T13:19:00Z" w16du:dateUtc="2025-08-15T12:19:00Z"/>
        </w:rPr>
      </w:pPr>
      <w:ins w:id="1376" w:author="Beath, Hamish R" w:date="2025-08-15T13:26:00Z" w16du:dateUtc="2025-08-15T12:26:00Z">
        <w:r>
          <w:t xml:space="preserve">This yields a weight of 1 when there is perfect agreement with the reference value. </w:t>
        </w:r>
      </w:ins>
      <w:ins w:id="1377" w:author="Beath, Hamish R" w:date="2025-08-15T14:48:00Z" w16du:dateUtc="2025-08-15T13:48:00Z">
        <w:r w:rsidR="00DF592E">
          <w:t>W</w:t>
        </w:r>
      </w:ins>
      <w:ins w:id="1378" w:author="Beath, Hamish R" w:date="2025-08-15T13:26:00Z" w16du:dateUtc="2025-08-15T12:26:00Z">
        <w:r>
          <w:t xml:space="preserve">e treat </w:t>
        </w:r>
        <w:r w:rsidR="00912F1C">
          <w:t>e</w:t>
        </w:r>
      </w:ins>
      <w:ins w:id="1379" w:author="Beath, Hamish R" w:date="2025-08-15T13:27:00Z" w16du:dateUtc="2025-08-15T12:27:00Z">
        <w:r w:rsidR="00912F1C">
          <w:t>ach criterion evenly</w:t>
        </w:r>
      </w:ins>
      <w:ins w:id="1380" w:author="Beath, Hamish R" w:date="2025-08-15T14:48:00Z" w16du:dateUtc="2025-08-15T13:48:00Z">
        <w:r w:rsidR="00DF592E">
          <w:t xml:space="preserve"> and</w:t>
        </w:r>
      </w:ins>
      <w:ins w:id="1381" w:author="Beath, Hamish R" w:date="2025-08-15T13:27:00Z" w16du:dateUtc="2025-08-15T12:27:00Z">
        <w:r w:rsidR="00912F1C">
          <w:t xml:space="preserve"> combining to give a single quality weighting: </w:t>
        </w:r>
      </w:ins>
    </w:p>
    <w:p w14:paraId="7DEFAA0A" w14:textId="77777777" w:rsidR="0006156C" w:rsidRDefault="0006156C" w:rsidP="00B70DCF">
      <w:pPr>
        <w:rPr>
          <w:ins w:id="1382" w:author="Beath, Hamish R" w:date="2025-08-15T15:14:00Z" w16du:dateUtc="2025-08-15T14:14:00Z"/>
        </w:rPr>
      </w:pPr>
    </w:p>
    <w:p w14:paraId="79431B08" w14:textId="576F6218" w:rsidR="00912F1C" w:rsidRDefault="0006156C" w:rsidP="006743FB">
      <w:pPr>
        <w:rPr>
          <w:ins w:id="1383" w:author="Beath, Hamish R" w:date="2025-08-15T13:34:00Z" w16du:dateUtc="2025-08-15T12:34:00Z"/>
        </w:rPr>
      </w:pPr>
      <m:oMathPara>
        <m:oMath>
          <m:r>
            <w:ins w:id="1384" w:author="Beath, Hamish R" w:date="2025-08-15T15:14:00Z" w16du:dateUtc="2025-08-15T14:14:00Z">
              <w:rPr>
                <w:rFonts w:ascii="Cambria Math" w:hAnsi="Cambria Math"/>
              </w:rPr>
              <m:t>Q</m:t>
            </w:ins>
          </m:r>
          <m:d>
            <m:dPr>
              <m:ctrlPr>
                <w:ins w:id="1385" w:author="Beath, Hamish R" w:date="2025-08-15T15:14:00Z" w16du:dateUtc="2025-08-15T14:14:00Z">
                  <w:rPr>
                    <w:rFonts w:ascii="Cambria Math" w:hAnsi="Cambria Math"/>
                    <w:i/>
                  </w:rPr>
                </w:ins>
              </m:ctrlPr>
            </m:dPr>
            <m:e>
              <m:r>
                <w:ins w:id="1386" w:author="Beath, Hamish R" w:date="2025-08-15T15:14:00Z" w16du:dateUtc="2025-08-15T14:14:00Z">
                  <w:rPr>
                    <w:rFonts w:ascii="Cambria Math" w:hAnsi="Cambria Math"/>
                  </w:rPr>
                  <m:t>i</m:t>
                </w:ins>
              </m:r>
            </m:e>
          </m:d>
          <m:r>
            <w:ins w:id="1387" w:author="Beath, Hamish R" w:date="2025-08-15T15:14:00Z" w16du:dateUtc="2025-08-15T14:14:00Z">
              <w:rPr>
                <w:rFonts w:ascii="Cambria Math" w:hAnsi="Cambria Math"/>
              </w:rPr>
              <m:t xml:space="preserve">= </m:t>
            </w:ins>
          </m:r>
          <m:nary>
            <m:naryPr>
              <m:chr m:val="∑"/>
              <m:limLoc m:val="undOvr"/>
              <m:supHide m:val="1"/>
              <m:ctrlPr>
                <w:ins w:id="1388" w:author="Beath, Hamish R" w:date="2025-08-15T15:14:00Z" w16du:dateUtc="2025-08-15T14:14:00Z">
                  <w:rPr>
                    <w:rFonts w:ascii="Cambria Math" w:hAnsi="Cambria Math"/>
                    <w:i/>
                  </w:rPr>
                </w:ins>
              </m:ctrlPr>
            </m:naryPr>
            <m:sub>
              <m:r>
                <w:ins w:id="1389" w:author="Beath, Hamish R" w:date="2025-08-15T15:14:00Z" w16du:dateUtc="2025-08-15T14:14:00Z">
                  <w:rPr>
                    <w:rFonts w:ascii="Cambria Math" w:hAnsi="Cambria Math"/>
                  </w:rPr>
                  <m:t>j</m:t>
                </w:ins>
              </m:r>
            </m:sub>
            <m:sup/>
            <m:e>
              <m:sSub>
                <m:sSubPr>
                  <m:ctrlPr>
                    <w:ins w:id="1390" w:author="Beath, Hamish R" w:date="2025-08-15T15:14:00Z" w16du:dateUtc="2025-08-15T14:14:00Z">
                      <w:rPr>
                        <w:rFonts w:ascii="Cambria Math" w:hAnsi="Cambria Math"/>
                        <w:i/>
                      </w:rPr>
                    </w:ins>
                  </m:ctrlPr>
                </m:sSubPr>
                <m:e>
                  <m:r>
                    <w:ins w:id="1391" w:author="Beath, Hamish R" w:date="2025-08-15T15:14:00Z" w16du:dateUtc="2025-08-15T14:14:00Z">
                      <w:rPr>
                        <w:rFonts w:ascii="Cambria Math" w:hAnsi="Cambria Math"/>
                      </w:rPr>
                      <m:t>w</m:t>
                    </w:ins>
                  </m:r>
                </m:e>
                <m:sub>
                  <m:r>
                    <w:ins w:id="1392" w:author="Beath, Hamish R" w:date="2025-08-15T15:15:00Z" w16du:dateUtc="2025-08-15T14:15:00Z">
                      <w:rPr>
                        <w:rFonts w:ascii="Cambria Math" w:hAnsi="Cambria Math"/>
                      </w:rPr>
                      <m:t>j</m:t>
                    </w:ins>
                  </m:r>
                </m:sub>
              </m:sSub>
              <m:r>
                <w:ins w:id="1393" w:author="Beath, Hamish R" w:date="2025-08-15T15:15:00Z" w16du:dateUtc="2025-08-15T14:15:00Z">
                  <w:rPr>
                    <w:rFonts w:ascii="Cambria Math" w:hAnsi="Cambria Math"/>
                  </w:rPr>
                  <m:t>(i)</m:t>
                </w:ins>
              </m:r>
            </m:e>
          </m:nary>
        </m:oMath>
      </m:oMathPara>
    </w:p>
    <w:p w14:paraId="2818F5E3" w14:textId="5F6BE91A" w:rsidR="007428B2" w:rsidRDefault="00B03904" w:rsidP="00B70DCF">
      <w:pPr>
        <w:rPr>
          <w:ins w:id="1394" w:author="Beath, Hamish R" w:date="2025-09-06T09:31:00Z" w16du:dateUtc="2025-09-06T08:31:00Z"/>
        </w:rPr>
      </w:pPr>
      <w:commentRangeStart w:id="1395"/>
      <w:ins w:id="1396" w:author="Beath, Hamish R" w:date="2025-08-24T13:50:00Z" w16du:dateUtc="2025-08-24T12:50:00Z">
        <w:r>
          <w:t>In our</w:t>
        </w:r>
      </w:ins>
      <w:ins w:id="1397" w:author="Beath, Hamish R" w:date="2025-08-24T13:51:00Z" w16du:dateUtc="2025-08-24T12:51:00Z">
        <w:r>
          <w:t xml:space="preserve"> </w:t>
        </w:r>
        <w:r w:rsidR="00C515A6">
          <w:t xml:space="preserve">application </w:t>
        </w:r>
        <w:r w:rsidR="00432A88">
          <w:t xml:space="preserve">of the weighting procedure, </w:t>
        </w:r>
      </w:ins>
      <w:ins w:id="1398" w:author="Beath, Hamish R" w:date="2025-09-06T09:31:00Z" w16du:dateUtc="2025-09-06T08:31:00Z">
        <w:r w:rsidR="007428B2">
          <w:t>we</w:t>
        </w:r>
        <w:r w:rsidR="00CF22E9">
          <w:t xml:space="preserve"> </w:t>
        </w:r>
      </w:ins>
      <w:ins w:id="1399" w:author="Beath, Hamish R" w:date="2025-09-06T09:32:00Z" w16du:dateUtc="2025-09-06T08:32:00Z">
        <w:r w:rsidR="00CF22E9">
          <w:t>apply it only to</w:t>
        </w:r>
      </w:ins>
      <w:ins w:id="1400" w:author="Beath, Hamish R" w:date="2025-08-24T13:51:00Z" w16du:dateUtc="2025-08-24T12:51:00Z">
        <w:r w:rsidR="00432A88">
          <w:t xml:space="preserve"> vetted scenarios </w:t>
        </w:r>
        <w:r w:rsidR="001C6C3F">
          <w:t>adhering to specific temperatur</w:t>
        </w:r>
        <w:r w:rsidR="00584F43">
          <w:t>e outcomes</w:t>
        </w:r>
      </w:ins>
      <w:ins w:id="1401" w:author="Beath, Hamish R" w:date="2025-09-06T09:32:00Z" w16du:dateUtc="2025-09-06T08:32:00Z">
        <w:r w:rsidR="00CF22E9">
          <w:t xml:space="preserve"> (see relevance weighting)</w:t>
        </w:r>
      </w:ins>
      <w:ins w:id="1402" w:author="Beath, Hamish R" w:date="2025-08-24T13:51:00Z" w16du:dateUtc="2025-08-24T12:51:00Z">
        <w:r w:rsidR="00584F43">
          <w:t xml:space="preserve">. In practice </w:t>
        </w:r>
      </w:ins>
      <w:ins w:id="1403" w:author="Beath, Hamish R" w:date="2025-08-24T13:52:00Z" w16du:dateUtc="2025-08-24T12:52:00Z">
        <w:r w:rsidR="00584F43">
          <w:t xml:space="preserve">we are </w:t>
        </w:r>
      </w:ins>
      <w:ins w:id="1404" w:author="Beath, Hamish R" w:date="2025-08-24T13:53:00Z" w16du:dateUtc="2025-08-24T12:53:00Z">
        <w:r w:rsidR="009B39E9">
          <w:t xml:space="preserve">therefore </w:t>
        </w:r>
      </w:ins>
      <w:ins w:id="1405" w:author="Beath, Hamish R" w:date="2025-08-24T13:52:00Z" w16du:dateUtc="2025-08-24T12:52:00Z">
        <w:r w:rsidR="00584F43">
          <w:t xml:space="preserve">only applying </w:t>
        </w:r>
      </w:ins>
      <w:ins w:id="1406" w:author="Beath, Hamish R" w:date="2025-08-24T13:53:00Z" w16du:dateUtc="2025-08-24T12:53:00Z">
        <w:r w:rsidR="0019118B">
          <w:t>it to scenarios that to meet other vetting criteri</w:t>
        </w:r>
      </w:ins>
      <w:ins w:id="1407" w:author="Beath, Hamish R" w:date="2025-09-05T13:54:00Z" w16du:dateUtc="2025-09-05T12:54:00Z">
        <w:r w:rsidR="00F57F63">
          <w:t>a</w:t>
        </w:r>
      </w:ins>
      <w:ins w:id="1408" w:author="Beath, Hamish R" w:date="2025-08-24T13:53:00Z" w16du:dateUtc="2025-08-24T12:53:00Z">
        <w:r w:rsidR="004B5889">
          <w:t xml:space="preserve"> </w:t>
        </w:r>
      </w:ins>
      <w:ins w:id="1409" w:author="Beath, Hamish R" w:date="2025-08-18T11:04:00Z" w16du:dateUtc="2025-08-18T10:04:00Z">
        <w:r w:rsidR="00727A55">
          <w:t xml:space="preserve">that do not provide </w:t>
        </w:r>
      </w:ins>
      <w:ins w:id="1410" w:author="Beath, Hamish R" w:date="2025-08-18T11:05:00Z" w16du:dateUtc="2025-08-18T10:05:00Z">
        <w:r w:rsidR="00727A55">
          <w:t>a</w:t>
        </w:r>
      </w:ins>
      <w:ins w:id="1411" w:author="Beath, Hamish R" w:date="2025-08-24T13:53:00Z" w16du:dateUtc="2025-08-24T12:53:00Z">
        <w:r w:rsidR="004B5889">
          <w:t>n acceptable</w:t>
        </w:r>
      </w:ins>
      <w:ins w:id="1412" w:author="Beath, Hamish R" w:date="2025-08-15T15:16:00Z" w16du:dateUtc="2025-08-15T14:16:00Z">
        <w:r w:rsidR="0006156C">
          <w:t xml:space="preserve"> range. </w:t>
        </w:r>
      </w:ins>
      <w:ins w:id="1413" w:author="Beath, Hamish R" w:date="2025-08-15T15:15:00Z" w16du:dateUtc="2025-08-15T14:15:00Z">
        <w:r w:rsidR="0006156C">
          <w:t xml:space="preserve"> </w:t>
        </w:r>
      </w:ins>
      <w:commentRangeEnd w:id="1395"/>
      <w:ins w:id="1414" w:author="Beath, Hamish R" w:date="2025-09-06T09:37:00Z" w16du:dateUtc="2025-09-06T08:37:00Z">
        <w:r w:rsidR="00CF22E9">
          <w:rPr>
            <w:rStyle w:val="CommentReference"/>
          </w:rPr>
          <w:commentReference w:id="1395"/>
        </w:r>
      </w:ins>
    </w:p>
    <w:p w14:paraId="5B319AE4" w14:textId="77777777" w:rsidR="007428B2" w:rsidRPr="004E5893" w:rsidRDefault="007428B2" w:rsidP="00B70DCF">
      <w:pPr>
        <w:rPr>
          <w:ins w:id="1415" w:author="Beath, Hamish R" w:date="2025-08-15T13:19:00Z" w16du:dateUtc="2025-08-15T12:19:00Z"/>
        </w:rPr>
      </w:pPr>
    </w:p>
    <w:p w14:paraId="18A74487" w14:textId="206E83F8" w:rsidR="0036151D" w:rsidRDefault="0036151D">
      <w:pPr>
        <w:pStyle w:val="Heading4"/>
        <w:rPr>
          <w:ins w:id="1416" w:author="Beath, Hamish R" w:date="2025-08-24T13:55:00Z" w16du:dateUtc="2025-08-24T12:55:00Z"/>
        </w:rPr>
        <w:pPrChange w:id="1417" w:author="Beath, Hamish R" w:date="2025-08-24T13:55:00Z" w16du:dateUtc="2025-08-24T12:55:00Z">
          <w:pPr/>
        </w:pPrChange>
      </w:pPr>
      <w:ins w:id="1418" w:author="Beath, Hamish R" w:date="2025-08-24T13:55:00Z" w16du:dateUtc="2025-08-24T12:55:00Z">
        <w:r>
          <w:t>Diversity Weighting</w:t>
        </w:r>
      </w:ins>
    </w:p>
    <w:p w14:paraId="47B695AA" w14:textId="5EB1A406" w:rsidR="006743FB" w:rsidRPr="001851EA" w:rsidRDefault="00965654" w:rsidP="006743FB">
      <w:r w:rsidRPr="001851EA">
        <w:lastRenderedPageBreak/>
        <w:t xml:space="preserve">Diversity weighting </w:t>
      </w:r>
      <w:r w:rsidRPr="001851EA">
        <w:rPr>
          <w:i/>
          <w:iCs/>
        </w:rPr>
        <w:t>D(</w:t>
      </w:r>
      <w:proofErr w:type="spellStart"/>
      <w:r w:rsidRPr="001851EA">
        <w:rPr>
          <w:i/>
          <w:iCs/>
        </w:rPr>
        <w:t>i</w:t>
      </w:r>
      <w:proofErr w:type="spellEnd"/>
      <w:r w:rsidRPr="001851EA">
        <w:rPr>
          <w:i/>
          <w:iCs/>
        </w:rPr>
        <w:t>)</w:t>
      </w:r>
      <w:r w:rsidRPr="001851EA">
        <w:t xml:space="preserve"> accounts for </w:t>
      </w:r>
      <w:r w:rsidR="00EE4148" w:rsidRPr="001851EA">
        <w:t>variations</w:t>
      </w:r>
      <w:r w:rsidR="00F70E8A" w:rsidRPr="001851EA">
        <w:t xml:space="preserve"> in 1</w:t>
      </w:r>
      <w:r w:rsidR="00EC7DD1" w:rsidRPr="001851EA">
        <w:t>5</w:t>
      </w:r>
      <w:r w:rsidR="00F70E8A" w:rsidRPr="001851EA">
        <w:t xml:space="preserve"> variables across</w:t>
      </w:r>
      <w:r w:rsidRPr="001851EA">
        <w:t xml:space="preserve"> </w:t>
      </w:r>
      <w:r w:rsidR="00457D5E" w:rsidRPr="001851EA">
        <w:t>four key dimensions (emissions, economy, mitigation strategy, and energy</w:t>
      </w:r>
      <w:r w:rsidR="00F70E8A" w:rsidRPr="001851EA">
        <w:t>, Methods Table 1)</w:t>
      </w:r>
      <w:r w:rsidR="00457D5E" w:rsidRPr="001851EA">
        <w:t xml:space="preserve">. </w:t>
      </w:r>
      <w:r w:rsidRPr="001851EA">
        <w:t>These 1</w:t>
      </w:r>
      <w:r w:rsidR="00267EF4" w:rsidRPr="001851EA">
        <w:t>5</w:t>
      </w:r>
      <w:r w:rsidRPr="001851EA">
        <w:t xml:space="preserve"> variables are </w:t>
      </w:r>
      <w:r w:rsidR="002426F9" w:rsidRPr="001851EA">
        <w:t xml:space="preserve">part of </w:t>
      </w:r>
      <w:r w:rsidRPr="001851EA">
        <w:t xml:space="preserve">the minimum data requirement for a scenario to be considered as part of the </w:t>
      </w:r>
      <w:r w:rsidR="002426F9" w:rsidRPr="001851EA">
        <w:t xml:space="preserve">IPCC AR6 </w:t>
      </w:r>
      <w:r w:rsidRPr="001851EA">
        <w:t>ensemble</w:t>
      </w:r>
      <w:r w:rsidR="002426F9" w:rsidRPr="001851EA">
        <w:t xml:space="preserve"> and therefore available </w:t>
      </w:r>
      <w:r w:rsidR="009E6FBC" w:rsidRPr="001851EA">
        <w:t>for each scenario</w:t>
      </w:r>
      <w:r w:rsidRPr="001851EA">
        <w:t xml:space="preserve">. The illustrative variable weights </w:t>
      </w:r>
      <w:r w:rsidRPr="001851EA">
        <w:rPr>
          <w:i/>
          <w:iCs/>
        </w:rPr>
        <w:t>b</w:t>
      </w:r>
      <w:r w:rsidRPr="001851EA">
        <w:rPr>
          <w:i/>
          <w:iCs/>
          <w:vertAlign w:val="subscript"/>
        </w:rPr>
        <w:t>n</w:t>
      </w:r>
      <w:r w:rsidRPr="001851EA">
        <w:t xml:space="preserve"> for each variable are a subjective choice and here chosen to put equal weights on each of the four </w:t>
      </w:r>
      <w:r w:rsidR="009E6FBC" w:rsidRPr="001851EA">
        <w:t>key dimensions</w:t>
      </w:r>
      <w:r w:rsidRPr="001851EA">
        <w:t xml:space="preserve">. Sub-weighting of the variables in each group attempts to limit the overall influence of variables that </w:t>
      </w:r>
      <w:r w:rsidR="005E0B46" w:rsidRPr="001851EA">
        <w:t xml:space="preserve">are similar in nature and </w:t>
      </w:r>
      <w:r w:rsidRPr="001851EA">
        <w:t xml:space="preserve">could bias the </w:t>
      </w:r>
      <w:proofErr w:type="gramStart"/>
      <w:r w:rsidRPr="001851EA">
        <w:t>total</w:t>
      </w:r>
      <w:r w:rsidR="00D37F30" w:rsidRPr="001851EA">
        <w:t>,</w:t>
      </w:r>
      <w:r w:rsidRPr="001851EA">
        <w:t xml:space="preserve"> or</w:t>
      </w:r>
      <w:proofErr w:type="gramEnd"/>
      <w:r w:rsidRPr="001851EA">
        <w:t xml:space="preserve"> put</w:t>
      </w:r>
      <w:r w:rsidR="009E6FBC" w:rsidRPr="001851EA">
        <w:t>s</w:t>
      </w:r>
      <w:r w:rsidRPr="001851EA">
        <w:t xml:space="preserve"> weight on more important variables. For example, in the Energy category, the </w:t>
      </w:r>
      <w:r w:rsidR="00744E14" w:rsidRPr="001851EA">
        <w:t xml:space="preserve">six </w:t>
      </w:r>
      <w:r w:rsidRPr="001851EA">
        <w:t>Primary Energy variables combined are worth the same as the single variable of Final Energy. In the Emissions category, the aggregate weighting of all non-CO</w:t>
      </w:r>
      <w:r w:rsidRPr="001851EA">
        <w:rPr>
          <w:vertAlign w:val="subscript"/>
        </w:rPr>
        <w:t>2</w:t>
      </w:r>
      <w:r w:rsidRPr="001851EA">
        <w:t xml:space="preserve"> emissions </w:t>
      </w:r>
      <w:r w:rsidR="009E6FBC" w:rsidRPr="001851EA">
        <w:t>variables</w:t>
      </w:r>
      <w:r w:rsidRPr="001851EA">
        <w:t xml:space="preserve"> equals that of CO</w:t>
      </w:r>
      <w:r w:rsidRPr="001851EA">
        <w:rPr>
          <w:vertAlign w:val="subscript"/>
        </w:rPr>
        <w:t>2</w:t>
      </w:r>
      <w:r w:rsidRPr="001851EA">
        <w:t>, recognising that CO</w:t>
      </w:r>
      <w:r w:rsidRPr="001851EA">
        <w:rPr>
          <w:vertAlign w:val="subscript"/>
        </w:rPr>
        <w:t>2</w:t>
      </w:r>
      <w:r w:rsidRPr="001851EA">
        <w:t xml:space="preserve"> </w:t>
      </w:r>
      <w:r w:rsidR="009E6FBC" w:rsidRPr="001851EA">
        <w:t>is</w:t>
      </w:r>
      <w:r w:rsidRPr="001851EA">
        <w:t xml:space="preserve"> the primary </w:t>
      </w:r>
      <w:r w:rsidR="009E6FBC" w:rsidRPr="001851EA">
        <w:t xml:space="preserve">anthropogenic </w:t>
      </w:r>
      <w:r w:rsidRPr="001851EA">
        <w:t>driver of climate change</w:t>
      </w:r>
      <w:r w:rsidR="009E6FBC" w:rsidRPr="001851EA">
        <w:fldChar w:fldCharType="begin"/>
      </w:r>
      <w:r w:rsidR="00004EF3">
        <w:instrText xml:space="preserve"> ADDIN ZOTERO_ITEM CSL_CITATION {"citationID":"dIR2WbeG","properties":{"formattedCitation":"\\super 37\\nosupersub{}","plainCitation":"37","noteIndex":0},"citationItems":[{"id":9253,"uris":["http://zotero.org/users/7044370/items/ISIKIZSV"],"itemData":{"id":9253,"type":"chapter","container-title":"Climate Change 2021: The Physical Science Basis. Contribution of Working Group I to the Sixth Assessment Report of the Intergovernmental Panel on Climate Change","event-place":"Cambridge, United Kingdom and New York, NY, USA","note":"type: Book Section\nDOI: 10.1017/9781009157896.001","page":"3−32","publisher":"Cambridge University Press","publisher-place":"Cambridge, United Kingdom and New York, NY, USA","title":"Summary for Policymakers","author":[{"literal":"IPCC"}],"editor":[{"family":"Masson-Delmotte","given":"V."},{"family":"Zhai","given":"P."},{"family":"Pirani","given":"A."},{"family":"Connors","given":"S.L."},{"family":"Péan","given":"C."},{"family":"Berger","given":"S."},{"family":"Caud","given":"N."},{"family":"Chen","given":"Y."},{"family":"Goldfarb","given":"L."},{"family":"Gomis","given":"M.I."},{"family":"Huang","given":"M."},{"family":"Leitzell","given":"K."},{"family":"Lonnoy","given":"E."},{"family":"Matthews","given":"J.B.R."},{"family":"Maycock","given":"T.K."},{"family":"Waterfield","given":"T."},{"family":"Yelekçi","given":"O."},{"family":"Yu","given":"R."},{"family":"Zhou","given":"B."}],"issued":{"date-parts":[["2021"]]}}}],"schema":"https://github.com/citation-style-language/schema/raw/master/csl-citation.json"} </w:instrText>
      </w:r>
      <w:r w:rsidR="009E6FBC" w:rsidRPr="001851EA">
        <w:fldChar w:fldCharType="separate"/>
      </w:r>
      <w:r w:rsidR="00004EF3" w:rsidRPr="00004EF3">
        <w:rPr>
          <w:rFonts w:ascii="Calibri" w:hAnsi="Calibri" w:cs="Calibri"/>
          <w:vertAlign w:val="superscript"/>
        </w:rPr>
        <w:t>37</w:t>
      </w:r>
      <w:r w:rsidR="009E6FBC" w:rsidRPr="001851EA">
        <w:fldChar w:fldCharType="end"/>
      </w:r>
      <w:r w:rsidRPr="001851EA">
        <w:t>.</w:t>
      </w:r>
    </w:p>
    <w:p w14:paraId="1F05B271" w14:textId="77777777" w:rsidR="00306AEC" w:rsidRDefault="00965654" w:rsidP="00F70E8A">
      <w:pPr>
        <w:rPr>
          <w:ins w:id="1419" w:author="Beath, Hamish R" w:date="2025-09-05T15:30:00Z" w16du:dateUtc="2025-09-05T14:30:00Z"/>
        </w:rPr>
      </w:pPr>
      <w:r w:rsidRPr="001851EA">
        <w:t>Although not applicable here, s</w:t>
      </w:r>
      <w:r w:rsidR="006743FB" w:rsidRPr="001851EA">
        <w:t xml:space="preserve">cenarios that do not report all variables can also be included by rescaling coefficients </w:t>
      </w:r>
      <w:r w:rsidR="006743FB" w:rsidRPr="001851EA">
        <w:rPr>
          <w:i/>
          <w:iCs/>
        </w:rPr>
        <w:t>b</w:t>
      </w:r>
      <w:r w:rsidR="006743FB" w:rsidRPr="001851EA">
        <w:rPr>
          <w:i/>
          <w:iCs/>
          <w:vertAlign w:val="subscript"/>
        </w:rPr>
        <w:t>n</w:t>
      </w:r>
      <w:r w:rsidR="006743FB" w:rsidRPr="001851EA">
        <w:t xml:space="preserve"> </w:t>
      </w:r>
      <w:r w:rsidRPr="001851EA">
        <w:t>for</w:t>
      </w:r>
      <w:r w:rsidR="006743FB" w:rsidRPr="001851EA">
        <w:t xml:space="preserve"> the variables that are </w:t>
      </w:r>
      <w:r w:rsidR="00964BE6" w:rsidRPr="001851EA">
        <w:t>available</w:t>
      </w:r>
      <w:r w:rsidR="006743FB" w:rsidRPr="001851EA">
        <w:t xml:space="preserve">. </w:t>
      </w:r>
      <w:r w:rsidRPr="001851EA">
        <w:t>This rescaling is first achieved</w:t>
      </w:r>
      <w:r w:rsidR="006743FB" w:rsidRPr="001851EA">
        <w:t xml:space="preserve"> within each variable group, </w:t>
      </w:r>
      <w:r w:rsidRPr="001851EA">
        <w:t xml:space="preserve">or across </w:t>
      </w:r>
      <w:r w:rsidR="006B257A" w:rsidRPr="001851EA">
        <w:t>all remaining groups if one variable group would end up having no reported variables.</w:t>
      </w:r>
      <w:r w:rsidR="006743FB" w:rsidRPr="001851EA">
        <w:t xml:space="preserve"> </w:t>
      </w:r>
      <w:r w:rsidR="006B257A" w:rsidRPr="001851EA">
        <w:t>T</w:t>
      </w:r>
      <w:r w:rsidR="006743FB" w:rsidRPr="001851EA">
        <w:t xml:space="preserve">he sum of </w:t>
      </w:r>
      <w:r w:rsidR="006743FB" w:rsidRPr="001851EA">
        <w:rPr>
          <w:i/>
          <w:iCs/>
        </w:rPr>
        <w:t>b</w:t>
      </w:r>
      <w:r w:rsidR="006743FB" w:rsidRPr="001851EA">
        <w:rPr>
          <w:i/>
          <w:iCs/>
          <w:vertAlign w:val="subscript"/>
        </w:rPr>
        <w:t>n</w:t>
      </w:r>
      <w:r w:rsidR="006743FB" w:rsidRPr="001851EA">
        <w:t xml:space="preserve"> is always unity. </w:t>
      </w:r>
    </w:p>
    <w:p w14:paraId="5DA77D89" w14:textId="73B33BF5" w:rsidR="0006156C" w:rsidRDefault="00686BA9" w:rsidP="00F70E8A">
      <w:pPr>
        <w:rPr>
          <w:ins w:id="1420" w:author="Beath, Hamish R" w:date="2025-08-15T15:21:00Z" w16du:dateUtc="2025-08-15T14:21:00Z"/>
        </w:rPr>
      </w:pPr>
      <w:ins w:id="1421" w:author="Beath, Hamish R" w:date="2025-08-26T18:23:00Z" w16du:dateUtc="2025-08-26T17:23:00Z">
        <w:r>
          <w:t>Acknowledging</w:t>
        </w:r>
      </w:ins>
      <w:ins w:id="1422" w:author="Beath, Hamish R" w:date="2025-08-15T15:23:00Z" w16du:dateUtc="2025-08-15T14:23:00Z">
        <w:r w:rsidR="00516F46">
          <w:t xml:space="preserve"> </w:t>
        </w:r>
      </w:ins>
      <w:ins w:id="1423" w:author="Beath, Hamish R" w:date="2025-09-05T15:30:00Z" w16du:dateUtc="2025-09-05T14:30:00Z">
        <w:r w:rsidR="00306AEC">
          <w:t>the</w:t>
        </w:r>
      </w:ins>
      <w:ins w:id="1424" w:author="Beath, Hamish R" w:date="2025-08-15T15:21:00Z" w16du:dateUtc="2025-08-15T14:21:00Z">
        <w:r w:rsidR="0006156C">
          <w:t xml:space="preserve"> subjectivity in our </w:t>
        </w:r>
      </w:ins>
      <w:ins w:id="1425" w:author="Beath, Hamish R" w:date="2025-08-15T15:22:00Z" w16du:dateUtc="2025-08-15T14:22:00Z">
        <w:r w:rsidR="0006156C">
          <w:t>variable weighting</w:t>
        </w:r>
      </w:ins>
      <w:ins w:id="1426" w:author="Beath, Hamish R" w:date="2025-09-05T15:29:00Z" w16du:dateUtc="2025-09-05T14:29:00Z">
        <w:r w:rsidR="00306AEC">
          <w:t>, w</w:t>
        </w:r>
      </w:ins>
      <w:ins w:id="1427" w:author="Beath, Hamish R" w:date="2025-08-15T15:27:00Z" w16du:dateUtc="2025-08-15T14:27:00Z">
        <w:r w:rsidR="00516F46">
          <w:t>e</w:t>
        </w:r>
      </w:ins>
      <w:ins w:id="1428" w:author="Beath, Hamish R" w:date="2025-09-05T15:29:00Z" w16du:dateUtc="2025-09-05T14:29:00Z">
        <w:r w:rsidR="00306AEC">
          <w:t xml:space="preserve"> </w:t>
        </w:r>
      </w:ins>
      <w:ins w:id="1429" w:author="Beath, Hamish R" w:date="2025-09-05T15:30:00Z" w16du:dateUtc="2025-09-05T14:30:00Z">
        <w:r w:rsidR="00306AEC">
          <w:t xml:space="preserve">also </w:t>
        </w:r>
      </w:ins>
      <w:ins w:id="1430" w:author="Beath, Hamish R" w:date="2025-09-05T15:29:00Z" w16du:dateUtc="2025-09-05T14:29:00Z">
        <w:r w:rsidR="00306AEC">
          <w:t xml:space="preserve">explored </w:t>
        </w:r>
      </w:ins>
      <w:ins w:id="1431" w:author="Beath, Hamish R" w:date="2025-08-15T15:27:00Z" w16du:dateUtc="2025-08-15T14:27:00Z">
        <w:r w:rsidR="00516F46">
          <w:t xml:space="preserve">using only energy variables, as well </w:t>
        </w:r>
      </w:ins>
      <w:ins w:id="1432" w:author="Beath, Hamish R" w:date="2025-09-05T15:30:00Z" w16du:dateUtc="2025-09-05T14:30:00Z">
        <w:r w:rsidR="00306AEC">
          <w:t>only</w:t>
        </w:r>
      </w:ins>
      <w:ins w:id="1433" w:author="Beath, Hamish R" w:date="2025-08-15T15:27:00Z" w16du:dateUtc="2025-08-15T14:27:00Z">
        <w:r w:rsidR="00516F46">
          <w:t xml:space="preserve"> emissions variables from our </w:t>
        </w:r>
        <w:r w:rsidR="00516F46" w:rsidRPr="00306AEC">
          <w:t>selection (Supplementary Results</w:t>
        </w:r>
      </w:ins>
      <w:ins w:id="1434" w:author="Beath, Hamish R" w:date="2025-09-05T15:29:00Z" w16du:dateUtc="2025-09-05T14:29:00Z">
        <w:r w:rsidR="00306AEC" w:rsidRPr="00306AEC">
          <w:rPr>
            <w:rPrChange w:id="1435" w:author="Beath, Hamish R" w:date="2025-09-05T15:29:00Z" w16du:dateUtc="2025-09-05T14:29:00Z">
              <w:rPr>
                <w:highlight w:val="yellow"/>
              </w:rPr>
            </w:rPrChange>
          </w:rPr>
          <w:t xml:space="preserve"> 2</w:t>
        </w:r>
      </w:ins>
      <w:ins w:id="1436" w:author="Beath, Hamish R" w:date="2025-08-15T15:27:00Z" w16du:dateUtc="2025-08-15T14:27:00Z">
        <w:r w:rsidR="00516F46" w:rsidRPr="00306AEC">
          <w:t>).</w:t>
        </w:r>
        <w:r w:rsidR="00516F46">
          <w:t xml:space="preserve"> </w:t>
        </w:r>
      </w:ins>
      <w:ins w:id="1437" w:author="Beath, Hamish R" w:date="2025-08-15T15:53:00Z" w16du:dateUtc="2025-08-15T14:53:00Z">
        <w:r w:rsidR="00612F0D">
          <w:t>T</w:t>
        </w:r>
      </w:ins>
      <w:ins w:id="1438" w:author="Beath, Hamish R" w:date="2025-08-15T15:28:00Z" w16du:dateUtc="2025-08-15T14:28:00Z">
        <w:r w:rsidR="00516F46">
          <w:t xml:space="preserve">o account for </w:t>
        </w:r>
      </w:ins>
      <w:ins w:id="1439" w:author="Beath, Hamish R" w:date="2025-08-15T15:29:00Z" w16du:dateUtc="2025-08-15T14:29:00Z">
        <w:r w:rsidR="00516F46">
          <w:t>correlation between variables, we adjusted our variable weights using a correlation matrix and hierarchical clustering</w:t>
        </w:r>
      </w:ins>
      <w:ins w:id="1440" w:author="Beath, Hamish R" w:date="2025-08-15T16:19:00Z" w16du:dateUtc="2025-08-15T15:19:00Z">
        <w:r w:rsidR="008059AE">
          <w:t xml:space="preserve"> </w:t>
        </w:r>
        <w:r w:rsidR="008059AE" w:rsidRPr="00B37514">
          <w:t xml:space="preserve">(Supplementary Methods </w:t>
        </w:r>
      </w:ins>
      <w:ins w:id="1441" w:author="Beath, Hamish R" w:date="2025-08-21T10:05:00Z" w16du:dateUtc="2025-08-21T09:05:00Z">
        <w:r w:rsidR="00B37514" w:rsidRPr="00B37514">
          <w:rPr>
            <w:rPrChange w:id="1442" w:author="Beath, Hamish R" w:date="2025-08-21T10:06:00Z" w16du:dateUtc="2025-08-21T09:06:00Z">
              <w:rPr>
                <w:highlight w:val="yellow"/>
              </w:rPr>
            </w:rPrChange>
          </w:rPr>
          <w:t>1</w:t>
        </w:r>
      </w:ins>
      <w:ins w:id="1443" w:author="Beath, Hamish R" w:date="2025-08-15T16:19:00Z" w16du:dateUtc="2025-08-15T15:19:00Z">
        <w:r w:rsidR="008059AE" w:rsidRPr="00B37514">
          <w:t>)</w:t>
        </w:r>
      </w:ins>
      <w:ins w:id="1444" w:author="Beath, Hamish R" w:date="2025-08-15T15:29:00Z" w16du:dateUtc="2025-08-15T14:29:00Z">
        <w:r w:rsidR="00516F46" w:rsidRPr="00B37514">
          <w:t>.</w:t>
        </w:r>
      </w:ins>
      <w:ins w:id="1445" w:author="Beath, Hamish R" w:date="2025-09-05T15:22:00Z" w16du:dateUtc="2025-09-05T14:22:00Z">
        <w:r w:rsidR="00637BCE">
          <w:t xml:space="preserve"> This results in a set of ‘correlation adjusted’ variable weights, with a reduced number of 8</w:t>
        </w:r>
      </w:ins>
      <w:ins w:id="1446" w:author="Beath, Hamish R" w:date="2025-09-05T15:31:00Z" w16du:dateUtc="2025-09-05T14:31:00Z">
        <w:r w:rsidR="00306AEC">
          <w:t xml:space="preserve"> variables</w:t>
        </w:r>
      </w:ins>
      <w:ins w:id="1447" w:author="Beath, Hamish R" w:date="2025-09-05T15:22:00Z" w16du:dateUtc="2025-09-05T14:22:00Z">
        <w:r w:rsidR="00637BCE">
          <w:t xml:space="preserve"> utilised followin</w:t>
        </w:r>
      </w:ins>
      <w:ins w:id="1448" w:author="Beath, Hamish R" w:date="2025-09-05T15:23:00Z" w16du:dateUtc="2025-09-05T14:23:00Z">
        <w:r w:rsidR="00637BCE">
          <w:t xml:space="preserve">g correlation assessment and clustering. </w:t>
        </w:r>
      </w:ins>
      <w:ins w:id="1449" w:author="Beath, Hamish R" w:date="2025-09-05T15:32:00Z" w16du:dateUtc="2025-09-05T14:32:00Z">
        <w:r w:rsidR="00306AEC">
          <w:t>W</w:t>
        </w:r>
      </w:ins>
      <w:ins w:id="1450" w:author="Beath, Hamish R" w:date="2025-09-05T15:28:00Z">
        <w:r w:rsidR="00306AEC" w:rsidRPr="00306AEC">
          <w:t>e adopt an even weighting across the variables as we preserve emphasis on originally higher weighted variables in selection of our representative cluster variables</w:t>
        </w:r>
      </w:ins>
      <w:ins w:id="1451" w:author="Beath, Hamish R" w:date="2025-09-05T15:28:00Z" w16du:dateUtc="2025-09-05T14:28:00Z">
        <w:r w:rsidR="00306AEC">
          <w:t xml:space="preserve"> (see Supplementary Methods 1</w:t>
        </w:r>
      </w:ins>
      <w:ins w:id="1452" w:author="Beath, Hamish R" w:date="2025-09-05T15:32:00Z" w16du:dateUtc="2025-09-05T14:32:00Z">
        <w:r w:rsidR="00306AEC">
          <w:t xml:space="preserve"> &amp;</w:t>
        </w:r>
      </w:ins>
      <w:ins w:id="1453" w:author="Beath, Hamish R" w:date="2025-09-05T15:28:00Z" w16du:dateUtc="2025-09-05T14:28:00Z">
        <w:r w:rsidR="00306AEC">
          <w:t xml:space="preserve"> Table 1)</w:t>
        </w:r>
      </w:ins>
      <w:ins w:id="1454" w:author="Beath, Hamish R" w:date="2025-09-05T15:32:00Z" w16du:dateUtc="2025-09-05T14:32:00Z">
        <w:r w:rsidR="00306AEC">
          <w:t>. We present our correlation adjusted weight</w:t>
        </w:r>
      </w:ins>
      <w:ins w:id="1455" w:author="Beath, Hamish R" w:date="2025-09-05T15:33:00Z" w16du:dateUtc="2025-09-05T14:33:00Z">
        <w:r w:rsidR="00306AEC">
          <w:t>s in the main paper but also show results from our full set of variables in Supplementary Results 2.</w:t>
        </w:r>
      </w:ins>
    </w:p>
    <w:p w14:paraId="47B695AB" w14:textId="240448C9" w:rsidR="00EC7DD1" w:rsidRPr="001851EA" w:rsidRDefault="00B37514" w:rsidP="00F70E8A">
      <w:ins w:id="1456" w:author="Beath, Hamish R" w:date="2025-08-21T10:08:00Z" w16du:dateUtc="2025-08-21T09:08:00Z">
        <w:r w:rsidRPr="00B37514">
          <w:rPr>
            <w:rPrChange w:id="1457" w:author="Beath, Hamish R" w:date="2025-08-21T10:09:00Z" w16du:dateUtc="2025-08-21T09:09:00Z">
              <w:rPr>
                <w:highlight w:val="yellow"/>
              </w:rPr>
            </w:rPrChange>
          </w:rPr>
          <w:t>Our</w:t>
        </w:r>
      </w:ins>
      <w:del w:id="1458" w:author="Beath, Hamish R" w:date="2025-08-21T10:08:00Z" w16du:dateUtc="2025-08-21T09:08:00Z">
        <w:r w:rsidR="006743FB" w:rsidRPr="00B37514" w:rsidDel="00B37514">
          <w:delText>The</w:delText>
        </w:r>
      </w:del>
      <w:r w:rsidR="006743FB" w:rsidRPr="00B37514">
        <w:t xml:space="preserve"> </w:t>
      </w:r>
      <w:ins w:id="1459" w:author="Beath, Hamish R" w:date="2025-08-21T10:11:00Z" w16du:dateUtc="2025-08-21T09:11:00Z">
        <w:r>
          <w:t xml:space="preserve">conceptual </w:t>
        </w:r>
      </w:ins>
      <w:r w:rsidR="006743FB" w:rsidRPr="00B37514">
        <w:t xml:space="preserve">choice of </w:t>
      </w:r>
      <w:proofErr w:type="spellStart"/>
      <w:r w:rsidR="006743FB" w:rsidRPr="00B37514">
        <w:rPr>
          <w:i/>
          <w:iCs/>
        </w:rPr>
        <w:t>σ</w:t>
      </w:r>
      <w:r w:rsidR="006743FB" w:rsidRPr="00B37514">
        <w:rPr>
          <w:i/>
          <w:iCs/>
          <w:vertAlign w:val="subscript"/>
        </w:rPr>
        <w:t>S,n</w:t>
      </w:r>
      <w:proofErr w:type="spellEnd"/>
      <w:r w:rsidR="006743FB" w:rsidRPr="00B37514">
        <w:t xml:space="preserve"> (radius of similarity) between two scenarios </w:t>
      </w:r>
      <w:del w:id="1460" w:author="Beath, Hamish R" w:date="2025-08-21T10:07:00Z" w16du:dateUtc="2025-08-21T09:07:00Z">
        <w:r w:rsidR="00532325" w:rsidRPr="00B37514" w:rsidDel="00B37514">
          <w:delText>depends on</w:delText>
        </w:r>
      </w:del>
      <w:ins w:id="1461" w:author="Beath, Hamish R" w:date="2025-08-21T10:08:00Z" w16du:dateUtc="2025-08-21T09:08:00Z">
        <w:r w:rsidRPr="00B37514">
          <w:rPr>
            <w:rPrChange w:id="1462" w:author="Beath, Hamish R" w:date="2025-08-21T10:09:00Z" w16du:dateUtc="2025-08-21T09:09:00Z">
              <w:rPr>
                <w:highlight w:val="yellow"/>
              </w:rPr>
            </w:rPrChange>
          </w:rPr>
          <w:t>is guided by</w:t>
        </w:r>
      </w:ins>
      <w:r w:rsidR="00532325" w:rsidRPr="00B37514">
        <w:t xml:space="preserve"> expert judgment and should be seen as an informed </w:t>
      </w:r>
      <w:r w:rsidR="003B39B4" w:rsidRPr="00B37514">
        <w:t xml:space="preserve">yet </w:t>
      </w:r>
      <w:r w:rsidR="00532325" w:rsidRPr="00B37514">
        <w:t xml:space="preserve">illustrative </w:t>
      </w:r>
      <w:r w:rsidR="003B39B4" w:rsidRPr="00B37514">
        <w:t xml:space="preserve">choice </w:t>
      </w:r>
      <w:r w:rsidR="00532325" w:rsidRPr="00B37514">
        <w:t xml:space="preserve">rather than a conclusive </w:t>
      </w:r>
      <w:r w:rsidR="003B39B4" w:rsidRPr="00B37514">
        <w:t>one</w:t>
      </w:r>
      <w:r w:rsidR="006743FB" w:rsidRPr="00B37514">
        <w:t>. We define</w:t>
      </w:r>
      <w:r w:rsidR="006743FB" w:rsidRPr="001851EA">
        <w:t xml:space="preserve"> </w:t>
      </w:r>
      <w:proofErr w:type="spellStart"/>
      <w:r w:rsidR="006743FB" w:rsidRPr="001851EA">
        <w:rPr>
          <w:i/>
          <w:iCs/>
        </w:rPr>
        <w:t>σ</w:t>
      </w:r>
      <w:r w:rsidR="006743FB" w:rsidRPr="001851EA">
        <w:rPr>
          <w:i/>
          <w:iCs/>
          <w:vertAlign w:val="subscript"/>
        </w:rPr>
        <w:t>S,n</w:t>
      </w:r>
      <w:proofErr w:type="spellEnd"/>
      <w:r w:rsidR="006743FB" w:rsidRPr="001851EA">
        <w:t xml:space="preserve"> as </w:t>
      </w:r>
      <w:del w:id="1463" w:author="Beath, Hamish R" w:date="2025-08-21T10:08:00Z" w16du:dateUtc="2025-08-21T09:08:00Z">
        <w:r w:rsidR="006743FB" w:rsidRPr="001851EA" w:rsidDel="00B37514">
          <w:delText xml:space="preserve">the lowest </w:delText>
        </w:r>
        <w:r w:rsidR="008E60CF" w:rsidRPr="001851EA" w:rsidDel="00B37514">
          <w:delText>root mean square</w:delText>
        </w:r>
        <w:r w:rsidR="006743FB" w:rsidRPr="001851EA" w:rsidDel="00B37514">
          <w:delText xml:space="preserve"> </w:delText>
        </w:r>
      </w:del>
      <w:ins w:id="1464" w:author="Beath, Hamish R" w:date="2025-08-21T10:08:00Z" w16du:dateUtc="2025-08-21T09:08:00Z">
        <w:r>
          <w:t>the</w:t>
        </w:r>
      </w:ins>
      <w:ins w:id="1465" w:author="Beath, Hamish R" w:date="2025-08-21T10:10:00Z" w16du:dateUtc="2025-08-21T09:10:00Z">
        <w:r>
          <w:t xml:space="preserve"> root mean square</w:t>
        </w:r>
      </w:ins>
      <w:ins w:id="1466" w:author="Beath, Hamish R" w:date="2025-08-21T10:08:00Z" w16du:dateUtc="2025-08-21T09:08:00Z">
        <w:r>
          <w:t xml:space="preserve"> </w:t>
        </w:r>
      </w:ins>
      <w:r w:rsidR="006743FB" w:rsidRPr="001851EA">
        <w:t xml:space="preserve">difference between different IAMs running the same SSP-RCP combination </w:t>
      </w:r>
      <w:r w:rsidR="00446612" w:rsidRPr="001851EA">
        <w:t>available from ref.</w:t>
      </w:r>
      <w:r w:rsidR="008E60CF" w:rsidRPr="001851EA">
        <w:t> </w:t>
      </w:r>
      <w:r w:rsidR="004F1E03" w:rsidRPr="001851EA">
        <w:fldChar w:fldCharType="begin"/>
      </w:r>
      <w:r w:rsidR="004F1E03" w:rsidRPr="001851EA">
        <w:instrText xml:space="preserve"> ADDIN ZOTERO_ITEM CSL_CITATION {"citationID":"CQFGYhke","properties":{"formattedCitation":"\\super 9\\nosupersub{}","plainCitation":"9","noteIndex":0},"citationItems":[{"id":3233,"uris":["http://zotero.org/users/7044370/items/8ELNKB63"],"itemData":{"id":3233,"type":"book","ISBN":"DOI: 10.22022/SR15/08-2018.15429","note":"DOI: 10.22022/SR15/08-2018.15429","publisher":"Integrated Assessment Modeling Consortium &amp; International Institute for Applied Systems Analysis","title":"IAMC 1.5°C Scenario Explorer and Data hosted by IIASA","URL":"https://data.ene.iiasa.ac.at/iamc-sr15-explorer","author":[{"family":"Huppmann","given":"Daniel"},{"family":"Kriegler","given":"Elmar"},{"family":"Krey","given":"Volker"},{"family":"Riahi","given":"Keywan"},{"family":"Rogelj","given":"Joeri"},{"family":"Rose","given":"Steven K."},{"family":"Weyant","given":"John"},{"family":"Bauer","given":"Nico"},{"family":"Bertram","given":"Christoph"},{"family":"Bosetti","given":"Valentina"},{"family":"Calvin","given":"Katherine"},{"family":"Doelman","given":"Jonathan"},{"family":"Drouet","given":"Laurent"},{"family":"Emmerling","given":"Johannes"},{"family":"Frank","given":"Stefan"},{"family":"Fujimori","given":"Shinichiro"},{"family":"Gernaat","given":"David"},{"family":"Grubler","given":"Arnulf"},{"family":"Guivarch","given":"Celine"},{"family":"Haigh","given":"Martin"},{"family":"Holz","given":"Christian"},{"family":"Iyer","given":"Gokul"},{"family":"Kato","given":"Etsushi"},{"family":"Keramidas","given":"Kimon"},{"family":"Kitous","given":"Alban"},{"family":"Leblanc","given":"Florian"},{"family":"Liu","given":"Jing-Yu"},{"family":"Löffler","given":"Konstantin"},{"family":"Luderer","given":"Gunnar"},{"family":"Marcucci","given":"Adriana"},{"family":"McCollum","given":"David"},{"family":"Mima","given":"Silvana"},{"family":"Popp","given":"Alexander"},{"family":"Sands","given":"Ronald D."},{"family":"Sano","given":"Fuminori"},{"family":"Strefler","given":"Jessica"},{"family":"Tsutsui","given":"Junichi"},{"family":"Van Vuuren","given":"Detlef"},{"family":"Vrontisi","given":"Zoi"},{"family":"Wise","given":"Marshall"},{"family":"Zhang","given":"Runsen"}],"issued":{"date-parts":[["2018"]]}}}],"schema":"https://github.com/citation-style-language/schema/raw/master/csl-citation.json"} </w:instrText>
      </w:r>
      <w:r w:rsidR="004F1E03" w:rsidRPr="001851EA">
        <w:fldChar w:fldCharType="separate"/>
      </w:r>
      <w:r w:rsidR="004F1E03" w:rsidRPr="001851EA">
        <w:rPr>
          <w:rFonts w:ascii="Calibri" w:hAnsi="Calibri" w:cs="Calibri"/>
        </w:rPr>
        <w:t>9</w:t>
      </w:r>
      <w:r w:rsidR="004F1E03" w:rsidRPr="001851EA">
        <w:fldChar w:fldCharType="end"/>
      </w:r>
      <w:r w:rsidR="006743FB" w:rsidRPr="001851EA">
        <w:t xml:space="preserve"> using 10-year timesteps from 2020 to 2100.</w:t>
      </w:r>
      <w:ins w:id="1467" w:author="Beath, Hamish R" w:date="2025-08-21T10:08:00Z" w16du:dateUtc="2025-08-21T09:08:00Z">
        <w:r>
          <w:t xml:space="preserve"> </w:t>
        </w:r>
      </w:ins>
      <w:r w:rsidR="006743FB" w:rsidRPr="001851EA">
        <w:t xml:space="preserve"> </w:t>
      </w:r>
      <w:moveToRangeStart w:id="1468" w:author="Beath, Hamish R" w:date="2025-08-21T10:14:00Z" w:name="move206663700"/>
      <w:moveTo w:id="1469" w:author="Beath, Hamish R" w:date="2025-08-21T10:14:00Z" w16du:dateUtc="2025-08-21T09:14:00Z">
        <w:r w:rsidRPr="001851EA">
          <w:t>This choice is made on the basis that two independent IAMs running the same scenario are structurally different yet subject to a set of common constraints (exogenously provided population and GDP projections, and year-2100 radiative forcing).</w:t>
        </w:r>
      </w:moveTo>
      <w:moveToRangeEnd w:id="1468"/>
      <w:ins w:id="1470" w:author="Beath, Hamish R" w:date="2025-08-21T10:14:00Z" w16du:dateUtc="2025-08-21T09:14:00Z">
        <w:r>
          <w:t xml:space="preserve"> </w:t>
        </w:r>
      </w:ins>
      <w:ins w:id="1471" w:author="Beath, Hamish R" w:date="2025-08-21T10:13:00Z" w16du:dateUtc="2025-08-21T09:13:00Z">
        <w:r>
          <w:t xml:space="preserve">We explore a range of values between the minimum and maximum of the SSP-RCP model differences, selecting a value </w:t>
        </w:r>
      </w:ins>
      <w:ins w:id="1472" w:author="Beath, Hamish R" w:date="2025-08-21T10:14:00Z" w16du:dateUtc="2025-08-21T09:14:00Z">
        <w:r>
          <w:t xml:space="preserve">that </w:t>
        </w:r>
      </w:ins>
      <w:ins w:id="1473" w:author="Beath, Hamish R" w:date="2025-09-06T11:01:00Z" w16du:dateUtc="2025-09-06T10:01:00Z">
        <w:r w:rsidR="00217325">
          <w:t>achieves a high</w:t>
        </w:r>
      </w:ins>
      <w:ins w:id="1474" w:author="Beath, Hamish R" w:date="2025-08-21T10:14:00Z" w16du:dateUtc="2025-08-21T09:14:00Z">
        <w:r>
          <w:t xml:space="preserve"> median spread in diversity weights across our variables</w:t>
        </w:r>
      </w:ins>
      <w:ins w:id="1475" w:author="Beath, Hamish R" w:date="2025-09-06T11:01:00Z" w16du:dateUtc="2025-09-06T10:01:00Z">
        <w:r w:rsidR="00217325">
          <w:t>, whilst</w:t>
        </w:r>
      </w:ins>
      <w:ins w:id="1476" w:author="Beath, Hamish R" w:date="2025-09-06T11:02:00Z" w16du:dateUtc="2025-09-06T10:02:00Z">
        <w:r w:rsidR="00217325">
          <w:t xml:space="preserve"> </w:t>
        </w:r>
      </w:ins>
      <w:ins w:id="1477" w:author="Beath, Hamish R" w:date="2025-09-06T11:07:00Z" w16du:dateUtc="2025-09-06T10:07:00Z">
        <w:r w:rsidR="00217325">
          <w:t>ensuring a relatively even impact across all variables</w:t>
        </w:r>
      </w:ins>
      <w:ins w:id="1478" w:author="Beath, Hamish R" w:date="2025-09-06T11:01:00Z" w16du:dateUtc="2025-09-06T10:01:00Z">
        <w:r w:rsidR="00217325">
          <w:t xml:space="preserve"> </w:t>
        </w:r>
      </w:ins>
      <w:ins w:id="1479" w:author="Beath, Hamish R" w:date="2025-08-21T10:14:00Z" w16du:dateUtc="2025-08-21T09:14:00Z">
        <w:r>
          <w:t xml:space="preserve"> (Supplem</w:t>
        </w:r>
      </w:ins>
      <w:ins w:id="1480" w:author="Beath, Hamish R" w:date="2025-08-21T10:15:00Z" w16du:dateUtc="2025-08-21T09:15:00Z">
        <w:r>
          <w:t xml:space="preserve">entary Results 2). </w:t>
        </w:r>
      </w:ins>
      <w:ins w:id="1481" w:author="Beath, Hamish R" w:date="2025-08-21T10:16:00Z" w16du:dateUtc="2025-08-21T09:16:00Z">
        <w:r>
          <w:t xml:space="preserve"> </w:t>
        </w:r>
      </w:ins>
      <w:moveFromRangeStart w:id="1482" w:author="Beath, Hamish R" w:date="2025-08-21T10:14:00Z" w:name="move206663700"/>
      <w:moveFrom w:id="1483" w:author="Beath, Hamish R" w:date="2025-08-21T10:14:00Z" w16du:dateUtc="2025-08-21T09:14:00Z">
        <w:r w:rsidR="006743FB" w:rsidRPr="009570B7" w:rsidDel="00B37514">
          <w:t xml:space="preserve">This choice is made on the basis that two independent IAMs running the same scenario are structurally different yet subject to a set of common constraints (exogenously provided population and GDP projections, and year-2100 radiative forcing). </w:t>
        </w:r>
      </w:moveFrom>
      <w:moveFromRangeEnd w:id="1482"/>
      <w:del w:id="1484" w:author="Beath, Hamish R" w:date="2025-08-21T10:15:00Z" w16du:dateUtc="2025-08-21T09:15:00Z">
        <w:r w:rsidR="006743FB" w:rsidRPr="009570B7" w:rsidDel="00B37514">
          <w:delText>We exclude</w:delText>
        </w:r>
      </w:del>
      <w:ins w:id="1485" w:author="Beath, Hamish R" w:date="2025-08-21T10:15:00Z" w16du:dateUtc="2025-08-21T09:15:00Z">
        <w:r w:rsidRPr="009570B7">
          <w:t xml:space="preserve">For </w:t>
        </w:r>
      </w:ins>
      <w:del w:id="1486" w:author="Beath, Hamish R" w:date="2025-08-21T10:15:00Z" w16du:dateUtc="2025-08-21T09:15:00Z">
        <w:r w:rsidR="006743FB" w:rsidRPr="009570B7" w:rsidDel="00B37514">
          <w:delText xml:space="preserve"> </w:delText>
        </w:r>
      </w:del>
      <w:r w:rsidR="006743FB" w:rsidRPr="009570B7">
        <w:t>no-policy, no-mitigation or “business-as-usual” scenarios</w:t>
      </w:r>
      <w:ins w:id="1487" w:author="Beath, Hamish R" w:date="2025-08-21T10:15:00Z" w16du:dateUtc="2025-08-21T09:15:00Z">
        <w:r w:rsidRPr="009570B7">
          <w:rPr>
            <w:rPrChange w:id="1488" w:author="Beath, Hamish R" w:date="2025-08-21T10:16:00Z" w16du:dateUtc="2025-08-21T09:16:00Z">
              <w:rPr>
                <w:highlight w:val="yellow"/>
              </w:rPr>
            </w:rPrChange>
          </w:rPr>
          <w:t>, we remove the Mitigation group variables</w:t>
        </w:r>
      </w:ins>
      <w:r w:rsidR="006743FB" w:rsidRPr="009570B7">
        <w:t xml:space="preserve"> from determining the distances of </w:t>
      </w:r>
      <w:proofErr w:type="spellStart"/>
      <w:r w:rsidR="00446612" w:rsidRPr="009570B7">
        <w:rPr>
          <w:i/>
          <w:iCs/>
        </w:rPr>
        <w:t>σ</w:t>
      </w:r>
      <w:r w:rsidR="00446612" w:rsidRPr="009570B7">
        <w:rPr>
          <w:i/>
          <w:iCs/>
          <w:vertAlign w:val="subscript"/>
        </w:rPr>
        <w:t>S,n</w:t>
      </w:r>
      <w:proofErr w:type="spellEnd"/>
      <w:r w:rsidR="00446612" w:rsidRPr="009570B7">
        <w:t xml:space="preserve"> </w:t>
      </w:r>
      <w:r w:rsidR="006743FB" w:rsidRPr="009570B7">
        <w:t xml:space="preserve">as </w:t>
      </w:r>
      <w:del w:id="1489" w:author="Beath, Hamish R" w:date="2025-08-21T10:15:00Z" w16du:dateUtc="2025-08-21T09:15:00Z">
        <w:r w:rsidR="006743FB" w:rsidRPr="009570B7" w:rsidDel="00B37514">
          <w:delText>the Mitigation group variables</w:delText>
        </w:r>
      </w:del>
      <w:ins w:id="1490" w:author="Beath, Hamish R" w:date="2025-08-21T10:15:00Z" w16du:dateUtc="2025-08-21T09:15:00Z">
        <w:r w:rsidRPr="009570B7">
          <w:rPr>
            <w:rPrChange w:id="1491" w:author="Beath, Hamish R" w:date="2025-08-21T10:16:00Z" w16du:dateUtc="2025-08-21T09:16:00Z">
              <w:rPr>
                <w:highlight w:val="yellow"/>
              </w:rPr>
            </w:rPrChange>
          </w:rPr>
          <w:t>these</w:t>
        </w:r>
      </w:ins>
      <w:r w:rsidR="006743FB" w:rsidRPr="009570B7">
        <w:t xml:space="preserve"> are zero </w:t>
      </w:r>
      <w:proofErr w:type="gramStart"/>
      <w:r w:rsidR="006743FB" w:rsidRPr="009570B7">
        <w:t>by definition in</w:t>
      </w:r>
      <w:proofErr w:type="gramEnd"/>
      <w:r w:rsidR="006743FB" w:rsidRPr="009570B7">
        <w:t xml:space="preserve"> these scenarios.</w:t>
      </w:r>
      <w:ins w:id="1492" w:author="Beath, Hamish R" w:date="2025-08-21T11:52:00Z" w16du:dateUtc="2025-08-21T10:52:00Z">
        <w:r w:rsidR="008E5F43">
          <w:t xml:space="preserve"> </w:t>
        </w:r>
      </w:ins>
    </w:p>
    <w:p w14:paraId="3742A9C6" w14:textId="402336A9" w:rsidR="00217325" w:rsidRDefault="00FB2217" w:rsidP="00217325">
      <w:pPr>
        <w:pStyle w:val="Heading4"/>
        <w:rPr>
          <w:ins w:id="1493" w:author="Beath, Hamish R" w:date="2025-09-06T11:08:00Z" w16du:dateUtc="2025-09-06T10:08:00Z"/>
        </w:rPr>
      </w:pPr>
      <w:ins w:id="1494" w:author="Beath, Hamish R" w:date="2025-09-06T11:19:00Z" w16du:dateUtc="2025-09-06T10:19:00Z">
        <w:r>
          <w:t xml:space="preserve">Calculation of weighted quantiles </w:t>
        </w:r>
      </w:ins>
    </w:p>
    <w:p w14:paraId="3066C337" w14:textId="69DBF0BC" w:rsidR="00FB2217" w:rsidRDefault="00FB2217" w:rsidP="00217325">
      <w:pPr>
        <w:rPr>
          <w:ins w:id="1495" w:author="Beath, Hamish R" w:date="2025-09-06T11:08:00Z" w16du:dateUtc="2025-09-06T10:08:00Z"/>
        </w:rPr>
      </w:pPr>
      <w:commentRangeStart w:id="1496"/>
      <w:ins w:id="1497" w:author="Beath, Hamish R" w:date="2025-09-06T11:13:00Z" w16du:dateUtc="2025-09-06T10:13:00Z">
        <w:r>
          <w:t>Quantiles</w:t>
        </w:r>
      </w:ins>
      <w:ins w:id="1498" w:author="Beath, Hamish R" w:date="2025-09-06T11:12:00Z" w16du:dateUtc="2025-09-06T10:12:00Z">
        <w:r>
          <w:t xml:space="preserve"> are calculated without interpolation. </w:t>
        </w:r>
      </w:ins>
      <w:ins w:id="1499" w:author="Beath, Hamish R" w:date="2025-09-06T11:13:00Z" w16du:dateUtc="2025-09-06T10:13:00Z">
        <w:r>
          <w:t>Reported quantile values are</w:t>
        </w:r>
      </w:ins>
      <w:ins w:id="1500" w:author="Beath, Hamish R" w:date="2025-09-06T11:12:00Z" w16du:dateUtc="2025-09-06T10:12:00Z">
        <w:r>
          <w:t xml:space="preserve"> the lowest scenario value</w:t>
        </w:r>
      </w:ins>
      <w:ins w:id="1501" w:author="Beath, Hamish R" w:date="2025-09-06T11:13:00Z" w16du:dateUtc="2025-09-06T10:13:00Z">
        <w:r>
          <w:t>s</w:t>
        </w:r>
      </w:ins>
      <w:ins w:id="1502" w:author="Beath, Hamish R" w:date="2025-09-06T11:12:00Z" w16du:dateUtc="2025-09-06T10:12:00Z">
        <w:r>
          <w:t xml:space="preserve"> equal to or above the </w:t>
        </w:r>
      </w:ins>
      <w:ins w:id="1503" w:author="Beath, Hamish R" w:date="2025-09-06T11:13:00Z" w16du:dateUtc="2025-09-06T10:13:00Z">
        <w:r>
          <w:t xml:space="preserve">quantile. </w:t>
        </w:r>
      </w:ins>
      <w:ins w:id="1504" w:author="Beath, Hamish R" w:date="2025-09-06T11:14:00Z" w16du:dateUtc="2025-09-06T10:14:00Z">
        <w:r>
          <w:t>When applying to weighted distributions, quantiles are calculated</w:t>
        </w:r>
      </w:ins>
      <w:ins w:id="1505" w:author="Beath, Hamish R" w:date="2025-09-06T11:16:00Z" w16du:dateUtc="2025-09-06T10:16:00Z">
        <w:r>
          <w:t xml:space="preserve"> using the same approach, but rather than scenarios having an equal weight in the distribution, </w:t>
        </w:r>
      </w:ins>
      <w:ins w:id="1506" w:author="Beath, Hamish R" w:date="2025-09-06T11:18:00Z" w16du:dateUtc="2025-09-06T10:18:00Z">
        <w:r>
          <w:t xml:space="preserve">scenarios contribute according to its assigned weight. </w:t>
        </w:r>
      </w:ins>
      <w:ins w:id="1507" w:author="Beath, Hamish R" w:date="2025-09-06T11:21:00Z" w16du:dateUtc="2025-09-06T10:21:00Z">
        <w:r w:rsidR="00011457">
          <w:t>Therefore,</w:t>
        </w:r>
      </w:ins>
      <w:ins w:id="1508" w:author="Beath, Hamish R" w:date="2025-09-06T11:18:00Z" w16du:dateUtc="2025-09-06T10:18:00Z">
        <w:r>
          <w:t xml:space="preserve"> the cumulative sum of weights is used to identify the quantile threshold.</w:t>
        </w:r>
      </w:ins>
      <w:ins w:id="1509" w:author="Beath, Hamish R" w:date="2025-09-06T11:22:00Z" w16du:dateUtc="2025-09-06T10:22:00Z">
        <w:r w:rsidR="00011457">
          <w:t xml:space="preserve"> </w:t>
        </w:r>
      </w:ins>
      <w:commentRangeEnd w:id="1496"/>
      <w:ins w:id="1510" w:author="Beath, Hamish R" w:date="2025-09-06T11:23:00Z" w16du:dateUtc="2025-09-06T10:23:00Z">
        <w:r w:rsidR="00011457">
          <w:rPr>
            <w:rStyle w:val="CommentReference"/>
          </w:rPr>
          <w:commentReference w:id="1496"/>
        </w:r>
      </w:ins>
    </w:p>
    <w:p w14:paraId="5724963D" w14:textId="77777777" w:rsidR="00217325" w:rsidRPr="00217325" w:rsidRDefault="00217325" w:rsidP="00217325">
      <w:pPr>
        <w:rPr>
          <w:ins w:id="1511" w:author="Beath, Hamish R" w:date="2025-09-06T11:08:00Z" w16du:dateUtc="2025-09-06T10:08:00Z"/>
        </w:rPr>
        <w:pPrChange w:id="1512" w:author="Beath, Hamish R" w:date="2025-09-06T11:08:00Z" w16du:dateUtc="2025-09-06T10:08:00Z">
          <w:pPr>
            <w:pStyle w:val="Heading4"/>
          </w:pPr>
        </w:pPrChange>
      </w:pPr>
    </w:p>
    <w:p w14:paraId="47B695AC" w14:textId="6F92AE8E" w:rsidR="00EC7DD1" w:rsidRPr="001851EA" w:rsidRDefault="00965654">
      <w:r w:rsidRPr="001851EA">
        <w:br w:type="page"/>
      </w:r>
    </w:p>
    <w:p w14:paraId="47B695AD" w14:textId="77777777" w:rsidR="00EC7DD1" w:rsidRPr="001851EA" w:rsidRDefault="00965654" w:rsidP="00EC7DD1">
      <w:r w:rsidRPr="001851EA">
        <w:rPr>
          <w:b/>
          <w:bCs/>
        </w:rPr>
        <w:lastRenderedPageBreak/>
        <w:t xml:space="preserve">Table 1 | </w:t>
      </w:r>
      <w:r w:rsidR="003C77F5" w:rsidRPr="001851EA">
        <w:rPr>
          <w:b/>
          <w:bCs/>
        </w:rPr>
        <w:t xml:space="preserve">Variable for estimation of scenario similarity or diversity. </w:t>
      </w:r>
      <w:r w:rsidRPr="001851EA">
        <w:t>The 15 variables used from the IPCC AR6 Database</w:t>
      </w:r>
      <w:r w:rsidR="003C77F5" w:rsidRPr="001851EA">
        <w:fldChar w:fldCharType="begin"/>
      </w:r>
      <w:r w:rsidR="003C77F5" w:rsidRPr="001851EA">
        <w:instrText xml:space="preserve"> ADDIN ZOTERO_ITEM CSL_CITATION {"citationID":"U9bW3Wqr","properties":{"formattedCitation":"\\super 10\\nosupersub{}","plainCitation":"10","noteIndex":0},"citationItems":[{"id":9000,"uris":["http://zotero.org/users/7044370/items/RHXJP6P5"],"itemData":{"id":9000,"type":"dataset","DOI":"10.5281/zenodo.5886912","language":"eng","publisher":"Zenodo","source":"Zenodo","title":"AR6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3C77F5" w:rsidRPr="001851EA">
        <w:fldChar w:fldCharType="separate"/>
      </w:r>
      <w:r w:rsidR="003C77F5" w:rsidRPr="001851EA">
        <w:rPr>
          <w:rFonts w:ascii="Calibri" w:hAnsi="Calibri" w:cs="Calibri"/>
          <w:vertAlign w:val="superscript"/>
        </w:rPr>
        <w:t>10</w:t>
      </w:r>
      <w:r w:rsidR="003C77F5" w:rsidRPr="001851EA">
        <w:fldChar w:fldCharType="end"/>
      </w:r>
      <w:r w:rsidRPr="001851EA">
        <w:t xml:space="preserve"> to determine the scenario similarity. For each variable the importance weighting </w:t>
      </w:r>
      <m:oMath>
        <m:sSub>
          <m:sSubPr>
            <m:ctrlPr>
              <w:ins w:id="1513" w:author="Beath, Hamish R" w:date="2025-05-22T19:43:00Z" w16du:dateUtc="2025-05-22T18:43:00Z">
                <w:rPr>
                  <w:rFonts w:ascii="Cambria Math" w:hAnsi="Cambria Math"/>
                  <w:i/>
                </w:rPr>
              </w:ins>
            </m:ctrlPr>
          </m:sSubPr>
          <m:e>
            <m:r>
              <w:rPr>
                <w:rFonts w:ascii="Cambria Math" w:hAnsi="Cambria Math"/>
              </w:rPr>
              <m:t>b</m:t>
            </m:r>
          </m:e>
          <m:sub>
            <m:r>
              <w:rPr>
                <w:rFonts w:ascii="Cambria Math" w:hAnsi="Cambria Math"/>
              </w:rPr>
              <m:t>n</m:t>
            </m:r>
          </m:sub>
        </m:sSub>
      </m:oMath>
      <w:r w:rsidRPr="001851EA">
        <w:t xml:space="preserve"> assigned to each is shown (eq</w:t>
      </w:r>
      <w:r w:rsidR="00A54CFC" w:rsidRPr="001851EA">
        <w:t>uation 6</w:t>
      </w:r>
      <w:r w:rsidRPr="001851EA">
        <w:t xml:space="preserve">) along with the </w:t>
      </w:r>
      <w:r w:rsidRPr="001851EA">
        <w:rPr>
          <w:i/>
          <w:iCs/>
        </w:rPr>
        <w:t xml:space="preserve">radius of </w:t>
      </w:r>
      <w:r w:rsidR="00A54CFC" w:rsidRPr="001851EA">
        <w:rPr>
          <w:i/>
          <w:iCs/>
        </w:rPr>
        <w:t xml:space="preserve">scenario </w:t>
      </w:r>
      <w:r w:rsidRPr="001851EA">
        <w:rPr>
          <w:i/>
          <w:iCs/>
        </w:rPr>
        <w:t xml:space="preserve">similarity </w:t>
      </w:r>
      <m:oMath>
        <m:sSub>
          <m:sSubPr>
            <m:ctrlPr>
              <w:ins w:id="1514" w:author="Beath, Hamish R" w:date="2025-05-22T19:43:00Z" w16du:dateUtc="2025-05-22T18:43:00Z">
                <w:rPr>
                  <w:rFonts w:ascii="Cambria Math" w:hAnsi="Cambria Math"/>
                  <w:i/>
                  <w:iCs/>
                </w:rPr>
              </w:ins>
            </m:ctrlPr>
          </m:sSubPr>
          <m:e>
            <m:r>
              <w:rPr>
                <w:rFonts w:ascii="Cambria Math" w:hAnsi="Cambria Math"/>
              </w:rPr>
              <m:t>σ</m:t>
            </m:r>
          </m:e>
          <m:sub>
            <m:r>
              <w:rPr>
                <w:rFonts w:ascii="Cambria Math" w:hAnsi="Cambria Math"/>
              </w:rPr>
              <m:t>S, n</m:t>
            </m:r>
          </m:sub>
        </m:sSub>
      </m:oMath>
      <w:r w:rsidRPr="001851EA">
        <w:rPr>
          <w:i/>
          <w:iCs/>
        </w:rPr>
        <w:t xml:space="preserve">. </w:t>
      </w:r>
      <w:r w:rsidRPr="001851EA">
        <w:t xml:space="preserve">The group that each variable applies to is shown, with each group having a total weight of 1/4. </w:t>
      </w:r>
      <w:r w:rsidRPr="001851EA">
        <w:rPr>
          <w:i/>
          <w:iCs/>
        </w:rPr>
        <w:t xml:space="preserve"> </w:t>
      </w:r>
    </w:p>
    <w:tbl>
      <w:tblPr>
        <w:tblStyle w:val="TableGrid"/>
        <w:tblW w:w="92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515" w:author="Beath, Hamish R" w:date="2025-08-21T11:59:00Z" w16du:dateUtc="2025-08-21T10:59:00Z">
          <w:tblPr>
            <w:tblStyle w:val="TableGrid"/>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690"/>
        <w:gridCol w:w="1699"/>
        <w:gridCol w:w="2124"/>
        <w:gridCol w:w="1699"/>
        <w:gridCol w:w="1060"/>
        <w:tblGridChange w:id="1516">
          <w:tblGrid>
            <w:gridCol w:w="2690"/>
            <w:gridCol w:w="996"/>
            <w:gridCol w:w="703"/>
            <w:gridCol w:w="431"/>
            <w:gridCol w:w="1134"/>
            <w:gridCol w:w="559"/>
            <w:gridCol w:w="1699"/>
            <w:gridCol w:w="10"/>
            <w:gridCol w:w="1050"/>
            <w:gridCol w:w="367"/>
          </w:tblGrid>
        </w:tblGridChange>
      </w:tblGrid>
      <w:tr w:rsidR="00786D99" w14:paraId="47B695B2" w14:textId="77777777" w:rsidTr="006F7E71">
        <w:trPr>
          <w:trHeight w:val="309"/>
          <w:trPrChange w:id="1517" w:author="Beath, Hamish R" w:date="2025-08-21T11:59:00Z" w16du:dateUtc="2025-08-21T10:59:00Z">
            <w:trPr>
              <w:trHeight w:val="309"/>
            </w:trPr>
          </w:trPrChange>
        </w:trPr>
        <w:tc>
          <w:tcPr>
            <w:tcW w:w="2694" w:type="dxa"/>
            <w:tcBorders>
              <w:bottom w:val="single" w:sz="2" w:space="0" w:color="auto"/>
              <w:right w:val="single" w:sz="4" w:space="0" w:color="auto"/>
            </w:tcBorders>
            <w:tcPrChange w:id="1518" w:author="Beath, Hamish R" w:date="2025-08-21T11:59:00Z" w16du:dateUtc="2025-08-21T10:59:00Z">
              <w:tcPr>
                <w:tcW w:w="3686" w:type="dxa"/>
                <w:gridSpan w:val="2"/>
                <w:tcBorders>
                  <w:bottom w:val="single" w:sz="2" w:space="0" w:color="auto"/>
                  <w:right w:val="single" w:sz="4" w:space="0" w:color="auto"/>
                </w:tcBorders>
              </w:tcPr>
            </w:tcPrChange>
          </w:tcPr>
          <w:p w14:paraId="47B695AE" w14:textId="77777777" w:rsidR="00786D99" w:rsidRPr="001851EA" w:rsidRDefault="00786D99" w:rsidP="00484A71">
            <w:pPr>
              <w:rPr>
                <w:b/>
                <w:bCs/>
              </w:rPr>
            </w:pPr>
            <w:r w:rsidRPr="001851EA">
              <w:rPr>
                <w:b/>
                <w:bCs/>
              </w:rPr>
              <w:t>Variable</w:t>
            </w:r>
          </w:p>
        </w:tc>
        <w:tc>
          <w:tcPr>
            <w:tcW w:w="1701" w:type="dxa"/>
            <w:tcBorders>
              <w:left w:val="single" w:sz="4" w:space="0" w:color="auto"/>
              <w:bottom w:val="single" w:sz="2" w:space="0" w:color="auto"/>
              <w:right w:val="single" w:sz="4" w:space="0" w:color="auto"/>
            </w:tcBorders>
            <w:tcPrChange w:id="1519" w:author="Beath, Hamish R" w:date="2025-08-21T11:59:00Z" w16du:dateUtc="2025-08-21T10:59:00Z">
              <w:tcPr>
                <w:tcW w:w="1134" w:type="dxa"/>
                <w:gridSpan w:val="2"/>
                <w:tcBorders>
                  <w:left w:val="single" w:sz="4" w:space="0" w:color="auto"/>
                  <w:bottom w:val="single" w:sz="2" w:space="0" w:color="auto"/>
                  <w:right w:val="single" w:sz="4" w:space="0" w:color="auto"/>
                </w:tcBorders>
              </w:tcPr>
            </w:tcPrChange>
          </w:tcPr>
          <w:p w14:paraId="47B695AF" w14:textId="6A8D05F0" w:rsidR="00786D99" w:rsidRPr="001851EA" w:rsidRDefault="00000000" w:rsidP="00484A71">
            <w:pPr>
              <w:rPr>
                <w:b/>
                <w:bCs/>
              </w:rPr>
            </w:pPr>
            <m:oMath>
              <m:sSub>
                <m:sSubPr>
                  <m:ctrlPr>
                    <w:ins w:id="1520" w:author="Beath, Hamish R" w:date="2025-05-22T19:43:00Z" w16du:dateUtc="2025-05-22T18:43:00Z">
                      <w:rPr>
                        <w:rFonts w:ascii="Cambria Math" w:hAnsi="Cambria Math"/>
                        <w:b/>
                        <w:bCs/>
                        <w:i/>
                      </w:rPr>
                    </w:ins>
                  </m:ctrlPr>
                </m:sSubPr>
                <m:e>
                  <m:r>
                    <m:rPr>
                      <m:sty m:val="bi"/>
                    </m:rPr>
                    <w:rPr>
                      <w:rFonts w:ascii="Cambria Math" w:hAnsi="Cambria Math"/>
                    </w:rPr>
                    <m:t>b</m:t>
                  </m:r>
                </m:e>
                <m:sub>
                  <m:r>
                    <m:rPr>
                      <m:sty m:val="bi"/>
                    </m:rPr>
                    <w:rPr>
                      <w:rFonts w:ascii="Cambria Math" w:hAnsi="Cambria Math"/>
                    </w:rPr>
                    <m:t>n</m:t>
                  </m:r>
                </m:sub>
              </m:sSub>
            </m:oMath>
            <w:ins w:id="1521" w:author="Beath, Hamish R" w:date="2025-08-20T09:35:00Z" w16du:dateUtc="2025-08-20T08:35:00Z">
              <w:r w:rsidR="00786D99">
                <w:rPr>
                  <w:b/>
                  <w:bCs/>
                </w:rPr>
                <w:t xml:space="preserve"> expert</w:t>
              </w:r>
            </w:ins>
          </w:p>
        </w:tc>
        <w:tc>
          <w:tcPr>
            <w:tcW w:w="2126" w:type="dxa"/>
            <w:tcBorders>
              <w:left w:val="single" w:sz="4" w:space="0" w:color="auto"/>
              <w:bottom w:val="single" w:sz="2" w:space="0" w:color="auto"/>
              <w:right w:val="single" w:sz="4" w:space="0" w:color="auto"/>
            </w:tcBorders>
            <w:tcPrChange w:id="1522" w:author="Beath, Hamish R" w:date="2025-08-21T11:59:00Z" w16du:dateUtc="2025-08-21T10:59:00Z">
              <w:tcPr>
                <w:tcW w:w="1134" w:type="dxa"/>
                <w:tcBorders>
                  <w:left w:val="single" w:sz="4" w:space="0" w:color="auto"/>
                  <w:bottom w:val="single" w:sz="2" w:space="0" w:color="auto"/>
                  <w:right w:val="single" w:sz="4" w:space="0" w:color="auto"/>
                </w:tcBorders>
              </w:tcPr>
            </w:tcPrChange>
          </w:tcPr>
          <w:p w14:paraId="29462727" w14:textId="32CAB49F" w:rsidR="00786D99" w:rsidRDefault="00000000">
            <w:pPr>
              <w:jc w:val="left"/>
              <w:rPr>
                <w:rFonts w:ascii="Calibri" w:eastAsia="Yu Mincho" w:hAnsi="Calibri" w:cs="Arial"/>
                <w:b/>
                <w:bCs/>
              </w:rPr>
              <w:pPrChange w:id="1523" w:author="Beath, Hamish R" w:date="2025-08-20T09:37:00Z" w16du:dateUtc="2025-08-20T08:37:00Z">
                <w:pPr/>
              </w:pPrChange>
            </w:pPr>
            <m:oMath>
              <m:sSub>
                <m:sSubPr>
                  <m:ctrlPr>
                    <w:ins w:id="1524" w:author="Beath, Hamish R" w:date="2025-08-20T09:36:00Z" w16du:dateUtc="2025-08-20T08:36:00Z">
                      <w:rPr>
                        <w:rFonts w:ascii="Cambria Math" w:hAnsi="Cambria Math"/>
                        <w:b/>
                        <w:bCs/>
                        <w:i/>
                      </w:rPr>
                    </w:ins>
                  </m:ctrlPr>
                </m:sSubPr>
                <m:e>
                  <m:r>
                    <w:ins w:id="1525" w:author="Beath, Hamish R" w:date="2025-08-20T09:36:00Z" w16du:dateUtc="2025-08-20T08:36:00Z">
                      <m:rPr>
                        <m:sty m:val="bi"/>
                      </m:rPr>
                      <w:rPr>
                        <w:rFonts w:ascii="Cambria Math" w:hAnsi="Cambria Math"/>
                      </w:rPr>
                      <m:t>b</m:t>
                    </w:ins>
                  </m:r>
                </m:e>
                <m:sub>
                  <m:r>
                    <w:ins w:id="1526" w:author="Beath, Hamish R" w:date="2025-08-20T09:36:00Z" w16du:dateUtc="2025-08-20T08:36:00Z">
                      <m:rPr>
                        <m:sty m:val="bi"/>
                      </m:rPr>
                      <w:rPr>
                        <w:rFonts w:ascii="Cambria Math" w:hAnsi="Cambria Math"/>
                      </w:rPr>
                      <m:t>n</m:t>
                    </w:ins>
                  </m:r>
                </m:sub>
              </m:sSub>
            </m:oMath>
            <w:ins w:id="1527" w:author="Beath, Hamish R" w:date="2025-08-20T09:36:00Z" w16du:dateUtc="2025-08-20T08:36:00Z">
              <w:r w:rsidR="00786D99">
                <w:rPr>
                  <w:b/>
                  <w:bCs/>
                </w:rPr>
                <w:t>correl</w:t>
              </w:r>
            </w:ins>
            <w:ins w:id="1528" w:author="Beath, Hamish R" w:date="2025-08-20T09:37:00Z" w16du:dateUtc="2025-08-20T08:37:00Z">
              <w:r w:rsidR="00786D99">
                <w:rPr>
                  <w:b/>
                  <w:bCs/>
                </w:rPr>
                <w:t xml:space="preserve">ation </w:t>
              </w:r>
            </w:ins>
            <w:ins w:id="1529" w:author="Beath, Hamish R" w:date="2025-08-20T09:36:00Z" w16du:dateUtc="2025-08-20T08:36:00Z">
              <w:r w:rsidR="00786D99">
                <w:rPr>
                  <w:b/>
                  <w:bCs/>
                </w:rPr>
                <w:t>adjusted</w:t>
              </w:r>
            </w:ins>
          </w:p>
        </w:tc>
        <w:commentRangeStart w:id="1530"/>
        <w:tc>
          <w:tcPr>
            <w:tcW w:w="1701" w:type="dxa"/>
            <w:tcBorders>
              <w:left w:val="single" w:sz="4" w:space="0" w:color="auto"/>
              <w:bottom w:val="single" w:sz="2" w:space="0" w:color="auto"/>
              <w:right w:val="single" w:sz="4" w:space="0" w:color="auto"/>
            </w:tcBorders>
            <w:tcPrChange w:id="1531" w:author="Beath, Hamish R" w:date="2025-08-21T11:59:00Z" w16du:dateUtc="2025-08-21T10:59:00Z">
              <w:tcPr>
                <w:tcW w:w="2268" w:type="dxa"/>
                <w:gridSpan w:val="3"/>
                <w:tcBorders>
                  <w:left w:val="single" w:sz="4" w:space="0" w:color="auto"/>
                  <w:bottom w:val="single" w:sz="2" w:space="0" w:color="auto"/>
                  <w:right w:val="single" w:sz="4" w:space="0" w:color="auto"/>
                </w:tcBorders>
              </w:tcPr>
            </w:tcPrChange>
          </w:tcPr>
          <w:p w14:paraId="47B695B0" w14:textId="46B85949" w:rsidR="00786D99" w:rsidRPr="001851EA" w:rsidRDefault="00000000" w:rsidP="00484A71">
            <w:pPr>
              <w:rPr>
                <w:b/>
                <w:bCs/>
              </w:rPr>
            </w:pPr>
            <m:oMathPara>
              <m:oMath>
                <m:sSub>
                  <m:sSubPr>
                    <m:ctrlPr>
                      <w:ins w:id="1532" w:author="Beath, Hamish R" w:date="2025-05-22T19:43:00Z" w16du:dateUtc="2025-05-22T18:43:00Z">
                        <w:rPr>
                          <w:rFonts w:ascii="Cambria Math" w:hAnsi="Cambria Math"/>
                          <w:b/>
                          <w:bCs/>
                          <w:i/>
                        </w:rPr>
                      </w:ins>
                    </m:ctrlPr>
                  </m:sSubPr>
                  <m:e>
                    <m:r>
                      <m:rPr>
                        <m:sty m:val="bi"/>
                      </m:rPr>
                      <w:rPr>
                        <w:rFonts w:ascii="Cambria Math" w:hAnsi="Cambria Math"/>
                      </w:rPr>
                      <m:t>σ</m:t>
                    </m:r>
                  </m:e>
                  <m:sub>
                    <m:r>
                      <m:rPr>
                        <m:sty m:val="bi"/>
                      </m:rPr>
                      <w:rPr>
                        <w:rFonts w:ascii="Cambria Math" w:hAnsi="Cambria Math"/>
                      </w:rPr>
                      <m:t>S, n</m:t>
                    </m:r>
                  </m:sub>
                </m:sSub>
                <w:commentRangeEnd w:id="1530"/>
                <m:r>
                  <w:ins w:id="1533" w:author="Beath, Hamish R" w:date="2025-08-21T12:00:00Z" w16du:dateUtc="2025-08-21T11:00:00Z">
                    <m:rPr>
                      <m:sty m:val="p"/>
                    </m:rPr>
                    <w:rPr>
                      <w:rStyle w:val="CommentReference"/>
                    </w:rPr>
                    <w:commentReference w:id="1530"/>
                  </w:ins>
                </m:r>
              </m:oMath>
            </m:oMathPara>
          </w:p>
        </w:tc>
        <w:tc>
          <w:tcPr>
            <w:tcW w:w="1050" w:type="dxa"/>
            <w:tcBorders>
              <w:left w:val="single" w:sz="4" w:space="0" w:color="auto"/>
              <w:bottom w:val="single" w:sz="2" w:space="0" w:color="auto"/>
            </w:tcBorders>
            <w:tcPrChange w:id="1534" w:author="Beath, Hamish R" w:date="2025-08-21T11:59:00Z" w16du:dateUtc="2025-08-21T10:59:00Z">
              <w:tcPr>
                <w:tcW w:w="1417" w:type="dxa"/>
                <w:gridSpan w:val="2"/>
                <w:tcBorders>
                  <w:left w:val="single" w:sz="4" w:space="0" w:color="auto"/>
                  <w:bottom w:val="single" w:sz="2" w:space="0" w:color="auto"/>
                </w:tcBorders>
              </w:tcPr>
            </w:tcPrChange>
          </w:tcPr>
          <w:p w14:paraId="47B695B1" w14:textId="77777777" w:rsidR="00786D99" w:rsidRPr="001851EA" w:rsidRDefault="00786D99" w:rsidP="00484A71">
            <w:pPr>
              <w:rPr>
                <w:b/>
                <w:bCs/>
              </w:rPr>
            </w:pPr>
            <w:r w:rsidRPr="001851EA">
              <w:rPr>
                <w:b/>
                <w:bCs/>
              </w:rPr>
              <w:t>Group</w:t>
            </w:r>
          </w:p>
        </w:tc>
      </w:tr>
      <w:tr w:rsidR="00786D99" w14:paraId="47B695B7" w14:textId="77777777" w:rsidTr="006F7E71">
        <w:trPr>
          <w:trHeight w:val="330"/>
          <w:trPrChange w:id="1535" w:author="Beath, Hamish R" w:date="2025-08-21T11:59:00Z" w16du:dateUtc="2025-08-21T10:59:00Z">
            <w:trPr>
              <w:trHeight w:val="330"/>
            </w:trPr>
          </w:trPrChange>
        </w:trPr>
        <w:tc>
          <w:tcPr>
            <w:tcW w:w="2694" w:type="dxa"/>
            <w:tcBorders>
              <w:top w:val="single" w:sz="2" w:space="0" w:color="auto"/>
              <w:right w:val="single" w:sz="4" w:space="0" w:color="auto"/>
            </w:tcBorders>
            <w:tcPrChange w:id="1536" w:author="Beath, Hamish R" w:date="2025-08-21T11:59:00Z" w16du:dateUtc="2025-08-21T10:59:00Z">
              <w:tcPr>
                <w:tcW w:w="3686" w:type="dxa"/>
                <w:gridSpan w:val="2"/>
                <w:tcBorders>
                  <w:top w:val="single" w:sz="2" w:space="0" w:color="auto"/>
                  <w:right w:val="single" w:sz="4" w:space="0" w:color="auto"/>
                </w:tcBorders>
              </w:tcPr>
            </w:tcPrChange>
          </w:tcPr>
          <w:p w14:paraId="47B695B3" w14:textId="77777777" w:rsidR="00786D99" w:rsidRPr="001851EA" w:rsidRDefault="00786D99" w:rsidP="00484A71">
            <w:pPr>
              <w:jc w:val="left"/>
            </w:pPr>
            <w:r w:rsidRPr="001851EA">
              <w:t>CO</w:t>
            </w:r>
            <w:r w:rsidRPr="001851EA">
              <w:rPr>
                <w:vertAlign w:val="subscript"/>
              </w:rPr>
              <w:t xml:space="preserve">2 </w:t>
            </w:r>
            <w:r w:rsidRPr="001851EA">
              <w:t>Emissions</w:t>
            </w:r>
          </w:p>
        </w:tc>
        <w:tc>
          <w:tcPr>
            <w:tcW w:w="1701" w:type="dxa"/>
            <w:tcBorders>
              <w:top w:val="single" w:sz="2" w:space="0" w:color="auto"/>
              <w:left w:val="single" w:sz="4" w:space="0" w:color="auto"/>
              <w:right w:val="single" w:sz="4" w:space="0" w:color="auto"/>
            </w:tcBorders>
            <w:tcPrChange w:id="1537" w:author="Beath, Hamish R" w:date="2025-08-21T11:59:00Z" w16du:dateUtc="2025-08-21T10:59:00Z">
              <w:tcPr>
                <w:tcW w:w="1134" w:type="dxa"/>
                <w:gridSpan w:val="2"/>
                <w:tcBorders>
                  <w:top w:val="single" w:sz="2" w:space="0" w:color="auto"/>
                  <w:left w:val="single" w:sz="4" w:space="0" w:color="auto"/>
                  <w:right w:val="single" w:sz="4" w:space="0" w:color="auto"/>
                </w:tcBorders>
              </w:tcPr>
            </w:tcPrChange>
          </w:tcPr>
          <w:p w14:paraId="47B695B4" w14:textId="77777777" w:rsidR="00786D99" w:rsidRPr="001851EA" w:rsidRDefault="00786D99" w:rsidP="00484A71">
            <w:r w:rsidRPr="001851EA">
              <w:t>1/8</w:t>
            </w:r>
          </w:p>
        </w:tc>
        <w:tc>
          <w:tcPr>
            <w:tcW w:w="2126" w:type="dxa"/>
            <w:tcBorders>
              <w:top w:val="single" w:sz="2" w:space="0" w:color="auto"/>
              <w:left w:val="single" w:sz="4" w:space="0" w:color="auto"/>
              <w:right w:val="single" w:sz="4" w:space="0" w:color="auto"/>
            </w:tcBorders>
            <w:tcPrChange w:id="1538" w:author="Beath, Hamish R" w:date="2025-08-21T11:59:00Z" w16du:dateUtc="2025-08-21T10:59:00Z">
              <w:tcPr>
                <w:tcW w:w="1134" w:type="dxa"/>
                <w:tcBorders>
                  <w:top w:val="single" w:sz="2" w:space="0" w:color="auto"/>
                  <w:left w:val="single" w:sz="4" w:space="0" w:color="auto"/>
                  <w:right w:val="single" w:sz="4" w:space="0" w:color="auto"/>
                </w:tcBorders>
              </w:tcPr>
            </w:tcPrChange>
          </w:tcPr>
          <w:p w14:paraId="01491CBE" w14:textId="577083F9" w:rsidR="00786D99" w:rsidRPr="001851EA" w:rsidRDefault="006A291A" w:rsidP="00484A71">
            <w:ins w:id="1539" w:author="Beath, Hamish R" w:date="2025-08-21T11:54:00Z" w16du:dateUtc="2025-08-21T10:54:00Z">
              <w:r>
                <w:t>1/8</w:t>
              </w:r>
            </w:ins>
          </w:p>
        </w:tc>
        <w:tc>
          <w:tcPr>
            <w:tcW w:w="1701" w:type="dxa"/>
            <w:tcBorders>
              <w:top w:val="single" w:sz="2" w:space="0" w:color="auto"/>
              <w:left w:val="single" w:sz="4" w:space="0" w:color="auto"/>
              <w:right w:val="single" w:sz="4" w:space="0" w:color="auto"/>
            </w:tcBorders>
            <w:tcPrChange w:id="1540" w:author="Beath, Hamish R" w:date="2025-08-21T11:59:00Z" w16du:dateUtc="2025-08-21T10:59:00Z">
              <w:tcPr>
                <w:tcW w:w="2268" w:type="dxa"/>
                <w:gridSpan w:val="3"/>
                <w:tcBorders>
                  <w:top w:val="single" w:sz="2" w:space="0" w:color="auto"/>
                  <w:left w:val="single" w:sz="4" w:space="0" w:color="auto"/>
                  <w:right w:val="single" w:sz="4" w:space="0" w:color="auto"/>
                </w:tcBorders>
              </w:tcPr>
            </w:tcPrChange>
          </w:tcPr>
          <w:p w14:paraId="47B695B5" w14:textId="14A5288E" w:rsidR="00786D99" w:rsidRPr="001851EA" w:rsidRDefault="00011457" w:rsidP="00484A71">
            <w:pPr>
              <w:rPr>
                <w:vertAlign w:val="superscript"/>
              </w:rPr>
            </w:pPr>
            <w:ins w:id="1541" w:author="Beath, Hamish R" w:date="2025-09-06T11:25:00Z" w16du:dateUtc="2025-09-06T10:25:00Z">
              <w:r>
                <w:t>2</w:t>
              </w:r>
            </w:ins>
            <w:del w:id="1542" w:author="Beath, Hamish R" w:date="2025-09-06T11:25:00Z" w16du:dateUtc="2025-09-06T10:25:00Z">
              <w:r w:rsidR="00786D99" w:rsidRPr="001851EA" w:rsidDel="00011457">
                <w:delText>1</w:delText>
              </w:r>
            </w:del>
            <w:r w:rsidR="00786D99" w:rsidRPr="001851EA">
              <w:t>.</w:t>
            </w:r>
            <w:ins w:id="1543" w:author="Beath, Hamish R" w:date="2025-09-06T11:25:00Z" w16du:dateUtc="2025-09-06T10:25:00Z">
              <w:r>
                <w:t>7</w:t>
              </w:r>
            </w:ins>
            <w:del w:id="1544" w:author="Beath, Hamish R" w:date="2025-09-06T11:25:00Z" w16du:dateUtc="2025-09-06T10:25:00Z">
              <w:r w:rsidR="00786D99" w:rsidRPr="001851EA" w:rsidDel="00011457">
                <w:delText>4</w:delText>
              </w:r>
            </w:del>
            <w:ins w:id="1545" w:author="Beath, Hamish R" w:date="2025-09-06T11:25:00Z" w16du:dateUtc="2025-09-06T10:25:00Z">
              <w:r>
                <w:t>5</w:t>
              </w:r>
            </w:ins>
            <w:del w:id="1546" w:author="Beath, Hamish R" w:date="2025-09-06T11:25:00Z" w16du:dateUtc="2025-09-06T10:25:00Z">
              <w:r w:rsidR="00786D99" w:rsidRPr="001851EA" w:rsidDel="00011457">
                <w:delText>2</w:delText>
              </w:r>
            </w:del>
            <w:r w:rsidR="00786D99" w:rsidRPr="001851EA">
              <w:t xml:space="preserve"> GtCO</w:t>
            </w:r>
            <w:r w:rsidR="00786D99" w:rsidRPr="001851EA">
              <w:rPr>
                <w:vertAlign w:val="subscript"/>
              </w:rPr>
              <w:t>2</w:t>
            </w:r>
            <w:r w:rsidR="00786D99" w:rsidRPr="001851EA">
              <w:t xml:space="preserve"> yr</w:t>
            </w:r>
            <w:r w:rsidR="00786D99" w:rsidRPr="001851EA">
              <w:rPr>
                <w:vertAlign w:val="superscript"/>
              </w:rPr>
              <w:t>-1</w:t>
            </w:r>
          </w:p>
        </w:tc>
        <w:tc>
          <w:tcPr>
            <w:tcW w:w="1050" w:type="dxa"/>
            <w:tcBorders>
              <w:top w:val="single" w:sz="2" w:space="0" w:color="auto"/>
              <w:left w:val="single" w:sz="4" w:space="0" w:color="auto"/>
            </w:tcBorders>
            <w:tcPrChange w:id="1547" w:author="Beath, Hamish R" w:date="2025-08-21T11:59:00Z" w16du:dateUtc="2025-08-21T10:59:00Z">
              <w:tcPr>
                <w:tcW w:w="1417" w:type="dxa"/>
                <w:gridSpan w:val="2"/>
                <w:tcBorders>
                  <w:top w:val="single" w:sz="2" w:space="0" w:color="auto"/>
                  <w:left w:val="single" w:sz="4" w:space="0" w:color="auto"/>
                </w:tcBorders>
              </w:tcPr>
            </w:tcPrChange>
          </w:tcPr>
          <w:p w14:paraId="47B695B6" w14:textId="77777777" w:rsidR="00786D99" w:rsidRPr="001851EA" w:rsidRDefault="00786D99" w:rsidP="00484A71">
            <w:r w:rsidRPr="001851EA">
              <w:t>Emissions</w:t>
            </w:r>
          </w:p>
        </w:tc>
      </w:tr>
      <w:tr w:rsidR="00786D99" w14:paraId="47B695BC" w14:textId="77777777" w:rsidTr="006F7E71">
        <w:trPr>
          <w:trHeight w:val="330"/>
          <w:trPrChange w:id="1548" w:author="Beath, Hamish R" w:date="2025-08-21T11:59:00Z" w16du:dateUtc="2025-08-21T10:59:00Z">
            <w:trPr>
              <w:trHeight w:val="330"/>
            </w:trPr>
          </w:trPrChange>
        </w:trPr>
        <w:tc>
          <w:tcPr>
            <w:tcW w:w="2694" w:type="dxa"/>
            <w:tcBorders>
              <w:right w:val="single" w:sz="4" w:space="0" w:color="auto"/>
            </w:tcBorders>
            <w:tcPrChange w:id="1549" w:author="Beath, Hamish R" w:date="2025-08-21T11:59:00Z" w16du:dateUtc="2025-08-21T10:59:00Z">
              <w:tcPr>
                <w:tcW w:w="3686" w:type="dxa"/>
                <w:gridSpan w:val="2"/>
                <w:tcBorders>
                  <w:right w:val="single" w:sz="4" w:space="0" w:color="auto"/>
                </w:tcBorders>
              </w:tcPr>
            </w:tcPrChange>
          </w:tcPr>
          <w:p w14:paraId="47B695B8" w14:textId="77777777" w:rsidR="00786D99" w:rsidRPr="001851EA" w:rsidRDefault="00786D99" w:rsidP="00484A71">
            <w:pPr>
              <w:jc w:val="left"/>
            </w:pPr>
            <w:r w:rsidRPr="001851EA">
              <w:t>CH</w:t>
            </w:r>
            <w:r w:rsidRPr="001851EA">
              <w:rPr>
                <w:vertAlign w:val="subscript"/>
              </w:rPr>
              <w:t>4</w:t>
            </w:r>
            <w:r w:rsidRPr="001851EA">
              <w:t xml:space="preserve"> Emissions</w:t>
            </w:r>
          </w:p>
        </w:tc>
        <w:tc>
          <w:tcPr>
            <w:tcW w:w="1701" w:type="dxa"/>
            <w:tcBorders>
              <w:left w:val="single" w:sz="4" w:space="0" w:color="auto"/>
              <w:right w:val="single" w:sz="4" w:space="0" w:color="auto"/>
            </w:tcBorders>
            <w:tcPrChange w:id="1550" w:author="Beath, Hamish R" w:date="2025-08-21T11:59:00Z" w16du:dateUtc="2025-08-21T10:59:00Z">
              <w:tcPr>
                <w:tcW w:w="1134" w:type="dxa"/>
                <w:gridSpan w:val="2"/>
                <w:tcBorders>
                  <w:left w:val="single" w:sz="4" w:space="0" w:color="auto"/>
                  <w:right w:val="single" w:sz="4" w:space="0" w:color="auto"/>
                </w:tcBorders>
              </w:tcPr>
            </w:tcPrChange>
          </w:tcPr>
          <w:p w14:paraId="47B695B9" w14:textId="77777777" w:rsidR="00786D99" w:rsidRPr="001851EA" w:rsidRDefault="00786D99" w:rsidP="00484A71">
            <w:r w:rsidRPr="001851EA">
              <w:t>1/24</w:t>
            </w:r>
          </w:p>
        </w:tc>
        <w:tc>
          <w:tcPr>
            <w:tcW w:w="2126" w:type="dxa"/>
            <w:tcBorders>
              <w:left w:val="single" w:sz="4" w:space="0" w:color="auto"/>
              <w:right w:val="single" w:sz="4" w:space="0" w:color="auto"/>
            </w:tcBorders>
            <w:tcPrChange w:id="1551" w:author="Beath, Hamish R" w:date="2025-08-21T11:59:00Z" w16du:dateUtc="2025-08-21T10:59:00Z">
              <w:tcPr>
                <w:tcW w:w="1134" w:type="dxa"/>
                <w:tcBorders>
                  <w:left w:val="single" w:sz="4" w:space="0" w:color="auto"/>
                  <w:right w:val="single" w:sz="4" w:space="0" w:color="auto"/>
                </w:tcBorders>
              </w:tcPr>
            </w:tcPrChange>
          </w:tcPr>
          <w:p w14:paraId="74096B2E" w14:textId="1EE0C3C0" w:rsidR="00786D99" w:rsidRPr="001851EA" w:rsidRDefault="006A291A" w:rsidP="00484A71">
            <w:ins w:id="1552" w:author="Beath, Hamish R" w:date="2025-08-21T11:54:00Z" w16du:dateUtc="2025-08-21T10:54:00Z">
              <w:r>
                <w:t>0</w:t>
              </w:r>
            </w:ins>
          </w:p>
        </w:tc>
        <w:tc>
          <w:tcPr>
            <w:tcW w:w="1701" w:type="dxa"/>
            <w:tcBorders>
              <w:left w:val="single" w:sz="4" w:space="0" w:color="auto"/>
              <w:right w:val="single" w:sz="4" w:space="0" w:color="auto"/>
            </w:tcBorders>
            <w:tcPrChange w:id="1553" w:author="Beath, Hamish R" w:date="2025-08-21T11:59:00Z" w16du:dateUtc="2025-08-21T10:59:00Z">
              <w:tcPr>
                <w:tcW w:w="2268" w:type="dxa"/>
                <w:gridSpan w:val="3"/>
                <w:tcBorders>
                  <w:left w:val="single" w:sz="4" w:space="0" w:color="auto"/>
                  <w:right w:val="single" w:sz="4" w:space="0" w:color="auto"/>
                </w:tcBorders>
              </w:tcPr>
            </w:tcPrChange>
          </w:tcPr>
          <w:p w14:paraId="47B695BA" w14:textId="5B7EE804" w:rsidR="00786D99" w:rsidRPr="001851EA" w:rsidRDefault="00011457" w:rsidP="00484A71">
            <w:ins w:id="1554" w:author="Beath, Hamish R" w:date="2025-09-06T11:25:00Z" w16du:dateUtc="2025-09-06T10:25:00Z">
              <w:r>
                <w:t>31</w:t>
              </w:r>
            </w:ins>
            <w:del w:id="1555" w:author="Beath, Hamish R" w:date="2025-09-06T11:25:00Z" w16du:dateUtc="2025-09-06T10:25:00Z">
              <w:r w:rsidR="00786D99" w:rsidRPr="001851EA" w:rsidDel="00011457">
                <w:delText>11</w:delText>
              </w:r>
            </w:del>
            <w:r w:rsidR="00786D99" w:rsidRPr="001851EA">
              <w:t>.</w:t>
            </w:r>
            <w:ins w:id="1556" w:author="Beath, Hamish R" w:date="2025-09-06T11:25:00Z" w16du:dateUtc="2025-09-06T10:25:00Z">
              <w:r>
                <w:t>2</w:t>
              </w:r>
            </w:ins>
            <w:del w:id="1557" w:author="Beath, Hamish R" w:date="2025-09-06T11:25:00Z" w16du:dateUtc="2025-09-06T10:25:00Z">
              <w:r w:rsidR="00786D99" w:rsidRPr="001851EA" w:rsidDel="00011457">
                <w:delText>6</w:delText>
              </w:r>
            </w:del>
            <w:r w:rsidR="00786D99" w:rsidRPr="001851EA">
              <w:t xml:space="preserve"> MtCH</w:t>
            </w:r>
            <w:r w:rsidR="00786D99" w:rsidRPr="001851EA">
              <w:rPr>
                <w:vertAlign w:val="subscript"/>
              </w:rPr>
              <w:t xml:space="preserve">4 </w:t>
            </w:r>
            <w:r w:rsidR="00786D99" w:rsidRPr="001851EA">
              <w:t>yr</w:t>
            </w:r>
            <w:r w:rsidR="00786D99" w:rsidRPr="001851EA">
              <w:rPr>
                <w:vertAlign w:val="superscript"/>
              </w:rPr>
              <w:t>-1</w:t>
            </w:r>
          </w:p>
        </w:tc>
        <w:tc>
          <w:tcPr>
            <w:tcW w:w="1050" w:type="dxa"/>
            <w:tcBorders>
              <w:left w:val="single" w:sz="4" w:space="0" w:color="auto"/>
            </w:tcBorders>
            <w:tcPrChange w:id="1558" w:author="Beath, Hamish R" w:date="2025-08-21T11:59:00Z" w16du:dateUtc="2025-08-21T10:59:00Z">
              <w:tcPr>
                <w:tcW w:w="1417" w:type="dxa"/>
                <w:gridSpan w:val="2"/>
                <w:tcBorders>
                  <w:left w:val="single" w:sz="4" w:space="0" w:color="auto"/>
                </w:tcBorders>
              </w:tcPr>
            </w:tcPrChange>
          </w:tcPr>
          <w:p w14:paraId="47B695BB" w14:textId="77777777" w:rsidR="00786D99" w:rsidRPr="001851EA" w:rsidRDefault="00786D99" w:rsidP="00484A71"/>
        </w:tc>
      </w:tr>
      <w:tr w:rsidR="00786D99" w14:paraId="47B695C1" w14:textId="77777777" w:rsidTr="006F7E71">
        <w:trPr>
          <w:trHeight w:val="330"/>
          <w:trPrChange w:id="1559" w:author="Beath, Hamish R" w:date="2025-08-21T11:59:00Z" w16du:dateUtc="2025-08-21T10:59:00Z">
            <w:trPr>
              <w:trHeight w:val="330"/>
            </w:trPr>
          </w:trPrChange>
        </w:trPr>
        <w:tc>
          <w:tcPr>
            <w:tcW w:w="2694" w:type="dxa"/>
            <w:tcBorders>
              <w:right w:val="single" w:sz="4" w:space="0" w:color="auto"/>
            </w:tcBorders>
            <w:tcPrChange w:id="1560" w:author="Beath, Hamish R" w:date="2025-08-21T11:59:00Z" w16du:dateUtc="2025-08-21T10:59:00Z">
              <w:tcPr>
                <w:tcW w:w="3686" w:type="dxa"/>
                <w:gridSpan w:val="2"/>
                <w:tcBorders>
                  <w:right w:val="single" w:sz="4" w:space="0" w:color="auto"/>
                </w:tcBorders>
              </w:tcPr>
            </w:tcPrChange>
          </w:tcPr>
          <w:p w14:paraId="47B695BD" w14:textId="77777777" w:rsidR="00786D99" w:rsidRPr="001851EA" w:rsidRDefault="00786D99" w:rsidP="00484A71">
            <w:pPr>
              <w:jc w:val="left"/>
            </w:pPr>
            <w:r w:rsidRPr="001851EA">
              <w:t>N</w:t>
            </w:r>
            <w:r w:rsidRPr="001851EA">
              <w:rPr>
                <w:vertAlign w:val="subscript"/>
              </w:rPr>
              <w:t>2</w:t>
            </w:r>
            <w:r w:rsidRPr="001851EA">
              <w:t>O Emissions</w:t>
            </w:r>
          </w:p>
        </w:tc>
        <w:tc>
          <w:tcPr>
            <w:tcW w:w="1701" w:type="dxa"/>
            <w:tcBorders>
              <w:left w:val="single" w:sz="4" w:space="0" w:color="auto"/>
              <w:right w:val="single" w:sz="4" w:space="0" w:color="auto"/>
            </w:tcBorders>
            <w:tcPrChange w:id="1561" w:author="Beath, Hamish R" w:date="2025-08-21T11:59:00Z" w16du:dateUtc="2025-08-21T10:59:00Z">
              <w:tcPr>
                <w:tcW w:w="1134" w:type="dxa"/>
                <w:gridSpan w:val="2"/>
                <w:tcBorders>
                  <w:left w:val="single" w:sz="4" w:space="0" w:color="auto"/>
                  <w:right w:val="single" w:sz="4" w:space="0" w:color="auto"/>
                </w:tcBorders>
              </w:tcPr>
            </w:tcPrChange>
          </w:tcPr>
          <w:p w14:paraId="47B695BE" w14:textId="77777777" w:rsidR="00786D99" w:rsidRPr="001851EA" w:rsidRDefault="00786D99" w:rsidP="00484A71">
            <w:r w:rsidRPr="001851EA">
              <w:t>1/24</w:t>
            </w:r>
          </w:p>
        </w:tc>
        <w:tc>
          <w:tcPr>
            <w:tcW w:w="2126" w:type="dxa"/>
            <w:tcBorders>
              <w:left w:val="single" w:sz="4" w:space="0" w:color="auto"/>
              <w:right w:val="single" w:sz="4" w:space="0" w:color="auto"/>
            </w:tcBorders>
            <w:tcPrChange w:id="1562" w:author="Beath, Hamish R" w:date="2025-08-21T11:59:00Z" w16du:dateUtc="2025-08-21T10:59:00Z">
              <w:tcPr>
                <w:tcW w:w="1134" w:type="dxa"/>
                <w:tcBorders>
                  <w:left w:val="single" w:sz="4" w:space="0" w:color="auto"/>
                  <w:right w:val="single" w:sz="4" w:space="0" w:color="auto"/>
                </w:tcBorders>
              </w:tcPr>
            </w:tcPrChange>
          </w:tcPr>
          <w:p w14:paraId="4A1E7453" w14:textId="703A7ED1" w:rsidR="00786D99" w:rsidRPr="001851EA" w:rsidRDefault="00B45150" w:rsidP="00484A71">
            <w:ins w:id="1563" w:author="Beath, Hamish R" w:date="2025-08-21T11:54:00Z" w16du:dateUtc="2025-08-21T10:54:00Z">
              <w:r>
                <w:t>1/8</w:t>
              </w:r>
            </w:ins>
          </w:p>
        </w:tc>
        <w:tc>
          <w:tcPr>
            <w:tcW w:w="1701" w:type="dxa"/>
            <w:tcBorders>
              <w:left w:val="single" w:sz="4" w:space="0" w:color="auto"/>
              <w:right w:val="single" w:sz="4" w:space="0" w:color="auto"/>
            </w:tcBorders>
            <w:tcPrChange w:id="1564" w:author="Beath, Hamish R" w:date="2025-08-21T11:59:00Z" w16du:dateUtc="2025-08-21T10:59:00Z">
              <w:tcPr>
                <w:tcW w:w="2268" w:type="dxa"/>
                <w:gridSpan w:val="3"/>
                <w:tcBorders>
                  <w:left w:val="single" w:sz="4" w:space="0" w:color="auto"/>
                  <w:right w:val="single" w:sz="4" w:space="0" w:color="auto"/>
                </w:tcBorders>
              </w:tcPr>
            </w:tcPrChange>
          </w:tcPr>
          <w:p w14:paraId="47B695BF" w14:textId="4264FC85" w:rsidR="00786D99" w:rsidRPr="001851EA" w:rsidRDefault="00786D99" w:rsidP="00484A71">
            <w:pPr>
              <w:rPr>
                <w:vertAlign w:val="superscript"/>
              </w:rPr>
            </w:pPr>
            <w:r w:rsidRPr="001851EA">
              <w:t>0.</w:t>
            </w:r>
            <w:del w:id="1565" w:author="Beath, Hamish R" w:date="2025-09-06T11:26:00Z" w16du:dateUtc="2025-09-06T10:26:00Z">
              <w:r w:rsidRPr="001851EA" w:rsidDel="00011457">
                <w:delText xml:space="preserve">301 </w:delText>
              </w:r>
            </w:del>
            <w:ins w:id="1566" w:author="Beath, Hamish R" w:date="2025-09-06T11:26:00Z" w16du:dateUtc="2025-09-06T10:26:00Z">
              <w:r w:rsidR="00011457">
                <w:t>898</w:t>
              </w:r>
              <w:r w:rsidR="00011457" w:rsidRPr="001851EA">
                <w:t xml:space="preserve"> </w:t>
              </w:r>
            </w:ins>
            <w:r w:rsidRPr="001851EA">
              <w:t>MtN</w:t>
            </w:r>
            <w:r w:rsidRPr="001851EA">
              <w:rPr>
                <w:vertAlign w:val="subscript"/>
              </w:rPr>
              <w:t>2</w:t>
            </w:r>
            <w:r w:rsidRPr="001851EA">
              <w:t>O yr</w:t>
            </w:r>
            <w:r w:rsidRPr="001851EA">
              <w:rPr>
                <w:vertAlign w:val="superscript"/>
              </w:rPr>
              <w:t>-1</w:t>
            </w:r>
          </w:p>
        </w:tc>
        <w:tc>
          <w:tcPr>
            <w:tcW w:w="1050" w:type="dxa"/>
            <w:tcBorders>
              <w:left w:val="single" w:sz="4" w:space="0" w:color="auto"/>
            </w:tcBorders>
            <w:tcPrChange w:id="1567" w:author="Beath, Hamish R" w:date="2025-08-21T11:59:00Z" w16du:dateUtc="2025-08-21T10:59:00Z">
              <w:tcPr>
                <w:tcW w:w="1417" w:type="dxa"/>
                <w:gridSpan w:val="2"/>
                <w:tcBorders>
                  <w:left w:val="single" w:sz="4" w:space="0" w:color="auto"/>
                </w:tcBorders>
              </w:tcPr>
            </w:tcPrChange>
          </w:tcPr>
          <w:p w14:paraId="47B695C0" w14:textId="77777777" w:rsidR="00786D99" w:rsidRPr="001851EA" w:rsidRDefault="00786D99" w:rsidP="00484A71"/>
        </w:tc>
      </w:tr>
      <w:tr w:rsidR="00786D99" w14:paraId="47B695C6" w14:textId="77777777" w:rsidTr="006F7E71">
        <w:trPr>
          <w:trHeight w:val="315"/>
          <w:trPrChange w:id="1568" w:author="Beath, Hamish R" w:date="2025-08-21T11:59:00Z" w16du:dateUtc="2025-08-21T10:59:00Z">
            <w:trPr>
              <w:trHeight w:val="315"/>
            </w:trPr>
          </w:trPrChange>
        </w:trPr>
        <w:tc>
          <w:tcPr>
            <w:tcW w:w="2694" w:type="dxa"/>
            <w:tcBorders>
              <w:bottom w:val="single" w:sz="2" w:space="0" w:color="auto"/>
              <w:right w:val="single" w:sz="4" w:space="0" w:color="auto"/>
            </w:tcBorders>
            <w:tcPrChange w:id="1569" w:author="Beath, Hamish R" w:date="2025-08-21T11:59:00Z" w16du:dateUtc="2025-08-21T10:59:00Z">
              <w:tcPr>
                <w:tcW w:w="3686" w:type="dxa"/>
                <w:gridSpan w:val="2"/>
                <w:tcBorders>
                  <w:bottom w:val="single" w:sz="2" w:space="0" w:color="auto"/>
                  <w:right w:val="single" w:sz="4" w:space="0" w:color="auto"/>
                </w:tcBorders>
              </w:tcPr>
            </w:tcPrChange>
          </w:tcPr>
          <w:p w14:paraId="47B695C2" w14:textId="77777777" w:rsidR="00786D99" w:rsidRPr="001851EA" w:rsidRDefault="00786D99" w:rsidP="00484A71">
            <w:pPr>
              <w:jc w:val="left"/>
            </w:pPr>
            <w:r w:rsidRPr="001851EA">
              <w:t>Sulphur Emissions</w:t>
            </w:r>
          </w:p>
        </w:tc>
        <w:tc>
          <w:tcPr>
            <w:tcW w:w="1701" w:type="dxa"/>
            <w:tcBorders>
              <w:left w:val="single" w:sz="4" w:space="0" w:color="auto"/>
              <w:bottom w:val="single" w:sz="2" w:space="0" w:color="auto"/>
              <w:right w:val="single" w:sz="4" w:space="0" w:color="auto"/>
            </w:tcBorders>
            <w:tcPrChange w:id="1570" w:author="Beath, Hamish R" w:date="2025-08-21T11:59:00Z" w16du:dateUtc="2025-08-21T10:59:00Z">
              <w:tcPr>
                <w:tcW w:w="1134" w:type="dxa"/>
                <w:gridSpan w:val="2"/>
                <w:tcBorders>
                  <w:left w:val="single" w:sz="4" w:space="0" w:color="auto"/>
                  <w:bottom w:val="single" w:sz="2" w:space="0" w:color="auto"/>
                  <w:right w:val="single" w:sz="4" w:space="0" w:color="auto"/>
                </w:tcBorders>
              </w:tcPr>
            </w:tcPrChange>
          </w:tcPr>
          <w:p w14:paraId="47B695C3" w14:textId="77777777" w:rsidR="00786D99" w:rsidRPr="001851EA" w:rsidRDefault="00786D99" w:rsidP="00484A71">
            <w:r w:rsidRPr="001851EA">
              <w:t>1/24</w:t>
            </w:r>
          </w:p>
        </w:tc>
        <w:tc>
          <w:tcPr>
            <w:tcW w:w="2126" w:type="dxa"/>
            <w:tcBorders>
              <w:left w:val="single" w:sz="4" w:space="0" w:color="auto"/>
              <w:bottom w:val="single" w:sz="2" w:space="0" w:color="auto"/>
              <w:right w:val="single" w:sz="4" w:space="0" w:color="auto"/>
            </w:tcBorders>
            <w:tcPrChange w:id="1571" w:author="Beath, Hamish R" w:date="2025-08-21T11:59:00Z" w16du:dateUtc="2025-08-21T10:59:00Z">
              <w:tcPr>
                <w:tcW w:w="1134" w:type="dxa"/>
                <w:tcBorders>
                  <w:left w:val="single" w:sz="4" w:space="0" w:color="auto"/>
                  <w:bottom w:val="single" w:sz="2" w:space="0" w:color="auto"/>
                  <w:right w:val="single" w:sz="4" w:space="0" w:color="auto"/>
                </w:tcBorders>
              </w:tcPr>
            </w:tcPrChange>
          </w:tcPr>
          <w:p w14:paraId="6BCE7193" w14:textId="0863B468" w:rsidR="00786D99" w:rsidRPr="001851EA" w:rsidRDefault="00B45150" w:rsidP="00484A71">
            <w:ins w:id="1572" w:author="Beath, Hamish R" w:date="2025-08-21T11:54:00Z" w16du:dateUtc="2025-08-21T10:54:00Z">
              <w:r>
                <w:t>0</w:t>
              </w:r>
            </w:ins>
          </w:p>
        </w:tc>
        <w:tc>
          <w:tcPr>
            <w:tcW w:w="1701" w:type="dxa"/>
            <w:tcBorders>
              <w:left w:val="single" w:sz="4" w:space="0" w:color="auto"/>
              <w:bottom w:val="single" w:sz="2" w:space="0" w:color="auto"/>
              <w:right w:val="single" w:sz="4" w:space="0" w:color="auto"/>
            </w:tcBorders>
            <w:tcPrChange w:id="1573" w:author="Beath, Hamish R" w:date="2025-08-21T11:59:00Z" w16du:dateUtc="2025-08-21T10:59:00Z">
              <w:tcPr>
                <w:tcW w:w="2268" w:type="dxa"/>
                <w:gridSpan w:val="3"/>
                <w:tcBorders>
                  <w:left w:val="single" w:sz="4" w:space="0" w:color="auto"/>
                  <w:bottom w:val="single" w:sz="2" w:space="0" w:color="auto"/>
                  <w:right w:val="single" w:sz="4" w:space="0" w:color="auto"/>
                </w:tcBorders>
              </w:tcPr>
            </w:tcPrChange>
          </w:tcPr>
          <w:p w14:paraId="47B695C4" w14:textId="006D4E4C" w:rsidR="00786D99" w:rsidRPr="001851EA" w:rsidRDefault="00011457" w:rsidP="00484A71">
            <w:pPr>
              <w:rPr>
                <w:vertAlign w:val="superscript"/>
              </w:rPr>
            </w:pPr>
            <w:ins w:id="1574" w:author="Beath, Hamish R" w:date="2025-09-06T11:26:00Z" w16du:dateUtc="2025-09-06T10:26:00Z">
              <w:r>
                <w:t>8</w:t>
              </w:r>
            </w:ins>
            <w:del w:id="1575" w:author="Beath, Hamish R" w:date="2025-09-06T11:26:00Z" w16du:dateUtc="2025-09-06T10:26:00Z">
              <w:r w:rsidR="00786D99" w:rsidRPr="001851EA" w:rsidDel="00011457">
                <w:delText>5</w:delText>
              </w:r>
            </w:del>
            <w:r w:rsidR="00786D99" w:rsidRPr="001851EA">
              <w:t>.</w:t>
            </w:r>
            <w:ins w:id="1576" w:author="Beath, Hamish R" w:date="2025-09-06T11:26:00Z" w16du:dateUtc="2025-09-06T10:26:00Z">
              <w:r>
                <w:t>4</w:t>
              </w:r>
            </w:ins>
            <w:del w:id="1577" w:author="Beath, Hamish R" w:date="2025-09-06T11:26:00Z" w16du:dateUtc="2025-09-06T10:26:00Z">
              <w:r w:rsidR="00786D99" w:rsidRPr="001851EA" w:rsidDel="00011457">
                <w:delText>0</w:delText>
              </w:r>
            </w:del>
            <w:ins w:id="1578" w:author="Beath, Hamish R" w:date="2025-09-06T11:26:00Z" w16du:dateUtc="2025-09-06T10:26:00Z">
              <w:r>
                <w:t>8</w:t>
              </w:r>
            </w:ins>
            <w:del w:id="1579" w:author="Beath, Hamish R" w:date="2025-09-06T11:26:00Z" w16du:dateUtc="2025-09-06T10:26:00Z">
              <w:r w:rsidR="00786D99" w:rsidRPr="001851EA" w:rsidDel="00011457">
                <w:delText>5</w:delText>
              </w:r>
            </w:del>
            <w:r w:rsidR="00786D99" w:rsidRPr="001851EA">
              <w:t xml:space="preserve"> MtSO</w:t>
            </w:r>
            <w:r w:rsidR="00786D99" w:rsidRPr="001851EA">
              <w:rPr>
                <w:vertAlign w:val="subscript"/>
              </w:rPr>
              <w:t>2</w:t>
            </w:r>
            <w:r w:rsidR="00786D99" w:rsidRPr="001851EA">
              <w:t xml:space="preserve"> yr </w:t>
            </w:r>
            <w:r w:rsidR="00786D99" w:rsidRPr="001851EA">
              <w:rPr>
                <w:vertAlign w:val="superscript"/>
              </w:rPr>
              <w:t>-1</w:t>
            </w:r>
          </w:p>
        </w:tc>
        <w:tc>
          <w:tcPr>
            <w:tcW w:w="1050" w:type="dxa"/>
            <w:tcBorders>
              <w:left w:val="single" w:sz="4" w:space="0" w:color="auto"/>
              <w:bottom w:val="single" w:sz="2" w:space="0" w:color="auto"/>
            </w:tcBorders>
            <w:tcPrChange w:id="1580" w:author="Beath, Hamish R" w:date="2025-08-21T11:59:00Z" w16du:dateUtc="2025-08-21T10:59:00Z">
              <w:tcPr>
                <w:tcW w:w="1417" w:type="dxa"/>
                <w:gridSpan w:val="2"/>
                <w:tcBorders>
                  <w:left w:val="single" w:sz="4" w:space="0" w:color="auto"/>
                  <w:bottom w:val="single" w:sz="2" w:space="0" w:color="auto"/>
                </w:tcBorders>
              </w:tcPr>
            </w:tcPrChange>
          </w:tcPr>
          <w:p w14:paraId="47B695C5" w14:textId="77777777" w:rsidR="00786D99" w:rsidRPr="001851EA" w:rsidRDefault="00786D99" w:rsidP="00484A71"/>
        </w:tc>
      </w:tr>
      <w:tr w:rsidR="00786D99" w14:paraId="47B695CB" w14:textId="77777777" w:rsidTr="006F7E71">
        <w:trPr>
          <w:trHeight w:val="266"/>
          <w:trPrChange w:id="1581" w:author="Beath, Hamish R" w:date="2025-08-21T11:59:00Z" w16du:dateUtc="2025-08-21T10:59:00Z">
            <w:trPr>
              <w:trHeight w:val="330"/>
            </w:trPr>
          </w:trPrChange>
        </w:trPr>
        <w:tc>
          <w:tcPr>
            <w:tcW w:w="2694" w:type="dxa"/>
            <w:tcBorders>
              <w:top w:val="single" w:sz="2" w:space="0" w:color="auto"/>
              <w:right w:val="single" w:sz="4" w:space="0" w:color="auto"/>
            </w:tcBorders>
            <w:tcPrChange w:id="1582" w:author="Beath, Hamish R" w:date="2025-08-21T11:59:00Z" w16du:dateUtc="2025-08-21T10:59:00Z">
              <w:tcPr>
                <w:tcW w:w="3686" w:type="dxa"/>
                <w:gridSpan w:val="2"/>
                <w:tcBorders>
                  <w:top w:val="single" w:sz="2" w:space="0" w:color="auto"/>
                  <w:right w:val="single" w:sz="4" w:space="0" w:color="auto"/>
                </w:tcBorders>
              </w:tcPr>
            </w:tcPrChange>
          </w:tcPr>
          <w:p w14:paraId="47B695C7" w14:textId="77777777" w:rsidR="00786D99" w:rsidRPr="001851EA" w:rsidRDefault="00786D99" w:rsidP="00484A71">
            <w:pPr>
              <w:jc w:val="left"/>
            </w:pPr>
            <w:r w:rsidRPr="001851EA">
              <w:t xml:space="preserve">Consumption </w:t>
            </w:r>
          </w:p>
        </w:tc>
        <w:tc>
          <w:tcPr>
            <w:tcW w:w="1701" w:type="dxa"/>
            <w:tcBorders>
              <w:top w:val="single" w:sz="2" w:space="0" w:color="auto"/>
              <w:left w:val="single" w:sz="4" w:space="0" w:color="auto"/>
              <w:right w:val="single" w:sz="4" w:space="0" w:color="auto"/>
            </w:tcBorders>
            <w:tcPrChange w:id="1583" w:author="Beath, Hamish R" w:date="2025-08-21T11:59:00Z" w16du:dateUtc="2025-08-21T10:59:00Z">
              <w:tcPr>
                <w:tcW w:w="1134" w:type="dxa"/>
                <w:gridSpan w:val="2"/>
                <w:tcBorders>
                  <w:top w:val="single" w:sz="2" w:space="0" w:color="auto"/>
                  <w:left w:val="single" w:sz="4" w:space="0" w:color="auto"/>
                  <w:right w:val="single" w:sz="4" w:space="0" w:color="auto"/>
                </w:tcBorders>
              </w:tcPr>
            </w:tcPrChange>
          </w:tcPr>
          <w:p w14:paraId="47B695C8" w14:textId="77777777" w:rsidR="00786D99" w:rsidRPr="001851EA" w:rsidRDefault="00786D99" w:rsidP="00484A71">
            <w:r w:rsidRPr="001851EA">
              <w:t>1/8</w:t>
            </w:r>
          </w:p>
        </w:tc>
        <w:tc>
          <w:tcPr>
            <w:tcW w:w="2126" w:type="dxa"/>
            <w:tcBorders>
              <w:top w:val="single" w:sz="2" w:space="0" w:color="auto"/>
              <w:left w:val="single" w:sz="4" w:space="0" w:color="auto"/>
              <w:right w:val="single" w:sz="4" w:space="0" w:color="auto"/>
            </w:tcBorders>
            <w:tcPrChange w:id="1584" w:author="Beath, Hamish R" w:date="2025-08-21T11:59:00Z" w16du:dateUtc="2025-08-21T10:59:00Z">
              <w:tcPr>
                <w:tcW w:w="1134" w:type="dxa"/>
                <w:tcBorders>
                  <w:top w:val="single" w:sz="2" w:space="0" w:color="auto"/>
                  <w:left w:val="single" w:sz="4" w:space="0" w:color="auto"/>
                  <w:right w:val="single" w:sz="4" w:space="0" w:color="auto"/>
                </w:tcBorders>
              </w:tcPr>
            </w:tcPrChange>
          </w:tcPr>
          <w:p w14:paraId="0631FE3B" w14:textId="5C66530F" w:rsidR="00786D99" w:rsidRPr="001851EA" w:rsidRDefault="00B45150" w:rsidP="00484A71">
            <w:ins w:id="1585" w:author="Beath, Hamish R" w:date="2025-08-21T11:54:00Z" w16du:dateUtc="2025-08-21T10:54:00Z">
              <w:r>
                <w:t>1/8</w:t>
              </w:r>
            </w:ins>
          </w:p>
        </w:tc>
        <w:tc>
          <w:tcPr>
            <w:tcW w:w="1701" w:type="dxa"/>
            <w:tcBorders>
              <w:top w:val="single" w:sz="2" w:space="0" w:color="auto"/>
              <w:left w:val="single" w:sz="4" w:space="0" w:color="auto"/>
              <w:right w:val="single" w:sz="4" w:space="0" w:color="auto"/>
            </w:tcBorders>
            <w:tcPrChange w:id="1586" w:author="Beath, Hamish R" w:date="2025-08-21T11:59:00Z" w16du:dateUtc="2025-08-21T10:59:00Z">
              <w:tcPr>
                <w:tcW w:w="2268" w:type="dxa"/>
                <w:gridSpan w:val="3"/>
                <w:tcBorders>
                  <w:top w:val="single" w:sz="2" w:space="0" w:color="auto"/>
                  <w:left w:val="single" w:sz="4" w:space="0" w:color="auto"/>
                  <w:right w:val="single" w:sz="4" w:space="0" w:color="auto"/>
                </w:tcBorders>
              </w:tcPr>
            </w:tcPrChange>
          </w:tcPr>
          <w:p w14:paraId="47B695C9" w14:textId="1C5D0130" w:rsidR="00786D99" w:rsidRPr="001851EA" w:rsidRDefault="00786D99" w:rsidP="00484A71">
            <w:r w:rsidRPr="001851EA">
              <w:t>$</w:t>
            </w:r>
            <w:del w:id="1587" w:author="Beath, Hamish R" w:date="2025-09-06T12:00:00Z" w16du:dateUtc="2025-09-06T11:00:00Z">
              <w:r w:rsidRPr="001851EA" w:rsidDel="00120899">
                <w:delText xml:space="preserve">1284 </w:delText>
              </w:r>
            </w:del>
            <w:ins w:id="1588" w:author="Beath, Hamish R" w:date="2025-09-06T12:00:00Z" w16du:dateUtc="2025-09-06T11:00:00Z">
              <w:r w:rsidR="00120899">
                <w:t>41664</w:t>
              </w:r>
              <w:r w:rsidR="00120899" w:rsidRPr="001851EA">
                <w:t xml:space="preserve"> </w:t>
              </w:r>
            </w:ins>
            <w:r w:rsidRPr="001851EA">
              <w:t xml:space="preserve">bn (2010) </w:t>
            </w:r>
          </w:p>
        </w:tc>
        <w:tc>
          <w:tcPr>
            <w:tcW w:w="1050" w:type="dxa"/>
            <w:tcBorders>
              <w:top w:val="single" w:sz="2" w:space="0" w:color="auto"/>
              <w:left w:val="single" w:sz="4" w:space="0" w:color="auto"/>
            </w:tcBorders>
            <w:tcPrChange w:id="1589" w:author="Beath, Hamish R" w:date="2025-08-21T11:59:00Z" w16du:dateUtc="2025-08-21T10:59:00Z">
              <w:tcPr>
                <w:tcW w:w="1417" w:type="dxa"/>
                <w:gridSpan w:val="2"/>
                <w:tcBorders>
                  <w:top w:val="single" w:sz="2" w:space="0" w:color="auto"/>
                  <w:left w:val="single" w:sz="4" w:space="0" w:color="auto"/>
                </w:tcBorders>
              </w:tcPr>
            </w:tcPrChange>
          </w:tcPr>
          <w:p w14:paraId="47B695CA" w14:textId="77777777" w:rsidR="00786D99" w:rsidRPr="001851EA" w:rsidRDefault="00786D99" w:rsidP="00484A71">
            <w:r w:rsidRPr="001851EA">
              <w:t>Economy</w:t>
            </w:r>
          </w:p>
        </w:tc>
      </w:tr>
      <w:tr w:rsidR="00786D99" w14:paraId="47B695D0" w14:textId="77777777" w:rsidTr="006F7E71">
        <w:trPr>
          <w:trHeight w:val="323"/>
          <w:trPrChange w:id="1590" w:author="Beath, Hamish R" w:date="2025-08-21T11:59:00Z" w16du:dateUtc="2025-08-21T10:59:00Z">
            <w:trPr>
              <w:trHeight w:val="323"/>
            </w:trPr>
          </w:trPrChange>
        </w:trPr>
        <w:tc>
          <w:tcPr>
            <w:tcW w:w="2694" w:type="dxa"/>
            <w:tcBorders>
              <w:bottom w:val="single" w:sz="2" w:space="0" w:color="auto"/>
              <w:right w:val="single" w:sz="4" w:space="0" w:color="auto"/>
            </w:tcBorders>
            <w:tcPrChange w:id="1591" w:author="Beath, Hamish R" w:date="2025-08-21T11:59:00Z" w16du:dateUtc="2025-08-21T10:59:00Z">
              <w:tcPr>
                <w:tcW w:w="3686" w:type="dxa"/>
                <w:gridSpan w:val="2"/>
                <w:tcBorders>
                  <w:bottom w:val="single" w:sz="2" w:space="0" w:color="auto"/>
                  <w:right w:val="single" w:sz="4" w:space="0" w:color="auto"/>
                </w:tcBorders>
              </w:tcPr>
            </w:tcPrChange>
          </w:tcPr>
          <w:p w14:paraId="47B695CC" w14:textId="77777777" w:rsidR="00786D99" w:rsidRPr="001851EA" w:rsidRDefault="00786D99" w:rsidP="00484A71">
            <w:pPr>
              <w:jc w:val="left"/>
            </w:pPr>
            <w:r w:rsidRPr="001851EA">
              <w:t>GDP (PPP)</w:t>
            </w:r>
          </w:p>
        </w:tc>
        <w:tc>
          <w:tcPr>
            <w:tcW w:w="1701" w:type="dxa"/>
            <w:tcBorders>
              <w:left w:val="single" w:sz="4" w:space="0" w:color="auto"/>
              <w:bottom w:val="single" w:sz="2" w:space="0" w:color="auto"/>
              <w:right w:val="single" w:sz="4" w:space="0" w:color="auto"/>
            </w:tcBorders>
            <w:tcPrChange w:id="1592" w:author="Beath, Hamish R" w:date="2025-08-21T11:59:00Z" w16du:dateUtc="2025-08-21T10:59:00Z">
              <w:tcPr>
                <w:tcW w:w="1134" w:type="dxa"/>
                <w:gridSpan w:val="2"/>
                <w:tcBorders>
                  <w:left w:val="single" w:sz="4" w:space="0" w:color="auto"/>
                  <w:bottom w:val="single" w:sz="2" w:space="0" w:color="auto"/>
                  <w:right w:val="single" w:sz="4" w:space="0" w:color="auto"/>
                </w:tcBorders>
              </w:tcPr>
            </w:tcPrChange>
          </w:tcPr>
          <w:p w14:paraId="47B695CD" w14:textId="77777777" w:rsidR="00786D99" w:rsidRPr="001851EA" w:rsidRDefault="00786D99" w:rsidP="00484A71">
            <w:r w:rsidRPr="001851EA">
              <w:t>1/8</w:t>
            </w:r>
          </w:p>
        </w:tc>
        <w:tc>
          <w:tcPr>
            <w:tcW w:w="2126" w:type="dxa"/>
            <w:tcBorders>
              <w:left w:val="single" w:sz="4" w:space="0" w:color="auto"/>
              <w:bottom w:val="single" w:sz="2" w:space="0" w:color="auto"/>
              <w:right w:val="single" w:sz="4" w:space="0" w:color="auto"/>
            </w:tcBorders>
            <w:tcPrChange w:id="1593" w:author="Beath, Hamish R" w:date="2025-08-21T11:59:00Z" w16du:dateUtc="2025-08-21T10:59:00Z">
              <w:tcPr>
                <w:tcW w:w="1134" w:type="dxa"/>
                <w:tcBorders>
                  <w:left w:val="single" w:sz="4" w:space="0" w:color="auto"/>
                  <w:bottom w:val="single" w:sz="2" w:space="0" w:color="auto"/>
                  <w:right w:val="single" w:sz="4" w:space="0" w:color="auto"/>
                </w:tcBorders>
              </w:tcPr>
            </w:tcPrChange>
          </w:tcPr>
          <w:p w14:paraId="6C9E684E" w14:textId="3695034C" w:rsidR="00786D99" w:rsidRPr="001851EA" w:rsidRDefault="00B45150" w:rsidP="00484A71">
            <w:ins w:id="1594" w:author="Beath, Hamish R" w:date="2025-08-21T11:54:00Z" w16du:dateUtc="2025-08-21T10:54:00Z">
              <w:r>
                <w:t>1/8</w:t>
              </w:r>
            </w:ins>
          </w:p>
        </w:tc>
        <w:tc>
          <w:tcPr>
            <w:tcW w:w="1701" w:type="dxa"/>
            <w:tcBorders>
              <w:left w:val="single" w:sz="4" w:space="0" w:color="auto"/>
              <w:bottom w:val="single" w:sz="2" w:space="0" w:color="auto"/>
              <w:right w:val="single" w:sz="4" w:space="0" w:color="auto"/>
            </w:tcBorders>
            <w:tcPrChange w:id="1595" w:author="Beath, Hamish R" w:date="2025-08-21T11:59:00Z" w16du:dateUtc="2025-08-21T10:59:00Z">
              <w:tcPr>
                <w:tcW w:w="2268" w:type="dxa"/>
                <w:gridSpan w:val="3"/>
                <w:tcBorders>
                  <w:left w:val="single" w:sz="4" w:space="0" w:color="auto"/>
                  <w:bottom w:val="single" w:sz="2" w:space="0" w:color="auto"/>
                  <w:right w:val="single" w:sz="4" w:space="0" w:color="auto"/>
                </w:tcBorders>
              </w:tcPr>
            </w:tcPrChange>
          </w:tcPr>
          <w:p w14:paraId="47B695CE" w14:textId="603C20E4" w:rsidR="00786D99" w:rsidRPr="001851EA" w:rsidRDefault="00786D99" w:rsidP="00484A71">
            <w:r w:rsidRPr="001851EA">
              <w:t>$</w:t>
            </w:r>
            <w:del w:id="1596" w:author="Beath, Hamish R" w:date="2025-09-06T12:01:00Z" w16du:dateUtc="2025-09-06T11:01:00Z">
              <w:r w:rsidRPr="001851EA" w:rsidDel="00120899">
                <w:delText xml:space="preserve">441 </w:delText>
              </w:r>
            </w:del>
            <w:ins w:id="1597" w:author="Beath, Hamish R" w:date="2025-09-06T12:01:00Z" w16du:dateUtc="2025-09-06T11:01:00Z">
              <w:r w:rsidR="00120899">
                <w:t>3983</w:t>
              </w:r>
              <w:r w:rsidR="00120899" w:rsidRPr="001851EA">
                <w:t xml:space="preserve"> </w:t>
              </w:r>
            </w:ins>
            <w:r w:rsidRPr="001851EA">
              <w:t>bn (2010)</w:t>
            </w:r>
          </w:p>
        </w:tc>
        <w:tc>
          <w:tcPr>
            <w:tcW w:w="1050" w:type="dxa"/>
            <w:tcBorders>
              <w:left w:val="single" w:sz="4" w:space="0" w:color="auto"/>
              <w:bottom w:val="single" w:sz="2" w:space="0" w:color="auto"/>
            </w:tcBorders>
            <w:tcPrChange w:id="1598" w:author="Beath, Hamish R" w:date="2025-08-21T11:59:00Z" w16du:dateUtc="2025-08-21T10:59:00Z">
              <w:tcPr>
                <w:tcW w:w="1417" w:type="dxa"/>
                <w:gridSpan w:val="2"/>
                <w:tcBorders>
                  <w:left w:val="single" w:sz="4" w:space="0" w:color="auto"/>
                  <w:bottom w:val="single" w:sz="2" w:space="0" w:color="auto"/>
                </w:tcBorders>
              </w:tcPr>
            </w:tcPrChange>
          </w:tcPr>
          <w:p w14:paraId="47B695CF" w14:textId="77777777" w:rsidR="00786D99" w:rsidRPr="001851EA" w:rsidRDefault="00786D99" w:rsidP="00484A71"/>
        </w:tc>
      </w:tr>
      <w:tr w:rsidR="00786D99" w14:paraId="47B695D5" w14:textId="77777777" w:rsidTr="006F7E71">
        <w:trPr>
          <w:trHeight w:val="76"/>
          <w:trPrChange w:id="1599" w:author="Beath, Hamish R" w:date="2025-08-21T11:59:00Z" w16du:dateUtc="2025-08-21T10:59:00Z">
            <w:trPr>
              <w:trHeight w:val="76"/>
            </w:trPr>
          </w:trPrChange>
        </w:trPr>
        <w:tc>
          <w:tcPr>
            <w:tcW w:w="2694" w:type="dxa"/>
            <w:tcBorders>
              <w:top w:val="single" w:sz="2" w:space="0" w:color="auto"/>
              <w:right w:val="single" w:sz="4" w:space="0" w:color="auto"/>
            </w:tcBorders>
            <w:tcPrChange w:id="1600" w:author="Beath, Hamish R" w:date="2025-08-21T11:59:00Z" w16du:dateUtc="2025-08-21T10:59:00Z">
              <w:tcPr>
                <w:tcW w:w="3686" w:type="dxa"/>
                <w:gridSpan w:val="2"/>
                <w:tcBorders>
                  <w:top w:val="single" w:sz="2" w:space="0" w:color="auto"/>
                  <w:right w:val="single" w:sz="4" w:space="0" w:color="auto"/>
                </w:tcBorders>
              </w:tcPr>
            </w:tcPrChange>
          </w:tcPr>
          <w:p w14:paraId="47B695D1" w14:textId="77777777" w:rsidR="00786D99" w:rsidRPr="001851EA" w:rsidRDefault="00786D99" w:rsidP="00484A71">
            <w:pPr>
              <w:jc w:val="left"/>
            </w:pPr>
            <w:r w:rsidRPr="001851EA">
              <w:t>Carbon Capture &amp; Storage</w:t>
            </w:r>
          </w:p>
        </w:tc>
        <w:tc>
          <w:tcPr>
            <w:tcW w:w="1701" w:type="dxa"/>
            <w:tcBorders>
              <w:top w:val="single" w:sz="2" w:space="0" w:color="auto"/>
              <w:left w:val="single" w:sz="4" w:space="0" w:color="auto"/>
              <w:right w:val="single" w:sz="4" w:space="0" w:color="auto"/>
            </w:tcBorders>
            <w:tcPrChange w:id="1601" w:author="Beath, Hamish R" w:date="2025-08-21T11:59:00Z" w16du:dateUtc="2025-08-21T10:59:00Z">
              <w:tcPr>
                <w:tcW w:w="1134" w:type="dxa"/>
                <w:gridSpan w:val="2"/>
                <w:tcBorders>
                  <w:top w:val="single" w:sz="2" w:space="0" w:color="auto"/>
                  <w:left w:val="single" w:sz="4" w:space="0" w:color="auto"/>
                  <w:right w:val="single" w:sz="4" w:space="0" w:color="auto"/>
                </w:tcBorders>
              </w:tcPr>
            </w:tcPrChange>
          </w:tcPr>
          <w:p w14:paraId="47B695D2" w14:textId="77777777" w:rsidR="00786D99" w:rsidRPr="001851EA" w:rsidRDefault="00786D99" w:rsidP="00484A71">
            <w:r w:rsidRPr="001851EA">
              <w:t>1/8</w:t>
            </w:r>
          </w:p>
        </w:tc>
        <w:tc>
          <w:tcPr>
            <w:tcW w:w="2126" w:type="dxa"/>
            <w:tcBorders>
              <w:top w:val="single" w:sz="2" w:space="0" w:color="auto"/>
              <w:left w:val="single" w:sz="4" w:space="0" w:color="auto"/>
              <w:right w:val="single" w:sz="4" w:space="0" w:color="auto"/>
            </w:tcBorders>
            <w:tcPrChange w:id="1602" w:author="Beath, Hamish R" w:date="2025-08-21T11:59:00Z" w16du:dateUtc="2025-08-21T10:59:00Z">
              <w:tcPr>
                <w:tcW w:w="1134" w:type="dxa"/>
                <w:tcBorders>
                  <w:top w:val="single" w:sz="2" w:space="0" w:color="auto"/>
                  <w:left w:val="single" w:sz="4" w:space="0" w:color="auto"/>
                  <w:right w:val="single" w:sz="4" w:space="0" w:color="auto"/>
                </w:tcBorders>
              </w:tcPr>
            </w:tcPrChange>
          </w:tcPr>
          <w:p w14:paraId="6E6A0E6F" w14:textId="49897C54" w:rsidR="00786D99" w:rsidRPr="001851EA" w:rsidRDefault="00B45150" w:rsidP="00484A71">
            <w:ins w:id="1603" w:author="Beath, Hamish R" w:date="2025-08-21T11:54:00Z" w16du:dateUtc="2025-08-21T10:54:00Z">
              <w:r>
                <w:t>1/8</w:t>
              </w:r>
            </w:ins>
          </w:p>
        </w:tc>
        <w:tc>
          <w:tcPr>
            <w:tcW w:w="1701" w:type="dxa"/>
            <w:tcBorders>
              <w:top w:val="single" w:sz="2" w:space="0" w:color="auto"/>
              <w:left w:val="single" w:sz="4" w:space="0" w:color="auto"/>
              <w:right w:val="single" w:sz="4" w:space="0" w:color="auto"/>
            </w:tcBorders>
            <w:tcPrChange w:id="1604" w:author="Beath, Hamish R" w:date="2025-08-21T11:59:00Z" w16du:dateUtc="2025-08-21T10:59:00Z">
              <w:tcPr>
                <w:tcW w:w="2268" w:type="dxa"/>
                <w:gridSpan w:val="3"/>
                <w:tcBorders>
                  <w:top w:val="single" w:sz="2" w:space="0" w:color="auto"/>
                  <w:left w:val="single" w:sz="4" w:space="0" w:color="auto"/>
                  <w:right w:val="single" w:sz="4" w:space="0" w:color="auto"/>
                </w:tcBorders>
              </w:tcPr>
            </w:tcPrChange>
          </w:tcPr>
          <w:p w14:paraId="47B695D3" w14:textId="09B56A1B" w:rsidR="00786D99" w:rsidRPr="001851EA" w:rsidRDefault="00786D99" w:rsidP="00484A71">
            <w:pPr>
              <w:rPr>
                <w:vertAlign w:val="superscript"/>
              </w:rPr>
            </w:pPr>
            <w:del w:id="1605" w:author="Beath, Hamish R" w:date="2025-09-06T12:01:00Z" w16du:dateUtc="2025-09-06T11:01:00Z">
              <w:r w:rsidRPr="001851EA" w:rsidDel="00120899">
                <w:delText xml:space="preserve">198 </w:delText>
              </w:r>
            </w:del>
            <w:ins w:id="1606" w:author="Beath, Hamish R" w:date="2025-09-06T12:01:00Z" w16du:dateUtc="2025-09-06T11:01:00Z">
              <w:r w:rsidR="00120899">
                <w:t>2811</w:t>
              </w:r>
              <w:r w:rsidR="00120899" w:rsidRPr="001851EA">
                <w:t xml:space="preserve"> </w:t>
              </w:r>
            </w:ins>
            <w:r w:rsidRPr="001851EA">
              <w:t>MtCO</w:t>
            </w:r>
            <w:r w:rsidRPr="001851EA">
              <w:rPr>
                <w:vertAlign w:val="subscript"/>
              </w:rPr>
              <w:t xml:space="preserve">2 </w:t>
            </w:r>
            <w:r w:rsidRPr="001851EA">
              <w:t>yr</w:t>
            </w:r>
            <w:r w:rsidRPr="001851EA">
              <w:rPr>
                <w:vertAlign w:val="superscript"/>
              </w:rPr>
              <w:t>-1</w:t>
            </w:r>
          </w:p>
        </w:tc>
        <w:tc>
          <w:tcPr>
            <w:tcW w:w="1050" w:type="dxa"/>
            <w:tcBorders>
              <w:top w:val="single" w:sz="2" w:space="0" w:color="auto"/>
              <w:left w:val="single" w:sz="4" w:space="0" w:color="auto"/>
            </w:tcBorders>
            <w:tcPrChange w:id="1607" w:author="Beath, Hamish R" w:date="2025-08-21T11:59:00Z" w16du:dateUtc="2025-08-21T10:59:00Z">
              <w:tcPr>
                <w:tcW w:w="1417" w:type="dxa"/>
                <w:gridSpan w:val="2"/>
                <w:tcBorders>
                  <w:top w:val="single" w:sz="2" w:space="0" w:color="auto"/>
                  <w:left w:val="single" w:sz="4" w:space="0" w:color="auto"/>
                </w:tcBorders>
              </w:tcPr>
            </w:tcPrChange>
          </w:tcPr>
          <w:p w14:paraId="47B695D4" w14:textId="77777777" w:rsidR="00786D99" w:rsidRPr="001851EA" w:rsidRDefault="00786D99" w:rsidP="00484A71">
            <w:r w:rsidRPr="001851EA">
              <w:t>Mitigation</w:t>
            </w:r>
          </w:p>
        </w:tc>
      </w:tr>
      <w:tr w:rsidR="00786D99" w14:paraId="47B695DA" w14:textId="77777777" w:rsidTr="006F7E71">
        <w:trPr>
          <w:trHeight w:val="314"/>
          <w:trPrChange w:id="1608" w:author="Beath, Hamish R" w:date="2025-08-21T11:59:00Z" w16du:dateUtc="2025-08-21T10:59:00Z">
            <w:trPr>
              <w:trHeight w:val="314"/>
            </w:trPr>
          </w:trPrChange>
        </w:trPr>
        <w:tc>
          <w:tcPr>
            <w:tcW w:w="2694" w:type="dxa"/>
            <w:tcBorders>
              <w:bottom w:val="single" w:sz="2" w:space="0" w:color="auto"/>
              <w:right w:val="single" w:sz="4" w:space="0" w:color="auto"/>
            </w:tcBorders>
            <w:tcPrChange w:id="1609" w:author="Beath, Hamish R" w:date="2025-08-21T11:59:00Z" w16du:dateUtc="2025-08-21T10:59:00Z">
              <w:tcPr>
                <w:tcW w:w="3686" w:type="dxa"/>
                <w:gridSpan w:val="2"/>
                <w:tcBorders>
                  <w:bottom w:val="single" w:sz="2" w:space="0" w:color="auto"/>
                  <w:right w:val="single" w:sz="4" w:space="0" w:color="auto"/>
                </w:tcBorders>
              </w:tcPr>
            </w:tcPrChange>
          </w:tcPr>
          <w:p w14:paraId="47B695D6" w14:textId="77777777" w:rsidR="00786D99" w:rsidRPr="001851EA" w:rsidRDefault="00786D99" w:rsidP="00484A71">
            <w:pPr>
              <w:jc w:val="left"/>
            </w:pPr>
            <w:r w:rsidRPr="001851EA">
              <w:t>Carbon Price</w:t>
            </w:r>
          </w:p>
        </w:tc>
        <w:tc>
          <w:tcPr>
            <w:tcW w:w="1701" w:type="dxa"/>
            <w:tcBorders>
              <w:left w:val="single" w:sz="4" w:space="0" w:color="auto"/>
              <w:bottom w:val="single" w:sz="2" w:space="0" w:color="auto"/>
              <w:right w:val="single" w:sz="4" w:space="0" w:color="auto"/>
            </w:tcBorders>
            <w:tcPrChange w:id="1610" w:author="Beath, Hamish R" w:date="2025-08-21T11:59:00Z" w16du:dateUtc="2025-08-21T10:59:00Z">
              <w:tcPr>
                <w:tcW w:w="1134" w:type="dxa"/>
                <w:gridSpan w:val="2"/>
                <w:tcBorders>
                  <w:left w:val="single" w:sz="4" w:space="0" w:color="auto"/>
                  <w:bottom w:val="single" w:sz="2" w:space="0" w:color="auto"/>
                  <w:right w:val="single" w:sz="4" w:space="0" w:color="auto"/>
                </w:tcBorders>
              </w:tcPr>
            </w:tcPrChange>
          </w:tcPr>
          <w:p w14:paraId="47B695D7" w14:textId="77777777" w:rsidR="00786D99" w:rsidRPr="001851EA" w:rsidRDefault="00786D99" w:rsidP="00484A71">
            <w:r w:rsidRPr="001851EA">
              <w:t>1/8</w:t>
            </w:r>
          </w:p>
        </w:tc>
        <w:tc>
          <w:tcPr>
            <w:tcW w:w="2126" w:type="dxa"/>
            <w:tcBorders>
              <w:left w:val="single" w:sz="4" w:space="0" w:color="auto"/>
              <w:bottom w:val="single" w:sz="2" w:space="0" w:color="auto"/>
              <w:right w:val="single" w:sz="4" w:space="0" w:color="auto"/>
            </w:tcBorders>
            <w:tcPrChange w:id="1611" w:author="Beath, Hamish R" w:date="2025-08-21T11:59:00Z" w16du:dateUtc="2025-08-21T10:59:00Z">
              <w:tcPr>
                <w:tcW w:w="1134" w:type="dxa"/>
                <w:tcBorders>
                  <w:left w:val="single" w:sz="4" w:space="0" w:color="auto"/>
                  <w:bottom w:val="single" w:sz="2" w:space="0" w:color="auto"/>
                  <w:right w:val="single" w:sz="4" w:space="0" w:color="auto"/>
                </w:tcBorders>
              </w:tcPr>
            </w:tcPrChange>
          </w:tcPr>
          <w:p w14:paraId="495292F6" w14:textId="0806507F" w:rsidR="00786D99" w:rsidRPr="001851EA" w:rsidRDefault="00D62D82" w:rsidP="00484A71">
            <w:ins w:id="1612" w:author="Beath, Hamish R" w:date="2025-08-21T11:57:00Z" w16du:dateUtc="2025-08-21T10:57:00Z">
              <w:r>
                <w:t>1/8</w:t>
              </w:r>
            </w:ins>
          </w:p>
        </w:tc>
        <w:tc>
          <w:tcPr>
            <w:tcW w:w="1701" w:type="dxa"/>
            <w:tcBorders>
              <w:left w:val="single" w:sz="4" w:space="0" w:color="auto"/>
              <w:bottom w:val="single" w:sz="2" w:space="0" w:color="auto"/>
              <w:right w:val="single" w:sz="4" w:space="0" w:color="auto"/>
            </w:tcBorders>
            <w:tcPrChange w:id="1613" w:author="Beath, Hamish R" w:date="2025-08-21T11:59:00Z" w16du:dateUtc="2025-08-21T10:59:00Z">
              <w:tcPr>
                <w:tcW w:w="2268" w:type="dxa"/>
                <w:gridSpan w:val="3"/>
                <w:tcBorders>
                  <w:left w:val="single" w:sz="4" w:space="0" w:color="auto"/>
                  <w:bottom w:val="single" w:sz="2" w:space="0" w:color="auto"/>
                  <w:right w:val="single" w:sz="4" w:space="0" w:color="auto"/>
                </w:tcBorders>
              </w:tcPr>
            </w:tcPrChange>
          </w:tcPr>
          <w:p w14:paraId="47B695D8" w14:textId="11BF247F" w:rsidR="00786D99" w:rsidRPr="001851EA" w:rsidRDefault="00786D99" w:rsidP="00484A71">
            <w:r w:rsidRPr="001851EA">
              <w:t>$</w:t>
            </w:r>
            <w:ins w:id="1614" w:author="Beath, Hamish R" w:date="2025-09-06T12:01:00Z" w16du:dateUtc="2025-09-06T11:01:00Z">
              <w:r w:rsidR="00120899">
                <w:t>19</w:t>
              </w:r>
            </w:ins>
            <w:del w:id="1615" w:author="Beath, Hamish R" w:date="2025-09-06T12:01:00Z" w16du:dateUtc="2025-09-06T11:01:00Z">
              <w:r w:rsidRPr="001851EA" w:rsidDel="00120899">
                <w:delText>6</w:delText>
              </w:r>
            </w:del>
            <w:r w:rsidRPr="001851EA">
              <w:t>.</w:t>
            </w:r>
            <w:ins w:id="1616" w:author="Beath, Hamish R" w:date="2025-09-06T12:01:00Z" w16du:dateUtc="2025-09-06T11:01:00Z">
              <w:r w:rsidR="00120899">
                <w:t>9</w:t>
              </w:r>
            </w:ins>
            <w:del w:id="1617" w:author="Beath, Hamish R" w:date="2025-09-06T12:01:00Z" w16du:dateUtc="2025-09-06T11:01:00Z">
              <w:r w:rsidRPr="001851EA" w:rsidDel="00120899">
                <w:delText>79</w:delText>
              </w:r>
            </w:del>
            <w:r w:rsidRPr="001851EA">
              <w:t xml:space="preserve"> (2010)</w:t>
            </w:r>
          </w:p>
        </w:tc>
        <w:tc>
          <w:tcPr>
            <w:tcW w:w="1050" w:type="dxa"/>
            <w:tcBorders>
              <w:left w:val="single" w:sz="4" w:space="0" w:color="auto"/>
              <w:bottom w:val="single" w:sz="2" w:space="0" w:color="auto"/>
            </w:tcBorders>
            <w:tcPrChange w:id="1618" w:author="Beath, Hamish R" w:date="2025-08-21T11:59:00Z" w16du:dateUtc="2025-08-21T10:59:00Z">
              <w:tcPr>
                <w:tcW w:w="1417" w:type="dxa"/>
                <w:gridSpan w:val="2"/>
                <w:tcBorders>
                  <w:left w:val="single" w:sz="4" w:space="0" w:color="auto"/>
                  <w:bottom w:val="single" w:sz="2" w:space="0" w:color="auto"/>
                </w:tcBorders>
              </w:tcPr>
            </w:tcPrChange>
          </w:tcPr>
          <w:p w14:paraId="47B695D9" w14:textId="77777777" w:rsidR="00786D99" w:rsidRPr="001851EA" w:rsidRDefault="00786D99" w:rsidP="00484A71"/>
        </w:tc>
      </w:tr>
      <w:tr w:rsidR="00786D99" w14:paraId="47B695DF" w14:textId="77777777" w:rsidTr="006F7E71">
        <w:trPr>
          <w:trHeight w:val="76"/>
          <w:trPrChange w:id="1619" w:author="Beath, Hamish R" w:date="2025-08-21T11:59:00Z" w16du:dateUtc="2025-08-21T10:59:00Z">
            <w:trPr>
              <w:trHeight w:val="76"/>
            </w:trPr>
          </w:trPrChange>
        </w:trPr>
        <w:tc>
          <w:tcPr>
            <w:tcW w:w="2694" w:type="dxa"/>
            <w:tcBorders>
              <w:top w:val="single" w:sz="2" w:space="0" w:color="auto"/>
              <w:right w:val="single" w:sz="4" w:space="0" w:color="auto"/>
            </w:tcBorders>
            <w:tcPrChange w:id="1620" w:author="Beath, Hamish R" w:date="2025-08-21T11:59:00Z" w16du:dateUtc="2025-08-21T10:59:00Z">
              <w:tcPr>
                <w:tcW w:w="3686" w:type="dxa"/>
                <w:gridSpan w:val="2"/>
                <w:tcBorders>
                  <w:top w:val="single" w:sz="2" w:space="0" w:color="auto"/>
                  <w:right w:val="single" w:sz="4" w:space="0" w:color="auto"/>
                </w:tcBorders>
              </w:tcPr>
            </w:tcPrChange>
          </w:tcPr>
          <w:p w14:paraId="47B695DB" w14:textId="77777777" w:rsidR="00786D99" w:rsidRPr="001851EA" w:rsidRDefault="00786D99" w:rsidP="00484A71">
            <w:pPr>
              <w:jc w:val="left"/>
            </w:pPr>
            <w:r w:rsidRPr="001851EA">
              <w:t>Primary Energy: Oil</w:t>
            </w:r>
          </w:p>
        </w:tc>
        <w:tc>
          <w:tcPr>
            <w:tcW w:w="1701" w:type="dxa"/>
            <w:tcBorders>
              <w:top w:val="single" w:sz="2" w:space="0" w:color="auto"/>
              <w:left w:val="single" w:sz="4" w:space="0" w:color="auto"/>
              <w:right w:val="single" w:sz="4" w:space="0" w:color="auto"/>
            </w:tcBorders>
            <w:tcPrChange w:id="1621" w:author="Beath, Hamish R" w:date="2025-08-21T11:59:00Z" w16du:dateUtc="2025-08-21T10:59:00Z">
              <w:tcPr>
                <w:tcW w:w="1134" w:type="dxa"/>
                <w:gridSpan w:val="2"/>
                <w:tcBorders>
                  <w:top w:val="single" w:sz="2" w:space="0" w:color="auto"/>
                  <w:left w:val="single" w:sz="4" w:space="0" w:color="auto"/>
                  <w:right w:val="single" w:sz="4" w:space="0" w:color="auto"/>
                </w:tcBorders>
              </w:tcPr>
            </w:tcPrChange>
          </w:tcPr>
          <w:p w14:paraId="47B695DC" w14:textId="77777777" w:rsidR="00786D99" w:rsidRPr="001851EA" w:rsidRDefault="00786D99" w:rsidP="00484A71">
            <w:r w:rsidRPr="001851EA">
              <w:t>1/48</w:t>
            </w:r>
          </w:p>
        </w:tc>
        <w:tc>
          <w:tcPr>
            <w:tcW w:w="2126" w:type="dxa"/>
            <w:tcBorders>
              <w:top w:val="single" w:sz="2" w:space="0" w:color="auto"/>
              <w:left w:val="single" w:sz="4" w:space="0" w:color="auto"/>
              <w:right w:val="single" w:sz="4" w:space="0" w:color="auto"/>
            </w:tcBorders>
            <w:tcPrChange w:id="1622" w:author="Beath, Hamish R" w:date="2025-08-21T11:59:00Z" w16du:dateUtc="2025-08-21T10:59:00Z">
              <w:tcPr>
                <w:tcW w:w="1134" w:type="dxa"/>
                <w:tcBorders>
                  <w:top w:val="single" w:sz="2" w:space="0" w:color="auto"/>
                  <w:left w:val="single" w:sz="4" w:space="0" w:color="auto"/>
                  <w:right w:val="single" w:sz="4" w:space="0" w:color="auto"/>
                </w:tcBorders>
              </w:tcPr>
            </w:tcPrChange>
          </w:tcPr>
          <w:p w14:paraId="5348DBC9" w14:textId="793D3273" w:rsidR="00786D99" w:rsidRPr="001851EA" w:rsidRDefault="00314BA7" w:rsidP="00484A71">
            <w:ins w:id="1623" w:author="Beath, Hamish R" w:date="2025-08-21T11:54:00Z" w16du:dateUtc="2025-08-21T10:54:00Z">
              <w:r>
                <w:t>0</w:t>
              </w:r>
            </w:ins>
          </w:p>
        </w:tc>
        <w:tc>
          <w:tcPr>
            <w:tcW w:w="1701" w:type="dxa"/>
            <w:tcBorders>
              <w:top w:val="single" w:sz="2" w:space="0" w:color="auto"/>
              <w:left w:val="single" w:sz="4" w:space="0" w:color="auto"/>
              <w:right w:val="single" w:sz="4" w:space="0" w:color="auto"/>
            </w:tcBorders>
            <w:tcPrChange w:id="1624" w:author="Beath, Hamish R" w:date="2025-08-21T11:59:00Z" w16du:dateUtc="2025-08-21T10:59:00Z">
              <w:tcPr>
                <w:tcW w:w="2268" w:type="dxa"/>
                <w:gridSpan w:val="3"/>
                <w:tcBorders>
                  <w:top w:val="single" w:sz="2" w:space="0" w:color="auto"/>
                  <w:left w:val="single" w:sz="4" w:space="0" w:color="auto"/>
                  <w:right w:val="single" w:sz="4" w:space="0" w:color="auto"/>
                </w:tcBorders>
              </w:tcPr>
            </w:tcPrChange>
          </w:tcPr>
          <w:p w14:paraId="47B695DD" w14:textId="6CFCD74F" w:rsidR="00786D99" w:rsidRPr="001851EA" w:rsidRDefault="00120899" w:rsidP="00484A71">
            <w:ins w:id="1625" w:author="Beath, Hamish R" w:date="2025-09-06T12:02:00Z" w16du:dateUtc="2025-09-06T11:02:00Z">
              <w:r>
                <w:t>35</w:t>
              </w:r>
            </w:ins>
            <w:del w:id="1626" w:author="Beath, Hamish R" w:date="2025-09-06T12:02:00Z" w16du:dateUtc="2025-09-06T11:02:00Z">
              <w:r w:rsidR="00786D99" w:rsidRPr="001851EA" w:rsidDel="00120899">
                <w:delText>10</w:delText>
              </w:r>
            </w:del>
            <w:r w:rsidR="00786D99" w:rsidRPr="001851EA">
              <w:t>.</w:t>
            </w:r>
            <w:ins w:id="1627" w:author="Beath, Hamish R" w:date="2025-09-06T12:02:00Z" w16du:dateUtc="2025-09-06T11:02:00Z">
              <w:r>
                <w:t>7</w:t>
              </w:r>
            </w:ins>
            <w:del w:id="1628" w:author="Beath, Hamish R" w:date="2025-09-06T12:02:00Z" w16du:dateUtc="2025-09-06T11:02:00Z">
              <w:r w:rsidR="00786D99" w:rsidRPr="001851EA" w:rsidDel="00120899">
                <w:delText>2</w:delText>
              </w:r>
            </w:del>
            <w:r w:rsidR="00786D99" w:rsidRPr="001851EA">
              <w:t xml:space="preserve"> EJ yr</w:t>
            </w:r>
            <w:r w:rsidR="00786D99" w:rsidRPr="001851EA">
              <w:rPr>
                <w:vertAlign w:val="superscript"/>
              </w:rPr>
              <w:t>-1</w:t>
            </w:r>
          </w:p>
        </w:tc>
        <w:tc>
          <w:tcPr>
            <w:tcW w:w="1050" w:type="dxa"/>
            <w:tcBorders>
              <w:top w:val="single" w:sz="2" w:space="0" w:color="auto"/>
              <w:left w:val="single" w:sz="4" w:space="0" w:color="auto"/>
            </w:tcBorders>
            <w:tcPrChange w:id="1629" w:author="Beath, Hamish R" w:date="2025-08-21T11:59:00Z" w16du:dateUtc="2025-08-21T10:59:00Z">
              <w:tcPr>
                <w:tcW w:w="1417" w:type="dxa"/>
                <w:gridSpan w:val="2"/>
                <w:tcBorders>
                  <w:top w:val="single" w:sz="2" w:space="0" w:color="auto"/>
                  <w:left w:val="single" w:sz="4" w:space="0" w:color="auto"/>
                </w:tcBorders>
              </w:tcPr>
            </w:tcPrChange>
          </w:tcPr>
          <w:p w14:paraId="47B695DE" w14:textId="77777777" w:rsidR="00786D99" w:rsidRPr="001851EA" w:rsidRDefault="00786D99" w:rsidP="00484A71">
            <w:r w:rsidRPr="001851EA">
              <w:t>Energy</w:t>
            </w:r>
          </w:p>
        </w:tc>
      </w:tr>
      <w:tr w:rsidR="00786D99" w14:paraId="47B695E4" w14:textId="77777777" w:rsidTr="006F7E71">
        <w:trPr>
          <w:trHeight w:val="76"/>
          <w:trPrChange w:id="1630" w:author="Beath, Hamish R" w:date="2025-08-21T11:59:00Z" w16du:dateUtc="2025-08-21T10:59:00Z">
            <w:trPr>
              <w:trHeight w:val="76"/>
            </w:trPr>
          </w:trPrChange>
        </w:trPr>
        <w:tc>
          <w:tcPr>
            <w:tcW w:w="2694" w:type="dxa"/>
            <w:tcBorders>
              <w:right w:val="single" w:sz="4" w:space="0" w:color="auto"/>
            </w:tcBorders>
            <w:tcPrChange w:id="1631" w:author="Beath, Hamish R" w:date="2025-08-21T11:59:00Z" w16du:dateUtc="2025-08-21T10:59:00Z">
              <w:tcPr>
                <w:tcW w:w="3686" w:type="dxa"/>
                <w:gridSpan w:val="2"/>
                <w:tcBorders>
                  <w:right w:val="single" w:sz="4" w:space="0" w:color="auto"/>
                </w:tcBorders>
              </w:tcPr>
            </w:tcPrChange>
          </w:tcPr>
          <w:p w14:paraId="47B695E0" w14:textId="77777777" w:rsidR="00786D99" w:rsidRPr="001851EA" w:rsidRDefault="00786D99" w:rsidP="00484A71">
            <w:pPr>
              <w:jc w:val="left"/>
            </w:pPr>
            <w:r w:rsidRPr="001851EA">
              <w:t>Primary Energy: Gas</w:t>
            </w:r>
          </w:p>
        </w:tc>
        <w:tc>
          <w:tcPr>
            <w:tcW w:w="1701" w:type="dxa"/>
            <w:tcBorders>
              <w:left w:val="single" w:sz="4" w:space="0" w:color="auto"/>
              <w:right w:val="single" w:sz="4" w:space="0" w:color="auto"/>
            </w:tcBorders>
            <w:tcPrChange w:id="1632" w:author="Beath, Hamish R" w:date="2025-08-21T11:59:00Z" w16du:dateUtc="2025-08-21T10:59:00Z">
              <w:tcPr>
                <w:tcW w:w="1134" w:type="dxa"/>
                <w:gridSpan w:val="2"/>
                <w:tcBorders>
                  <w:left w:val="single" w:sz="4" w:space="0" w:color="auto"/>
                  <w:right w:val="single" w:sz="4" w:space="0" w:color="auto"/>
                </w:tcBorders>
              </w:tcPr>
            </w:tcPrChange>
          </w:tcPr>
          <w:p w14:paraId="47B695E1" w14:textId="77777777" w:rsidR="00786D99" w:rsidRPr="001851EA" w:rsidRDefault="00786D99" w:rsidP="00484A71">
            <w:r w:rsidRPr="001851EA">
              <w:t>1/48</w:t>
            </w:r>
          </w:p>
        </w:tc>
        <w:tc>
          <w:tcPr>
            <w:tcW w:w="2126" w:type="dxa"/>
            <w:tcBorders>
              <w:left w:val="single" w:sz="4" w:space="0" w:color="auto"/>
              <w:right w:val="single" w:sz="4" w:space="0" w:color="auto"/>
            </w:tcBorders>
            <w:tcPrChange w:id="1633" w:author="Beath, Hamish R" w:date="2025-08-21T11:59:00Z" w16du:dateUtc="2025-08-21T10:59:00Z">
              <w:tcPr>
                <w:tcW w:w="1134" w:type="dxa"/>
                <w:tcBorders>
                  <w:left w:val="single" w:sz="4" w:space="0" w:color="auto"/>
                  <w:right w:val="single" w:sz="4" w:space="0" w:color="auto"/>
                </w:tcBorders>
              </w:tcPr>
            </w:tcPrChange>
          </w:tcPr>
          <w:p w14:paraId="70AD2FDD" w14:textId="31598F8F" w:rsidR="00786D99" w:rsidRPr="001851EA" w:rsidRDefault="00314BA7" w:rsidP="00484A71">
            <w:ins w:id="1634" w:author="Beath, Hamish R" w:date="2025-08-21T11:54:00Z" w16du:dateUtc="2025-08-21T10:54:00Z">
              <w:r>
                <w:t>0</w:t>
              </w:r>
            </w:ins>
          </w:p>
        </w:tc>
        <w:tc>
          <w:tcPr>
            <w:tcW w:w="1701" w:type="dxa"/>
            <w:tcBorders>
              <w:left w:val="single" w:sz="4" w:space="0" w:color="auto"/>
              <w:right w:val="single" w:sz="4" w:space="0" w:color="auto"/>
            </w:tcBorders>
            <w:tcPrChange w:id="1635" w:author="Beath, Hamish R" w:date="2025-08-21T11:59:00Z" w16du:dateUtc="2025-08-21T10:59:00Z">
              <w:tcPr>
                <w:tcW w:w="2268" w:type="dxa"/>
                <w:gridSpan w:val="3"/>
                <w:tcBorders>
                  <w:left w:val="single" w:sz="4" w:space="0" w:color="auto"/>
                  <w:right w:val="single" w:sz="4" w:space="0" w:color="auto"/>
                </w:tcBorders>
              </w:tcPr>
            </w:tcPrChange>
          </w:tcPr>
          <w:p w14:paraId="47B695E2" w14:textId="05660931" w:rsidR="00786D99" w:rsidRPr="001851EA" w:rsidRDefault="00757361" w:rsidP="00484A71">
            <w:ins w:id="1636" w:author="Beath, Hamish R" w:date="2025-09-06T12:13:00Z" w16du:dateUtc="2025-09-06T11:13:00Z">
              <w:r>
                <w:t>36</w:t>
              </w:r>
            </w:ins>
            <w:del w:id="1637" w:author="Beath, Hamish R" w:date="2025-09-06T12:13:00Z" w16du:dateUtc="2025-09-06T11:13:00Z">
              <w:r w:rsidR="00786D99" w:rsidRPr="001851EA" w:rsidDel="00757361">
                <w:delText>9</w:delText>
              </w:r>
            </w:del>
            <w:r w:rsidR="00786D99" w:rsidRPr="001851EA">
              <w:t>.</w:t>
            </w:r>
            <w:ins w:id="1638" w:author="Beath, Hamish R" w:date="2025-09-06T12:13:00Z" w16du:dateUtc="2025-09-06T11:13:00Z">
              <w:r>
                <w:t>7</w:t>
              </w:r>
            </w:ins>
            <w:del w:id="1639" w:author="Beath, Hamish R" w:date="2025-09-06T12:13:00Z" w16du:dateUtc="2025-09-06T11:13:00Z">
              <w:r w:rsidR="00786D99" w:rsidRPr="001851EA" w:rsidDel="00757361">
                <w:delText>55</w:delText>
              </w:r>
            </w:del>
            <w:r w:rsidR="00786D99" w:rsidRPr="001851EA">
              <w:t xml:space="preserve"> EJ yr</w:t>
            </w:r>
            <w:r w:rsidR="00786D99" w:rsidRPr="001851EA">
              <w:rPr>
                <w:vertAlign w:val="superscript"/>
              </w:rPr>
              <w:t>-1</w:t>
            </w:r>
          </w:p>
        </w:tc>
        <w:tc>
          <w:tcPr>
            <w:tcW w:w="1050" w:type="dxa"/>
            <w:tcBorders>
              <w:left w:val="single" w:sz="4" w:space="0" w:color="auto"/>
            </w:tcBorders>
            <w:tcPrChange w:id="1640" w:author="Beath, Hamish R" w:date="2025-08-21T11:59:00Z" w16du:dateUtc="2025-08-21T10:59:00Z">
              <w:tcPr>
                <w:tcW w:w="1417" w:type="dxa"/>
                <w:gridSpan w:val="2"/>
                <w:tcBorders>
                  <w:left w:val="single" w:sz="4" w:space="0" w:color="auto"/>
                </w:tcBorders>
              </w:tcPr>
            </w:tcPrChange>
          </w:tcPr>
          <w:p w14:paraId="47B695E3" w14:textId="77777777" w:rsidR="00786D99" w:rsidRPr="001851EA" w:rsidRDefault="00786D99" w:rsidP="00484A71"/>
        </w:tc>
      </w:tr>
      <w:tr w:rsidR="00786D99" w14:paraId="47B695E9" w14:textId="77777777" w:rsidTr="006F7E71">
        <w:trPr>
          <w:trHeight w:val="76"/>
          <w:trPrChange w:id="1641" w:author="Beath, Hamish R" w:date="2025-08-21T11:59:00Z" w16du:dateUtc="2025-08-21T10:59:00Z">
            <w:trPr>
              <w:trHeight w:val="76"/>
            </w:trPr>
          </w:trPrChange>
        </w:trPr>
        <w:tc>
          <w:tcPr>
            <w:tcW w:w="2694" w:type="dxa"/>
            <w:tcBorders>
              <w:right w:val="single" w:sz="4" w:space="0" w:color="auto"/>
            </w:tcBorders>
            <w:tcPrChange w:id="1642" w:author="Beath, Hamish R" w:date="2025-08-21T11:59:00Z" w16du:dateUtc="2025-08-21T10:59:00Z">
              <w:tcPr>
                <w:tcW w:w="3686" w:type="dxa"/>
                <w:gridSpan w:val="2"/>
                <w:tcBorders>
                  <w:right w:val="single" w:sz="4" w:space="0" w:color="auto"/>
                </w:tcBorders>
              </w:tcPr>
            </w:tcPrChange>
          </w:tcPr>
          <w:p w14:paraId="47B695E5" w14:textId="77777777" w:rsidR="00786D99" w:rsidRPr="001851EA" w:rsidRDefault="00786D99" w:rsidP="00484A71">
            <w:pPr>
              <w:jc w:val="left"/>
            </w:pPr>
            <w:r w:rsidRPr="001851EA">
              <w:t>Primary Energy: Coal</w:t>
            </w:r>
          </w:p>
        </w:tc>
        <w:tc>
          <w:tcPr>
            <w:tcW w:w="1701" w:type="dxa"/>
            <w:tcBorders>
              <w:left w:val="single" w:sz="4" w:space="0" w:color="auto"/>
              <w:right w:val="single" w:sz="4" w:space="0" w:color="auto"/>
            </w:tcBorders>
            <w:tcPrChange w:id="1643" w:author="Beath, Hamish R" w:date="2025-08-21T11:59:00Z" w16du:dateUtc="2025-08-21T10:59:00Z">
              <w:tcPr>
                <w:tcW w:w="1134" w:type="dxa"/>
                <w:gridSpan w:val="2"/>
                <w:tcBorders>
                  <w:left w:val="single" w:sz="4" w:space="0" w:color="auto"/>
                  <w:right w:val="single" w:sz="4" w:space="0" w:color="auto"/>
                </w:tcBorders>
              </w:tcPr>
            </w:tcPrChange>
          </w:tcPr>
          <w:p w14:paraId="47B695E6" w14:textId="77777777" w:rsidR="00786D99" w:rsidRPr="001851EA" w:rsidRDefault="00786D99" w:rsidP="00484A71">
            <w:r w:rsidRPr="001851EA">
              <w:t>1/48</w:t>
            </w:r>
          </w:p>
        </w:tc>
        <w:tc>
          <w:tcPr>
            <w:tcW w:w="2126" w:type="dxa"/>
            <w:tcBorders>
              <w:left w:val="single" w:sz="4" w:space="0" w:color="auto"/>
              <w:right w:val="single" w:sz="4" w:space="0" w:color="auto"/>
            </w:tcBorders>
            <w:tcPrChange w:id="1644" w:author="Beath, Hamish R" w:date="2025-08-21T11:59:00Z" w16du:dateUtc="2025-08-21T10:59:00Z">
              <w:tcPr>
                <w:tcW w:w="1134" w:type="dxa"/>
                <w:tcBorders>
                  <w:left w:val="single" w:sz="4" w:space="0" w:color="auto"/>
                  <w:right w:val="single" w:sz="4" w:space="0" w:color="auto"/>
                </w:tcBorders>
              </w:tcPr>
            </w:tcPrChange>
          </w:tcPr>
          <w:p w14:paraId="3504BC8F" w14:textId="5AB46A36" w:rsidR="00786D99" w:rsidRPr="001851EA" w:rsidRDefault="00314BA7" w:rsidP="00484A71">
            <w:ins w:id="1645" w:author="Beath, Hamish R" w:date="2025-08-21T11:54:00Z" w16du:dateUtc="2025-08-21T10:54:00Z">
              <w:r>
                <w:t>0</w:t>
              </w:r>
            </w:ins>
          </w:p>
        </w:tc>
        <w:tc>
          <w:tcPr>
            <w:tcW w:w="1701" w:type="dxa"/>
            <w:tcBorders>
              <w:left w:val="single" w:sz="4" w:space="0" w:color="auto"/>
              <w:right w:val="single" w:sz="4" w:space="0" w:color="auto"/>
            </w:tcBorders>
            <w:tcPrChange w:id="1646" w:author="Beath, Hamish R" w:date="2025-08-21T11:59:00Z" w16du:dateUtc="2025-08-21T10:59:00Z">
              <w:tcPr>
                <w:tcW w:w="2268" w:type="dxa"/>
                <w:gridSpan w:val="3"/>
                <w:tcBorders>
                  <w:left w:val="single" w:sz="4" w:space="0" w:color="auto"/>
                  <w:right w:val="single" w:sz="4" w:space="0" w:color="auto"/>
                </w:tcBorders>
              </w:tcPr>
            </w:tcPrChange>
          </w:tcPr>
          <w:p w14:paraId="47B695E7" w14:textId="77AA0BE3" w:rsidR="00786D99" w:rsidRPr="001851EA" w:rsidRDefault="00757361" w:rsidP="00484A71">
            <w:ins w:id="1647" w:author="Beath, Hamish R" w:date="2025-09-06T12:14:00Z" w16du:dateUtc="2025-09-06T11:14:00Z">
              <w:r>
                <w:t>28</w:t>
              </w:r>
            </w:ins>
            <w:del w:id="1648" w:author="Beath, Hamish R" w:date="2025-09-06T12:14:00Z" w16du:dateUtc="2025-09-06T11:14:00Z">
              <w:r w:rsidR="00786D99" w:rsidRPr="001851EA" w:rsidDel="00757361">
                <w:delText>13</w:delText>
              </w:r>
            </w:del>
            <w:r w:rsidR="00786D99" w:rsidRPr="001851EA">
              <w:t>.5 EJ yr</w:t>
            </w:r>
            <w:r w:rsidR="00786D99" w:rsidRPr="001851EA">
              <w:rPr>
                <w:vertAlign w:val="superscript"/>
              </w:rPr>
              <w:t>-1</w:t>
            </w:r>
          </w:p>
        </w:tc>
        <w:tc>
          <w:tcPr>
            <w:tcW w:w="1050" w:type="dxa"/>
            <w:tcBorders>
              <w:left w:val="single" w:sz="4" w:space="0" w:color="auto"/>
            </w:tcBorders>
            <w:tcPrChange w:id="1649" w:author="Beath, Hamish R" w:date="2025-08-21T11:59:00Z" w16du:dateUtc="2025-08-21T10:59:00Z">
              <w:tcPr>
                <w:tcW w:w="1417" w:type="dxa"/>
                <w:gridSpan w:val="2"/>
                <w:tcBorders>
                  <w:left w:val="single" w:sz="4" w:space="0" w:color="auto"/>
                </w:tcBorders>
              </w:tcPr>
            </w:tcPrChange>
          </w:tcPr>
          <w:p w14:paraId="47B695E8" w14:textId="77777777" w:rsidR="00786D99" w:rsidRPr="001851EA" w:rsidRDefault="00786D99" w:rsidP="00484A71"/>
        </w:tc>
      </w:tr>
      <w:tr w:rsidR="00786D99" w14:paraId="47B695EE" w14:textId="77777777" w:rsidTr="006F7E71">
        <w:trPr>
          <w:trHeight w:val="76"/>
          <w:trPrChange w:id="1650" w:author="Beath, Hamish R" w:date="2025-08-21T11:59:00Z" w16du:dateUtc="2025-08-21T10:59:00Z">
            <w:trPr>
              <w:trHeight w:val="76"/>
            </w:trPr>
          </w:trPrChange>
        </w:trPr>
        <w:tc>
          <w:tcPr>
            <w:tcW w:w="2694" w:type="dxa"/>
            <w:tcBorders>
              <w:right w:val="single" w:sz="4" w:space="0" w:color="auto"/>
            </w:tcBorders>
            <w:tcPrChange w:id="1651" w:author="Beath, Hamish R" w:date="2025-08-21T11:59:00Z" w16du:dateUtc="2025-08-21T10:59:00Z">
              <w:tcPr>
                <w:tcW w:w="3686" w:type="dxa"/>
                <w:gridSpan w:val="2"/>
                <w:tcBorders>
                  <w:right w:val="single" w:sz="4" w:space="0" w:color="auto"/>
                </w:tcBorders>
              </w:tcPr>
            </w:tcPrChange>
          </w:tcPr>
          <w:p w14:paraId="47B695EA" w14:textId="77777777" w:rsidR="00786D99" w:rsidRPr="001851EA" w:rsidRDefault="00786D99" w:rsidP="00484A71">
            <w:pPr>
              <w:jc w:val="left"/>
            </w:pPr>
            <w:r w:rsidRPr="001851EA">
              <w:t>Primary Energy: Nuclear</w:t>
            </w:r>
          </w:p>
        </w:tc>
        <w:tc>
          <w:tcPr>
            <w:tcW w:w="1701" w:type="dxa"/>
            <w:tcBorders>
              <w:left w:val="single" w:sz="4" w:space="0" w:color="auto"/>
              <w:right w:val="single" w:sz="4" w:space="0" w:color="auto"/>
            </w:tcBorders>
            <w:tcPrChange w:id="1652" w:author="Beath, Hamish R" w:date="2025-08-21T11:59:00Z" w16du:dateUtc="2025-08-21T10:59:00Z">
              <w:tcPr>
                <w:tcW w:w="1134" w:type="dxa"/>
                <w:gridSpan w:val="2"/>
                <w:tcBorders>
                  <w:left w:val="single" w:sz="4" w:space="0" w:color="auto"/>
                  <w:right w:val="single" w:sz="4" w:space="0" w:color="auto"/>
                </w:tcBorders>
              </w:tcPr>
            </w:tcPrChange>
          </w:tcPr>
          <w:p w14:paraId="47B695EB" w14:textId="77777777" w:rsidR="00786D99" w:rsidRPr="001851EA" w:rsidRDefault="00786D99" w:rsidP="00484A71">
            <w:r w:rsidRPr="001851EA">
              <w:t>1/48</w:t>
            </w:r>
          </w:p>
        </w:tc>
        <w:tc>
          <w:tcPr>
            <w:tcW w:w="2126" w:type="dxa"/>
            <w:tcBorders>
              <w:left w:val="single" w:sz="4" w:space="0" w:color="auto"/>
              <w:right w:val="single" w:sz="4" w:space="0" w:color="auto"/>
            </w:tcBorders>
            <w:tcPrChange w:id="1653" w:author="Beath, Hamish R" w:date="2025-08-21T11:59:00Z" w16du:dateUtc="2025-08-21T10:59:00Z">
              <w:tcPr>
                <w:tcW w:w="1134" w:type="dxa"/>
                <w:tcBorders>
                  <w:left w:val="single" w:sz="4" w:space="0" w:color="auto"/>
                  <w:right w:val="single" w:sz="4" w:space="0" w:color="auto"/>
                </w:tcBorders>
              </w:tcPr>
            </w:tcPrChange>
          </w:tcPr>
          <w:p w14:paraId="6F33EEFE" w14:textId="0872817B" w:rsidR="00786D99" w:rsidRPr="001851EA" w:rsidRDefault="00990EBE" w:rsidP="00484A71">
            <w:ins w:id="1654" w:author="Beath, Hamish R" w:date="2025-08-21T11:56:00Z" w16du:dateUtc="2025-08-21T10:56:00Z">
              <w:r>
                <w:t>1/8</w:t>
              </w:r>
            </w:ins>
          </w:p>
        </w:tc>
        <w:tc>
          <w:tcPr>
            <w:tcW w:w="1701" w:type="dxa"/>
            <w:tcBorders>
              <w:left w:val="single" w:sz="4" w:space="0" w:color="auto"/>
              <w:right w:val="single" w:sz="4" w:space="0" w:color="auto"/>
            </w:tcBorders>
            <w:tcPrChange w:id="1655" w:author="Beath, Hamish R" w:date="2025-08-21T11:59:00Z" w16du:dateUtc="2025-08-21T10:59:00Z">
              <w:tcPr>
                <w:tcW w:w="2268" w:type="dxa"/>
                <w:gridSpan w:val="3"/>
                <w:tcBorders>
                  <w:left w:val="single" w:sz="4" w:space="0" w:color="auto"/>
                  <w:right w:val="single" w:sz="4" w:space="0" w:color="auto"/>
                </w:tcBorders>
              </w:tcPr>
            </w:tcPrChange>
          </w:tcPr>
          <w:p w14:paraId="47B695EC" w14:textId="0D6D7599" w:rsidR="00786D99" w:rsidRPr="001851EA" w:rsidRDefault="00120899" w:rsidP="00484A71">
            <w:ins w:id="1656" w:author="Beath, Hamish R" w:date="2025-09-06T12:02:00Z" w16du:dateUtc="2025-09-06T11:02:00Z">
              <w:r>
                <w:t>9</w:t>
              </w:r>
            </w:ins>
            <w:del w:id="1657" w:author="Beath, Hamish R" w:date="2025-09-06T12:02:00Z" w16du:dateUtc="2025-09-06T11:02:00Z">
              <w:r w:rsidR="00786D99" w:rsidRPr="001851EA" w:rsidDel="00120899">
                <w:delText>0</w:delText>
              </w:r>
            </w:del>
            <w:r w:rsidR="00786D99" w:rsidRPr="001851EA">
              <w:t>.</w:t>
            </w:r>
            <w:ins w:id="1658" w:author="Beath, Hamish R" w:date="2025-09-06T12:02:00Z" w16du:dateUtc="2025-09-06T11:02:00Z">
              <w:r>
                <w:t>74</w:t>
              </w:r>
            </w:ins>
            <w:del w:id="1659" w:author="Beath, Hamish R" w:date="2025-09-06T12:02:00Z" w16du:dateUtc="2025-09-06T11:02:00Z">
              <w:r w:rsidR="00786D99" w:rsidRPr="001851EA" w:rsidDel="00120899">
                <w:delText>651</w:delText>
              </w:r>
            </w:del>
            <w:r w:rsidR="00786D99" w:rsidRPr="001851EA">
              <w:t xml:space="preserve"> EJ yr</w:t>
            </w:r>
            <w:r w:rsidR="00786D99" w:rsidRPr="001851EA">
              <w:rPr>
                <w:vertAlign w:val="superscript"/>
              </w:rPr>
              <w:t>-1</w:t>
            </w:r>
          </w:p>
        </w:tc>
        <w:tc>
          <w:tcPr>
            <w:tcW w:w="1050" w:type="dxa"/>
            <w:tcBorders>
              <w:left w:val="single" w:sz="4" w:space="0" w:color="auto"/>
            </w:tcBorders>
            <w:tcPrChange w:id="1660" w:author="Beath, Hamish R" w:date="2025-08-21T11:59:00Z" w16du:dateUtc="2025-08-21T10:59:00Z">
              <w:tcPr>
                <w:tcW w:w="1417" w:type="dxa"/>
                <w:gridSpan w:val="2"/>
                <w:tcBorders>
                  <w:left w:val="single" w:sz="4" w:space="0" w:color="auto"/>
                </w:tcBorders>
              </w:tcPr>
            </w:tcPrChange>
          </w:tcPr>
          <w:p w14:paraId="47B695ED" w14:textId="77777777" w:rsidR="00786D99" w:rsidRPr="001851EA" w:rsidRDefault="00786D99" w:rsidP="00484A71"/>
        </w:tc>
      </w:tr>
      <w:tr w:rsidR="00786D99" w14:paraId="47B695F3" w14:textId="77777777" w:rsidTr="006F7E71">
        <w:trPr>
          <w:trHeight w:val="76"/>
          <w:trPrChange w:id="1661" w:author="Beath, Hamish R" w:date="2025-08-21T11:59:00Z" w16du:dateUtc="2025-08-21T10:59:00Z">
            <w:trPr>
              <w:trHeight w:val="76"/>
            </w:trPr>
          </w:trPrChange>
        </w:trPr>
        <w:tc>
          <w:tcPr>
            <w:tcW w:w="2694" w:type="dxa"/>
            <w:tcBorders>
              <w:right w:val="single" w:sz="4" w:space="0" w:color="auto"/>
            </w:tcBorders>
            <w:tcPrChange w:id="1662" w:author="Beath, Hamish R" w:date="2025-08-21T11:59:00Z" w16du:dateUtc="2025-08-21T10:59:00Z">
              <w:tcPr>
                <w:tcW w:w="3686" w:type="dxa"/>
                <w:gridSpan w:val="2"/>
                <w:tcBorders>
                  <w:right w:val="single" w:sz="4" w:space="0" w:color="auto"/>
                </w:tcBorders>
              </w:tcPr>
            </w:tcPrChange>
          </w:tcPr>
          <w:p w14:paraId="47B695EF" w14:textId="77777777" w:rsidR="00786D99" w:rsidRPr="001851EA" w:rsidRDefault="00786D99" w:rsidP="00484A71">
            <w:pPr>
              <w:jc w:val="left"/>
            </w:pPr>
            <w:r w:rsidRPr="001851EA">
              <w:t>Primary Energy: Biomass</w:t>
            </w:r>
          </w:p>
        </w:tc>
        <w:tc>
          <w:tcPr>
            <w:tcW w:w="1701" w:type="dxa"/>
            <w:tcBorders>
              <w:left w:val="single" w:sz="4" w:space="0" w:color="auto"/>
              <w:right w:val="single" w:sz="4" w:space="0" w:color="auto"/>
            </w:tcBorders>
            <w:tcPrChange w:id="1663" w:author="Beath, Hamish R" w:date="2025-08-21T11:59:00Z" w16du:dateUtc="2025-08-21T10:59:00Z">
              <w:tcPr>
                <w:tcW w:w="1134" w:type="dxa"/>
                <w:gridSpan w:val="2"/>
                <w:tcBorders>
                  <w:left w:val="single" w:sz="4" w:space="0" w:color="auto"/>
                  <w:right w:val="single" w:sz="4" w:space="0" w:color="auto"/>
                </w:tcBorders>
              </w:tcPr>
            </w:tcPrChange>
          </w:tcPr>
          <w:p w14:paraId="47B695F0" w14:textId="77777777" w:rsidR="00786D99" w:rsidRPr="001851EA" w:rsidRDefault="00786D99" w:rsidP="00484A71">
            <w:r w:rsidRPr="001851EA">
              <w:t>1/48</w:t>
            </w:r>
          </w:p>
        </w:tc>
        <w:tc>
          <w:tcPr>
            <w:tcW w:w="2126" w:type="dxa"/>
            <w:tcBorders>
              <w:left w:val="single" w:sz="4" w:space="0" w:color="auto"/>
              <w:right w:val="single" w:sz="4" w:space="0" w:color="auto"/>
            </w:tcBorders>
            <w:tcPrChange w:id="1664" w:author="Beath, Hamish R" w:date="2025-08-21T11:59:00Z" w16du:dateUtc="2025-08-21T10:59:00Z">
              <w:tcPr>
                <w:tcW w:w="1134" w:type="dxa"/>
                <w:tcBorders>
                  <w:left w:val="single" w:sz="4" w:space="0" w:color="auto"/>
                  <w:right w:val="single" w:sz="4" w:space="0" w:color="auto"/>
                </w:tcBorders>
              </w:tcPr>
            </w:tcPrChange>
          </w:tcPr>
          <w:p w14:paraId="49E0E422" w14:textId="357A5599" w:rsidR="00786D99" w:rsidRPr="001851EA" w:rsidRDefault="00990EBE" w:rsidP="00484A71">
            <w:ins w:id="1665" w:author="Beath, Hamish R" w:date="2025-08-21T11:56:00Z" w16du:dateUtc="2025-08-21T10:56:00Z">
              <w:r>
                <w:t>0</w:t>
              </w:r>
            </w:ins>
          </w:p>
        </w:tc>
        <w:tc>
          <w:tcPr>
            <w:tcW w:w="1701" w:type="dxa"/>
            <w:tcBorders>
              <w:left w:val="single" w:sz="4" w:space="0" w:color="auto"/>
              <w:right w:val="single" w:sz="2" w:space="0" w:color="auto"/>
            </w:tcBorders>
            <w:tcPrChange w:id="1666" w:author="Beath, Hamish R" w:date="2025-08-21T11:59:00Z" w16du:dateUtc="2025-08-21T10:59:00Z">
              <w:tcPr>
                <w:tcW w:w="2268" w:type="dxa"/>
                <w:gridSpan w:val="3"/>
                <w:tcBorders>
                  <w:left w:val="single" w:sz="4" w:space="0" w:color="auto"/>
                  <w:right w:val="single" w:sz="2" w:space="0" w:color="auto"/>
                </w:tcBorders>
              </w:tcPr>
            </w:tcPrChange>
          </w:tcPr>
          <w:p w14:paraId="47B695F1" w14:textId="54B6C5DC" w:rsidR="00786D99" w:rsidRPr="001851EA" w:rsidRDefault="00120899" w:rsidP="00484A71">
            <w:ins w:id="1667" w:author="Beath, Hamish R" w:date="2025-09-06T12:02:00Z" w16du:dateUtc="2025-09-06T11:02:00Z">
              <w:r>
                <w:t>18</w:t>
              </w:r>
            </w:ins>
            <w:del w:id="1668" w:author="Beath, Hamish R" w:date="2025-09-06T12:02:00Z" w16du:dateUtc="2025-09-06T11:02:00Z">
              <w:r w:rsidR="00786D99" w:rsidRPr="001851EA" w:rsidDel="00120899">
                <w:delText>4</w:delText>
              </w:r>
            </w:del>
            <w:r w:rsidR="00786D99" w:rsidRPr="001851EA">
              <w:t>.</w:t>
            </w:r>
            <w:ins w:id="1669" w:author="Beath, Hamish R" w:date="2025-09-06T12:03:00Z" w16du:dateUtc="2025-09-06T11:03:00Z">
              <w:r>
                <w:t>1</w:t>
              </w:r>
            </w:ins>
            <w:del w:id="1670" w:author="Beath, Hamish R" w:date="2025-09-06T12:02:00Z" w16du:dateUtc="2025-09-06T11:02:00Z">
              <w:r w:rsidR="00786D99" w:rsidRPr="001851EA" w:rsidDel="00120899">
                <w:delText>80</w:delText>
              </w:r>
            </w:del>
            <w:r w:rsidR="00786D99" w:rsidRPr="001851EA">
              <w:t xml:space="preserve"> EJ yr</w:t>
            </w:r>
            <w:r w:rsidR="00786D99" w:rsidRPr="001851EA">
              <w:rPr>
                <w:vertAlign w:val="superscript"/>
              </w:rPr>
              <w:t>-1</w:t>
            </w:r>
          </w:p>
        </w:tc>
        <w:tc>
          <w:tcPr>
            <w:tcW w:w="1050" w:type="dxa"/>
            <w:tcBorders>
              <w:left w:val="single" w:sz="2" w:space="0" w:color="auto"/>
            </w:tcBorders>
            <w:tcPrChange w:id="1671" w:author="Beath, Hamish R" w:date="2025-08-21T11:59:00Z" w16du:dateUtc="2025-08-21T10:59:00Z">
              <w:tcPr>
                <w:tcW w:w="1417" w:type="dxa"/>
                <w:gridSpan w:val="2"/>
                <w:tcBorders>
                  <w:left w:val="single" w:sz="2" w:space="0" w:color="auto"/>
                </w:tcBorders>
              </w:tcPr>
            </w:tcPrChange>
          </w:tcPr>
          <w:p w14:paraId="47B695F2" w14:textId="77777777" w:rsidR="00786D99" w:rsidRPr="001851EA" w:rsidRDefault="00786D99" w:rsidP="00484A71"/>
        </w:tc>
      </w:tr>
      <w:tr w:rsidR="00786D99" w14:paraId="47B695F8" w14:textId="77777777" w:rsidTr="006F7E71">
        <w:trPr>
          <w:trHeight w:val="76"/>
          <w:trPrChange w:id="1672" w:author="Beath, Hamish R" w:date="2025-08-21T11:59:00Z" w16du:dateUtc="2025-08-21T10:59:00Z">
            <w:trPr>
              <w:trHeight w:val="76"/>
            </w:trPr>
          </w:trPrChange>
        </w:trPr>
        <w:tc>
          <w:tcPr>
            <w:tcW w:w="2694" w:type="dxa"/>
            <w:tcBorders>
              <w:right w:val="single" w:sz="4" w:space="0" w:color="auto"/>
            </w:tcBorders>
            <w:tcPrChange w:id="1673" w:author="Beath, Hamish R" w:date="2025-08-21T11:59:00Z" w16du:dateUtc="2025-08-21T10:59:00Z">
              <w:tcPr>
                <w:tcW w:w="3686" w:type="dxa"/>
                <w:gridSpan w:val="2"/>
                <w:tcBorders>
                  <w:right w:val="single" w:sz="4" w:space="0" w:color="auto"/>
                </w:tcBorders>
              </w:tcPr>
            </w:tcPrChange>
          </w:tcPr>
          <w:p w14:paraId="47B695F4" w14:textId="77777777" w:rsidR="00786D99" w:rsidRPr="001851EA" w:rsidRDefault="00786D99" w:rsidP="00484A71">
            <w:pPr>
              <w:jc w:val="left"/>
            </w:pPr>
            <w:r w:rsidRPr="001851EA">
              <w:t>Primary Energy: Non-Biomass Renewables</w:t>
            </w:r>
          </w:p>
        </w:tc>
        <w:tc>
          <w:tcPr>
            <w:tcW w:w="1701" w:type="dxa"/>
            <w:tcBorders>
              <w:left w:val="single" w:sz="4" w:space="0" w:color="auto"/>
              <w:right w:val="single" w:sz="4" w:space="0" w:color="auto"/>
            </w:tcBorders>
            <w:tcPrChange w:id="1674" w:author="Beath, Hamish R" w:date="2025-08-21T11:59:00Z" w16du:dateUtc="2025-08-21T10:59:00Z">
              <w:tcPr>
                <w:tcW w:w="1134" w:type="dxa"/>
                <w:gridSpan w:val="2"/>
                <w:tcBorders>
                  <w:left w:val="single" w:sz="4" w:space="0" w:color="auto"/>
                  <w:right w:val="single" w:sz="4" w:space="0" w:color="auto"/>
                </w:tcBorders>
              </w:tcPr>
            </w:tcPrChange>
          </w:tcPr>
          <w:p w14:paraId="47B695F5" w14:textId="77777777" w:rsidR="00786D99" w:rsidRPr="001851EA" w:rsidRDefault="00786D99" w:rsidP="00484A71">
            <w:r w:rsidRPr="001851EA">
              <w:t>1/48</w:t>
            </w:r>
          </w:p>
        </w:tc>
        <w:tc>
          <w:tcPr>
            <w:tcW w:w="2126" w:type="dxa"/>
            <w:tcBorders>
              <w:left w:val="single" w:sz="4" w:space="0" w:color="auto"/>
              <w:right w:val="single" w:sz="4" w:space="0" w:color="auto"/>
            </w:tcBorders>
            <w:tcPrChange w:id="1675" w:author="Beath, Hamish R" w:date="2025-08-21T11:59:00Z" w16du:dateUtc="2025-08-21T10:59:00Z">
              <w:tcPr>
                <w:tcW w:w="1134" w:type="dxa"/>
                <w:tcBorders>
                  <w:left w:val="single" w:sz="4" w:space="0" w:color="auto"/>
                  <w:right w:val="single" w:sz="4" w:space="0" w:color="auto"/>
                </w:tcBorders>
              </w:tcPr>
            </w:tcPrChange>
          </w:tcPr>
          <w:p w14:paraId="408BB60D" w14:textId="2F30C353" w:rsidR="00786D99" w:rsidRPr="001851EA" w:rsidRDefault="00D62D82" w:rsidP="00484A71">
            <w:ins w:id="1676" w:author="Beath, Hamish R" w:date="2025-08-21T11:56:00Z" w16du:dateUtc="2025-08-21T10:56:00Z">
              <w:r>
                <w:t>1/8</w:t>
              </w:r>
            </w:ins>
          </w:p>
        </w:tc>
        <w:tc>
          <w:tcPr>
            <w:tcW w:w="1701" w:type="dxa"/>
            <w:tcBorders>
              <w:left w:val="single" w:sz="4" w:space="0" w:color="auto"/>
              <w:right w:val="single" w:sz="2" w:space="0" w:color="auto"/>
            </w:tcBorders>
            <w:tcPrChange w:id="1677" w:author="Beath, Hamish R" w:date="2025-08-21T11:59:00Z" w16du:dateUtc="2025-08-21T10:59:00Z">
              <w:tcPr>
                <w:tcW w:w="2268" w:type="dxa"/>
                <w:gridSpan w:val="3"/>
                <w:tcBorders>
                  <w:left w:val="single" w:sz="4" w:space="0" w:color="auto"/>
                  <w:right w:val="single" w:sz="2" w:space="0" w:color="auto"/>
                </w:tcBorders>
              </w:tcPr>
            </w:tcPrChange>
          </w:tcPr>
          <w:p w14:paraId="47B695F6" w14:textId="2F5B376B" w:rsidR="00786D99" w:rsidRPr="001851EA" w:rsidRDefault="00120899" w:rsidP="00484A71">
            <w:ins w:id="1678" w:author="Beath, Hamish R" w:date="2025-09-06T12:02:00Z" w16du:dateUtc="2025-09-06T11:02:00Z">
              <w:r>
                <w:t>23.7</w:t>
              </w:r>
            </w:ins>
            <w:del w:id="1679" w:author="Beath, Hamish R" w:date="2025-09-06T12:02:00Z" w16du:dateUtc="2025-09-06T11:02:00Z">
              <w:r w:rsidR="00786D99" w:rsidRPr="001851EA" w:rsidDel="00120899">
                <w:delText>2</w:delText>
              </w:r>
            </w:del>
            <w:del w:id="1680" w:author="Beath, Hamish R" w:date="2025-09-06T12:03:00Z" w16du:dateUtc="2025-09-06T11:03:00Z">
              <w:r w:rsidR="00786D99" w:rsidRPr="001851EA" w:rsidDel="00120899">
                <w:delText>.83</w:delText>
              </w:r>
            </w:del>
            <w:r w:rsidR="00786D99" w:rsidRPr="001851EA">
              <w:t xml:space="preserve"> EJ yr</w:t>
            </w:r>
            <w:r w:rsidR="00786D99" w:rsidRPr="001851EA">
              <w:rPr>
                <w:vertAlign w:val="superscript"/>
              </w:rPr>
              <w:t>-1</w:t>
            </w:r>
          </w:p>
        </w:tc>
        <w:tc>
          <w:tcPr>
            <w:tcW w:w="1050" w:type="dxa"/>
            <w:tcBorders>
              <w:left w:val="single" w:sz="2" w:space="0" w:color="auto"/>
            </w:tcBorders>
            <w:tcPrChange w:id="1681" w:author="Beath, Hamish R" w:date="2025-08-21T11:59:00Z" w16du:dateUtc="2025-08-21T10:59:00Z">
              <w:tcPr>
                <w:tcW w:w="1417" w:type="dxa"/>
                <w:gridSpan w:val="2"/>
                <w:tcBorders>
                  <w:left w:val="single" w:sz="2" w:space="0" w:color="auto"/>
                </w:tcBorders>
              </w:tcPr>
            </w:tcPrChange>
          </w:tcPr>
          <w:p w14:paraId="47B695F7" w14:textId="77777777" w:rsidR="00786D99" w:rsidRPr="001851EA" w:rsidRDefault="00786D99" w:rsidP="00484A71"/>
        </w:tc>
      </w:tr>
      <w:tr w:rsidR="00786D99" w14:paraId="47B695FD" w14:textId="77777777" w:rsidTr="006F7E71">
        <w:trPr>
          <w:trHeight w:val="91"/>
          <w:trPrChange w:id="1682" w:author="Beath, Hamish R" w:date="2025-08-21T11:59:00Z" w16du:dateUtc="2025-08-21T10:59:00Z">
            <w:trPr>
              <w:trHeight w:val="91"/>
            </w:trPr>
          </w:trPrChange>
        </w:trPr>
        <w:tc>
          <w:tcPr>
            <w:tcW w:w="2694" w:type="dxa"/>
            <w:tcBorders>
              <w:right w:val="single" w:sz="4" w:space="0" w:color="auto"/>
            </w:tcBorders>
            <w:tcPrChange w:id="1683" w:author="Beath, Hamish R" w:date="2025-08-21T11:59:00Z" w16du:dateUtc="2025-08-21T10:59:00Z">
              <w:tcPr>
                <w:tcW w:w="3686" w:type="dxa"/>
                <w:gridSpan w:val="2"/>
                <w:tcBorders>
                  <w:right w:val="single" w:sz="4" w:space="0" w:color="auto"/>
                </w:tcBorders>
              </w:tcPr>
            </w:tcPrChange>
          </w:tcPr>
          <w:p w14:paraId="47B695F9" w14:textId="77777777" w:rsidR="00786D99" w:rsidRPr="001851EA" w:rsidRDefault="00786D99" w:rsidP="00484A71">
            <w:r w:rsidRPr="001851EA">
              <w:t>Final Energy</w:t>
            </w:r>
          </w:p>
        </w:tc>
        <w:tc>
          <w:tcPr>
            <w:tcW w:w="1701" w:type="dxa"/>
            <w:tcBorders>
              <w:left w:val="single" w:sz="4" w:space="0" w:color="auto"/>
              <w:right w:val="single" w:sz="4" w:space="0" w:color="auto"/>
            </w:tcBorders>
            <w:tcPrChange w:id="1684" w:author="Beath, Hamish R" w:date="2025-08-21T11:59:00Z" w16du:dateUtc="2025-08-21T10:59:00Z">
              <w:tcPr>
                <w:tcW w:w="1134" w:type="dxa"/>
                <w:gridSpan w:val="2"/>
                <w:tcBorders>
                  <w:left w:val="single" w:sz="4" w:space="0" w:color="auto"/>
                  <w:right w:val="single" w:sz="4" w:space="0" w:color="auto"/>
                </w:tcBorders>
              </w:tcPr>
            </w:tcPrChange>
          </w:tcPr>
          <w:p w14:paraId="47B695FA" w14:textId="77777777" w:rsidR="00786D99" w:rsidRPr="001851EA" w:rsidRDefault="00786D99" w:rsidP="00484A71">
            <w:r w:rsidRPr="001851EA">
              <w:t>1/8</w:t>
            </w:r>
          </w:p>
        </w:tc>
        <w:tc>
          <w:tcPr>
            <w:tcW w:w="2126" w:type="dxa"/>
            <w:tcBorders>
              <w:left w:val="single" w:sz="4" w:space="0" w:color="auto"/>
              <w:right w:val="single" w:sz="4" w:space="0" w:color="auto"/>
            </w:tcBorders>
            <w:tcPrChange w:id="1685" w:author="Beath, Hamish R" w:date="2025-08-21T11:59:00Z" w16du:dateUtc="2025-08-21T10:59:00Z">
              <w:tcPr>
                <w:tcW w:w="1134" w:type="dxa"/>
                <w:tcBorders>
                  <w:left w:val="single" w:sz="4" w:space="0" w:color="auto"/>
                  <w:right w:val="single" w:sz="4" w:space="0" w:color="auto"/>
                </w:tcBorders>
              </w:tcPr>
            </w:tcPrChange>
          </w:tcPr>
          <w:p w14:paraId="3DBDD4CA" w14:textId="44519D32" w:rsidR="00786D99" w:rsidRPr="001851EA" w:rsidRDefault="00D62D82" w:rsidP="00484A71">
            <w:ins w:id="1686" w:author="Beath, Hamish R" w:date="2025-08-21T11:57:00Z" w16du:dateUtc="2025-08-21T10:57:00Z">
              <w:r>
                <w:t>0</w:t>
              </w:r>
            </w:ins>
          </w:p>
        </w:tc>
        <w:tc>
          <w:tcPr>
            <w:tcW w:w="1701" w:type="dxa"/>
            <w:tcBorders>
              <w:left w:val="single" w:sz="4" w:space="0" w:color="auto"/>
              <w:right w:val="single" w:sz="2" w:space="0" w:color="auto"/>
            </w:tcBorders>
            <w:tcPrChange w:id="1687" w:author="Beath, Hamish R" w:date="2025-08-21T11:59:00Z" w16du:dateUtc="2025-08-21T10:59:00Z">
              <w:tcPr>
                <w:tcW w:w="2268" w:type="dxa"/>
                <w:gridSpan w:val="3"/>
                <w:tcBorders>
                  <w:left w:val="single" w:sz="4" w:space="0" w:color="auto"/>
                  <w:right w:val="single" w:sz="2" w:space="0" w:color="auto"/>
                </w:tcBorders>
              </w:tcPr>
            </w:tcPrChange>
          </w:tcPr>
          <w:p w14:paraId="47B695FB" w14:textId="420BB49D" w:rsidR="00786D99" w:rsidRPr="001851EA" w:rsidRDefault="00120899" w:rsidP="00484A71">
            <w:ins w:id="1688" w:author="Beath, Hamish R" w:date="2025-09-06T12:03:00Z" w16du:dateUtc="2025-09-06T11:03:00Z">
              <w:r>
                <w:t>4</w:t>
              </w:r>
            </w:ins>
            <w:del w:id="1689" w:author="Beath, Hamish R" w:date="2025-09-06T12:03:00Z" w16du:dateUtc="2025-09-06T11:03:00Z">
              <w:r w:rsidR="00786D99" w:rsidRPr="001851EA" w:rsidDel="00120899">
                <w:delText>1</w:delText>
              </w:r>
            </w:del>
            <w:r w:rsidR="00786D99" w:rsidRPr="001851EA">
              <w:t>0.</w:t>
            </w:r>
            <w:ins w:id="1690" w:author="Beath, Hamish R" w:date="2025-09-06T12:03:00Z" w16du:dateUtc="2025-09-06T11:03:00Z">
              <w:r>
                <w:t>7</w:t>
              </w:r>
            </w:ins>
            <w:del w:id="1691" w:author="Beath, Hamish R" w:date="2025-09-06T12:03:00Z" w16du:dateUtc="2025-09-06T11:03:00Z">
              <w:r w:rsidR="00786D99" w:rsidRPr="001851EA" w:rsidDel="00120899">
                <w:delText>6</w:delText>
              </w:r>
            </w:del>
            <w:r w:rsidR="00786D99" w:rsidRPr="001851EA">
              <w:t xml:space="preserve"> EJ yr</w:t>
            </w:r>
            <w:r w:rsidR="00786D99" w:rsidRPr="001851EA">
              <w:rPr>
                <w:vertAlign w:val="superscript"/>
              </w:rPr>
              <w:t>-1</w:t>
            </w:r>
          </w:p>
        </w:tc>
        <w:tc>
          <w:tcPr>
            <w:tcW w:w="1050" w:type="dxa"/>
            <w:tcBorders>
              <w:left w:val="single" w:sz="2" w:space="0" w:color="auto"/>
            </w:tcBorders>
            <w:tcPrChange w:id="1692" w:author="Beath, Hamish R" w:date="2025-08-21T11:59:00Z" w16du:dateUtc="2025-08-21T10:59:00Z">
              <w:tcPr>
                <w:tcW w:w="1417" w:type="dxa"/>
                <w:gridSpan w:val="2"/>
                <w:tcBorders>
                  <w:left w:val="single" w:sz="2" w:space="0" w:color="auto"/>
                </w:tcBorders>
              </w:tcPr>
            </w:tcPrChange>
          </w:tcPr>
          <w:p w14:paraId="47B695FC" w14:textId="77777777" w:rsidR="00786D99" w:rsidRPr="001851EA" w:rsidRDefault="00786D99" w:rsidP="00484A71"/>
        </w:tc>
      </w:tr>
    </w:tbl>
    <w:p w14:paraId="47B695FE" w14:textId="77777777" w:rsidR="00EC7DD1" w:rsidDel="00786D99" w:rsidRDefault="00EC7DD1" w:rsidP="002149B1">
      <w:pPr>
        <w:rPr>
          <w:del w:id="1693" w:author="Beath, Hamish R" w:date="2025-08-20T09:37:00Z" w16du:dateUtc="2025-08-20T08:37:00Z"/>
        </w:rPr>
      </w:pPr>
    </w:p>
    <w:p w14:paraId="03A9F8A9" w14:textId="77777777" w:rsidR="00786D99" w:rsidRPr="001851EA" w:rsidRDefault="00786D99" w:rsidP="00EC7DD1">
      <w:pPr>
        <w:rPr>
          <w:ins w:id="1694" w:author="Beath, Hamish R" w:date="2025-08-20T09:37:00Z" w16du:dateUtc="2025-08-20T08:37:00Z"/>
        </w:rPr>
      </w:pPr>
    </w:p>
    <w:p w14:paraId="47B695FF" w14:textId="77777777" w:rsidR="006743FB" w:rsidRPr="001851EA" w:rsidRDefault="006743FB" w:rsidP="002149B1"/>
    <w:p w14:paraId="47B69600" w14:textId="77777777" w:rsidR="00540400" w:rsidRPr="001851EA" w:rsidRDefault="00965654" w:rsidP="00540400">
      <w:pPr>
        <w:pStyle w:val="Heading2"/>
      </w:pPr>
      <w:commentRangeStart w:id="1695"/>
      <w:r w:rsidRPr="001851EA">
        <w:t>Acknowledgments</w:t>
      </w:r>
      <w:commentRangeEnd w:id="1695"/>
      <w:r w:rsidR="00757361">
        <w:rPr>
          <w:rStyle w:val="CommentReference"/>
          <w:smallCaps w:val="0"/>
          <w:spacing w:val="0"/>
        </w:rPr>
        <w:commentReference w:id="1695"/>
      </w:r>
    </w:p>
    <w:p w14:paraId="47B69601" w14:textId="77777777" w:rsidR="00F572C7" w:rsidRPr="001851EA" w:rsidRDefault="00965654" w:rsidP="00540400">
      <w:r w:rsidRPr="001851EA">
        <w:t xml:space="preserve">H.B. acknowledges funding from the Hitachi-Imperial Centre for Decarbonisation and Natural Climate Solutions. </w:t>
      </w:r>
      <w:r w:rsidR="00540400" w:rsidRPr="001851EA">
        <w:t>C.J.S. was supported by a NERC/IIASA collaborative research fellowship (NE/T009381/1). J.S.K. was supported by the Natural Environment Research Council under grant agreement NE/S007415/1. M.J.G. was supported by funding from the European Research Council (ERC) under the European Union’s Horizon 2020 research and innovation programme (</w:t>
      </w:r>
      <w:r w:rsidR="00727B17" w:rsidRPr="001851EA">
        <w:t xml:space="preserve">GENIE – </w:t>
      </w:r>
      <w:r w:rsidR="00540400" w:rsidRPr="001851EA">
        <w:t>grant agreement No 951542).</w:t>
      </w:r>
      <w:r w:rsidR="000145E6" w:rsidRPr="001851EA">
        <w:t xml:space="preserve"> </w:t>
      </w:r>
      <w:r w:rsidR="0064729C" w:rsidRPr="001851EA">
        <w:t xml:space="preserve">J.R. was supported </w:t>
      </w:r>
      <w:r w:rsidR="000D507C" w:rsidRPr="001851EA">
        <w:t xml:space="preserve">by </w:t>
      </w:r>
      <w:r w:rsidRPr="001851EA">
        <w:t>the European Union’s Horizon 2020 research and innovation programme (</w:t>
      </w:r>
      <w:r w:rsidR="00727B17" w:rsidRPr="001851EA">
        <w:t xml:space="preserve">ESM2025 – </w:t>
      </w:r>
      <w:r w:rsidRPr="001851EA">
        <w:t xml:space="preserve">grant agreement No </w:t>
      </w:r>
      <w:r w:rsidR="00727B17" w:rsidRPr="001851EA">
        <w:t xml:space="preserve">101003536 and PROVIDE </w:t>
      </w:r>
      <w:r w:rsidR="00820D60" w:rsidRPr="001851EA">
        <w:t>–</w:t>
      </w:r>
      <w:r w:rsidR="00727B17" w:rsidRPr="001851EA">
        <w:t xml:space="preserve"> </w:t>
      </w:r>
      <w:r w:rsidR="00820D60" w:rsidRPr="001851EA">
        <w:t>grant agreement No 101003687</w:t>
      </w:r>
      <w:r w:rsidRPr="001851EA">
        <w:t>)</w:t>
      </w:r>
      <w:r w:rsidR="00E52B35" w:rsidRPr="001851EA">
        <w:t>.</w:t>
      </w:r>
    </w:p>
    <w:p w14:paraId="47B69602" w14:textId="77777777" w:rsidR="0033558F" w:rsidRPr="001851EA" w:rsidRDefault="00965654">
      <w:r w:rsidRPr="001851EA">
        <w:br w:type="page"/>
      </w:r>
    </w:p>
    <w:p w14:paraId="47B69603" w14:textId="77777777" w:rsidR="0033558F" w:rsidRPr="001851EA" w:rsidRDefault="00965654" w:rsidP="0033558F">
      <w:pPr>
        <w:pStyle w:val="Heading2"/>
      </w:pPr>
      <w:r w:rsidRPr="001851EA">
        <w:lastRenderedPageBreak/>
        <w:t>References</w:t>
      </w:r>
    </w:p>
    <w:p w14:paraId="0A396B9C" w14:textId="77777777" w:rsidR="00004EF3" w:rsidRPr="00004EF3" w:rsidRDefault="00965654" w:rsidP="00004EF3">
      <w:pPr>
        <w:pStyle w:val="Bibliography"/>
        <w:rPr>
          <w:rFonts w:ascii="Calibri" w:hAnsi="Calibri" w:cs="Calibri"/>
          <w:sz w:val="22"/>
        </w:rPr>
      </w:pPr>
      <w:r w:rsidRPr="001851EA">
        <w:fldChar w:fldCharType="begin"/>
      </w:r>
      <w:r w:rsidR="00ED2131" w:rsidRPr="001851EA">
        <w:instrText xml:space="preserve"> ADDIN ZOTERO_BIBL {"uncited":[],"omitted":[],"custom":[]} CSL_BIBLIOGRAPHY </w:instrText>
      </w:r>
      <w:r w:rsidRPr="001851EA">
        <w:fldChar w:fldCharType="separate"/>
      </w:r>
      <w:r w:rsidR="00004EF3" w:rsidRPr="00004EF3">
        <w:rPr>
          <w:rFonts w:ascii="Calibri" w:hAnsi="Calibri" w:cs="Calibri"/>
          <w:sz w:val="22"/>
        </w:rPr>
        <w:t>1.</w:t>
      </w:r>
      <w:r w:rsidR="00004EF3" w:rsidRPr="00004EF3">
        <w:rPr>
          <w:rFonts w:ascii="Calibri" w:hAnsi="Calibri" w:cs="Calibri"/>
          <w:sz w:val="22"/>
        </w:rPr>
        <w:tab/>
        <w:t xml:space="preserve">Nakicenovic, N. &amp; Swart, R. </w:t>
      </w:r>
      <w:r w:rsidR="00004EF3" w:rsidRPr="00004EF3">
        <w:rPr>
          <w:rFonts w:ascii="Calibri" w:hAnsi="Calibri" w:cs="Calibri"/>
          <w:i/>
          <w:iCs/>
          <w:sz w:val="22"/>
        </w:rPr>
        <w:t>IPCC Special Report on Emissions Scenarios</w:t>
      </w:r>
      <w:r w:rsidR="00004EF3" w:rsidRPr="00004EF3">
        <w:rPr>
          <w:rFonts w:ascii="Calibri" w:hAnsi="Calibri" w:cs="Calibri"/>
          <w:sz w:val="22"/>
        </w:rPr>
        <w:t>. (Cambridge University Press, Cambridge, United Kingdom, 2000).</w:t>
      </w:r>
    </w:p>
    <w:p w14:paraId="57E20042"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2.</w:t>
      </w:r>
      <w:r w:rsidRPr="00004EF3">
        <w:rPr>
          <w:rFonts w:ascii="Calibri" w:hAnsi="Calibri" w:cs="Calibri"/>
          <w:sz w:val="22"/>
        </w:rPr>
        <w:tab/>
        <w:t xml:space="preserve">Morita, T. </w:t>
      </w:r>
      <w:r w:rsidRPr="00004EF3">
        <w:rPr>
          <w:rFonts w:ascii="Calibri" w:hAnsi="Calibri" w:cs="Calibri"/>
          <w:i/>
          <w:iCs/>
          <w:sz w:val="22"/>
        </w:rPr>
        <w:t>et al.</w:t>
      </w:r>
      <w:r w:rsidRPr="00004EF3">
        <w:rPr>
          <w:rFonts w:ascii="Calibri" w:hAnsi="Calibri" w:cs="Calibri"/>
          <w:sz w:val="22"/>
        </w:rPr>
        <w:t xml:space="preserve"> Greenhouse Gas Emission Mitigation Scenarios and Implications. in </w:t>
      </w:r>
      <w:r w:rsidRPr="00004EF3">
        <w:rPr>
          <w:rFonts w:ascii="Calibri" w:hAnsi="Calibri" w:cs="Calibri"/>
          <w:i/>
          <w:iCs/>
          <w:sz w:val="22"/>
        </w:rPr>
        <w:t>Climate Change 2001: Mitigation. A Report of Working Group III of the Intergovernmental Panel on Climate Change</w:t>
      </w:r>
      <w:r w:rsidRPr="00004EF3">
        <w:rPr>
          <w:rFonts w:ascii="Calibri" w:hAnsi="Calibri" w:cs="Calibri"/>
          <w:sz w:val="22"/>
        </w:rPr>
        <w:t xml:space="preserve"> (eds. Chadwick, M. &amp; Parikh, J. K.) 115–166 (Cambridge University Press, Cambridge, UK, 2001).</w:t>
      </w:r>
    </w:p>
    <w:p w14:paraId="1430D3D9"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3.</w:t>
      </w:r>
      <w:r w:rsidRPr="00004EF3">
        <w:rPr>
          <w:rFonts w:ascii="Calibri" w:hAnsi="Calibri" w:cs="Calibri"/>
          <w:sz w:val="22"/>
        </w:rPr>
        <w:tab/>
        <w:t xml:space="preserve">Fisher, B. </w:t>
      </w:r>
      <w:r w:rsidRPr="00004EF3">
        <w:rPr>
          <w:rFonts w:ascii="Calibri" w:hAnsi="Calibri" w:cs="Calibri"/>
          <w:i/>
          <w:iCs/>
          <w:sz w:val="22"/>
        </w:rPr>
        <w:t>et al.</w:t>
      </w:r>
      <w:r w:rsidRPr="00004EF3">
        <w:rPr>
          <w:rFonts w:ascii="Calibri" w:hAnsi="Calibri" w:cs="Calibri"/>
          <w:sz w:val="22"/>
        </w:rPr>
        <w:t xml:space="preserve"> Issues related to mitigation in the long term context. in </w:t>
      </w:r>
      <w:r w:rsidRPr="00004EF3">
        <w:rPr>
          <w:rFonts w:ascii="Calibri" w:hAnsi="Calibri" w:cs="Calibri"/>
          <w:i/>
          <w:iCs/>
          <w:sz w:val="22"/>
        </w:rPr>
        <w:t>Climate Change 2007: Mitigation. Contribution of Working Group III to the Fourth Assessment Report of the Inter-governmental Panel on Climate Change</w:t>
      </w:r>
      <w:r w:rsidRPr="00004EF3">
        <w:rPr>
          <w:rFonts w:ascii="Calibri" w:hAnsi="Calibri" w:cs="Calibri"/>
          <w:sz w:val="22"/>
        </w:rPr>
        <w:t xml:space="preserve"> (eds. Metz, B., Davidson, O. R., Bosch, P. R., Dave, R. &amp; Meyer, L. A.) 169–250 (Cambridge University Press, Cambridge, UK, 2007).</w:t>
      </w:r>
    </w:p>
    <w:p w14:paraId="303BE694"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4.</w:t>
      </w:r>
      <w:r w:rsidRPr="00004EF3">
        <w:rPr>
          <w:rFonts w:ascii="Calibri" w:hAnsi="Calibri" w:cs="Calibri"/>
          <w:sz w:val="22"/>
        </w:rPr>
        <w:tab/>
        <w:t xml:space="preserve">Clarke, L. </w:t>
      </w:r>
      <w:r w:rsidRPr="00004EF3">
        <w:rPr>
          <w:rFonts w:ascii="Calibri" w:hAnsi="Calibri" w:cs="Calibri"/>
          <w:i/>
          <w:iCs/>
          <w:sz w:val="22"/>
        </w:rPr>
        <w:t>et al.</w:t>
      </w:r>
      <w:r w:rsidRPr="00004EF3">
        <w:rPr>
          <w:rFonts w:ascii="Calibri" w:hAnsi="Calibri" w:cs="Calibri"/>
          <w:sz w:val="22"/>
        </w:rPr>
        <w:t xml:space="preserve"> Assessing Transformation Pathways. in </w:t>
      </w:r>
      <w:r w:rsidRPr="00004EF3">
        <w:rPr>
          <w:rFonts w:ascii="Calibri" w:hAnsi="Calibri" w:cs="Calibri"/>
          <w:i/>
          <w:iCs/>
          <w:sz w:val="22"/>
        </w:rPr>
        <w:t>Climate Change 2014: Mitigation of Climate Change. Contribution of Working Group III to the Fifth Assessment Report of the Intergovernmental Panel on Climate Change</w:t>
      </w:r>
      <w:r w:rsidRPr="00004EF3">
        <w:rPr>
          <w:rFonts w:ascii="Calibri" w:hAnsi="Calibri" w:cs="Calibri"/>
          <w:sz w:val="22"/>
        </w:rPr>
        <w:t xml:space="preserve"> (eds. Edenhofer, O. et al.) 413–510 (Cambridge University Press, Cambridge, United Kingdom and New York, NY, USA, 2014).</w:t>
      </w:r>
    </w:p>
    <w:p w14:paraId="05097ED5"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5.</w:t>
      </w:r>
      <w:r w:rsidRPr="00004EF3">
        <w:rPr>
          <w:rFonts w:ascii="Calibri" w:hAnsi="Calibri" w:cs="Calibri"/>
          <w:sz w:val="22"/>
        </w:rPr>
        <w:tab/>
        <w:t xml:space="preserve">Rogelj, J. </w:t>
      </w:r>
      <w:r w:rsidRPr="00004EF3">
        <w:rPr>
          <w:rFonts w:ascii="Calibri" w:hAnsi="Calibri" w:cs="Calibri"/>
          <w:i/>
          <w:iCs/>
          <w:sz w:val="22"/>
        </w:rPr>
        <w:t>et al.</w:t>
      </w:r>
      <w:r w:rsidRPr="00004EF3">
        <w:rPr>
          <w:rFonts w:ascii="Calibri" w:hAnsi="Calibri" w:cs="Calibri"/>
          <w:sz w:val="22"/>
        </w:rPr>
        <w:t xml:space="preserve"> Mitigation pathways compatible with 1.5°C in the context of sustainable development. in </w:t>
      </w:r>
      <w:r w:rsidRPr="00004EF3">
        <w:rPr>
          <w:rFonts w:ascii="Calibri" w:hAnsi="Calibri" w:cs="Calibri"/>
          <w:i/>
          <w:iCs/>
          <w:sz w:val="22"/>
        </w:rPr>
        <w:t>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w:t>
      </w:r>
      <w:r w:rsidRPr="00004EF3">
        <w:rPr>
          <w:rFonts w:ascii="Calibri" w:hAnsi="Calibri" w:cs="Calibri"/>
          <w:sz w:val="22"/>
        </w:rPr>
        <w:t xml:space="preserve"> (eds. Flato, G., Fuglestvedt, J., Mrabet, R. &amp; Schaeffer, R.) 93–174 (IPCC/WMO, Geneva, Switzerland, 2018).</w:t>
      </w:r>
    </w:p>
    <w:p w14:paraId="5853544B"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6.</w:t>
      </w:r>
      <w:r w:rsidRPr="00004EF3">
        <w:rPr>
          <w:rFonts w:ascii="Calibri" w:hAnsi="Calibri" w:cs="Calibri"/>
          <w:sz w:val="22"/>
        </w:rPr>
        <w:tab/>
        <w:t xml:space="preserve">Riahi, K. </w:t>
      </w:r>
      <w:r w:rsidRPr="00004EF3">
        <w:rPr>
          <w:rFonts w:ascii="Calibri" w:hAnsi="Calibri" w:cs="Calibri"/>
          <w:i/>
          <w:iCs/>
          <w:sz w:val="22"/>
        </w:rPr>
        <w:t>et al.</w:t>
      </w:r>
      <w:r w:rsidRPr="00004EF3">
        <w:rPr>
          <w:rFonts w:ascii="Calibri" w:hAnsi="Calibri" w:cs="Calibri"/>
          <w:sz w:val="22"/>
        </w:rPr>
        <w:t xml:space="preserve"> Mitigation pathways compatible with long-term goals. in </w:t>
      </w:r>
      <w:r w:rsidRPr="00004EF3">
        <w:rPr>
          <w:rFonts w:ascii="Calibri" w:hAnsi="Calibri" w:cs="Calibri"/>
          <w:i/>
          <w:iCs/>
          <w:sz w:val="22"/>
        </w:rPr>
        <w:t>IPCC, 2022: Climate Change 2022: Mitigation of Climate Change. Contribution of Working Group III to the Sixth Assessment Report of the Intergovernmental Panel on Climate Change</w:t>
      </w:r>
      <w:r w:rsidRPr="00004EF3">
        <w:rPr>
          <w:rFonts w:ascii="Calibri" w:hAnsi="Calibri" w:cs="Calibri"/>
          <w:sz w:val="22"/>
        </w:rPr>
        <w:t xml:space="preserve"> (eds. Shukla, P. R. et al.) (Cambridge University Press, Cambridge, UK and New York, NY, USA, 2022). doi:10.1017/9781009157926.005.</w:t>
      </w:r>
    </w:p>
    <w:p w14:paraId="0FD5B3D1"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7.</w:t>
      </w:r>
      <w:r w:rsidRPr="00004EF3">
        <w:rPr>
          <w:rFonts w:ascii="Calibri" w:hAnsi="Calibri" w:cs="Calibri"/>
          <w:sz w:val="22"/>
        </w:rPr>
        <w:tab/>
        <w:t xml:space="preserve">Huppmann, D., Rogelj, J., Kriegler, E., Krey, V. &amp; Riahi, K. A new scenario resource for integrated 1.5 °C research. </w:t>
      </w:r>
      <w:r w:rsidRPr="00004EF3">
        <w:rPr>
          <w:rFonts w:ascii="Calibri" w:hAnsi="Calibri" w:cs="Calibri"/>
          <w:i/>
          <w:iCs/>
          <w:sz w:val="22"/>
        </w:rPr>
        <w:t>Nat. Clim. Change</w:t>
      </w:r>
      <w:r w:rsidRPr="00004EF3">
        <w:rPr>
          <w:rFonts w:ascii="Calibri" w:hAnsi="Calibri" w:cs="Calibri"/>
          <w:sz w:val="22"/>
        </w:rPr>
        <w:t xml:space="preserve"> </w:t>
      </w:r>
      <w:r w:rsidRPr="00004EF3">
        <w:rPr>
          <w:rFonts w:ascii="Calibri" w:hAnsi="Calibri" w:cs="Calibri"/>
          <w:b/>
          <w:bCs/>
          <w:sz w:val="22"/>
        </w:rPr>
        <w:t>8</w:t>
      </w:r>
      <w:r w:rsidRPr="00004EF3">
        <w:rPr>
          <w:rFonts w:ascii="Calibri" w:hAnsi="Calibri" w:cs="Calibri"/>
          <w:sz w:val="22"/>
        </w:rPr>
        <w:t>, 1027–1030 (2018).</w:t>
      </w:r>
    </w:p>
    <w:p w14:paraId="146001FD"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lastRenderedPageBreak/>
        <w:t>8.</w:t>
      </w:r>
      <w:r w:rsidRPr="00004EF3">
        <w:rPr>
          <w:rFonts w:ascii="Calibri" w:hAnsi="Calibri" w:cs="Calibri"/>
          <w:sz w:val="22"/>
        </w:rPr>
        <w:tab/>
        <w:t xml:space="preserve">Guivarch, C. </w:t>
      </w:r>
      <w:r w:rsidRPr="00004EF3">
        <w:rPr>
          <w:rFonts w:ascii="Calibri" w:hAnsi="Calibri" w:cs="Calibri"/>
          <w:i/>
          <w:iCs/>
          <w:sz w:val="22"/>
        </w:rPr>
        <w:t>et al.</w:t>
      </w:r>
      <w:r w:rsidRPr="00004EF3">
        <w:rPr>
          <w:rFonts w:ascii="Calibri" w:hAnsi="Calibri" w:cs="Calibri"/>
          <w:sz w:val="22"/>
        </w:rPr>
        <w:t xml:space="preserve"> Using large ensembles of climate change mitigation scenarios for robust insights. </w:t>
      </w:r>
      <w:r w:rsidRPr="00004EF3">
        <w:rPr>
          <w:rFonts w:ascii="Calibri" w:hAnsi="Calibri" w:cs="Calibri"/>
          <w:i/>
          <w:iCs/>
          <w:sz w:val="22"/>
        </w:rPr>
        <w:t>Nat. Clim. Change</w:t>
      </w:r>
      <w:r w:rsidRPr="00004EF3">
        <w:rPr>
          <w:rFonts w:ascii="Calibri" w:hAnsi="Calibri" w:cs="Calibri"/>
          <w:sz w:val="22"/>
        </w:rPr>
        <w:t xml:space="preserve"> </w:t>
      </w:r>
      <w:r w:rsidRPr="00004EF3">
        <w:rPr>
          <w:rFonts w:ascii="Calibri" w:hAnsi="Calibri" w:cs="Calibri"/>
          <w:b/>
          <w:bCs/>
          <w:sz w:val="22"/>
        </w:rPr>
        <w:t>12</w:t>
      </w:r>
      <w:r w:rsidRPr="00004EF3">
        <w:rPr>
          <w:rFonts w:ascii="Calibri" w:hAnsi="Calibri" w:cs="Calibri"/>
          <w:sz w:val="22"/>
        </w:rPr>
        <w:t>, 428–435 (2022).</w:t>
      </w:r>
    </w:p>
    <w:p w14:paraId="42390F11"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9.</w:t>
      </w:r>
      <w:r w:rsidRPr="00004EF3">
        <w:rPr>
          <w:rFonts w:ascii="Calibri" w:hAnsi="Calibri" w:cs="Calibri"/>
          <w:sz w:val="22"/>
        </w:rPr>
        <w:tab/>
        <w:t xml:space="preserve">Huppmann, D. </w:t>
      </w:r>
      <w:r w:rsidRPr="00004EF3">
        <w:rPr>
          <w:rFonts w:ascii="Calibri" w:hAnsi="Calibri" w:cs="Calibri"/>
          <w:i/>
          <w:iCs/>
          <w:sz w:val="22"/>
        </w:rPr>
        <w:t>et al.</w:t>
      </w:r>
      <w:r w:rsidRPr="00004EF3">
        <w:rPr>
          <w:rFonts w:ascii="Calibri" w:hAnsi="Calibri" w:cs="Calibri"/>
          <w:sz w:val="22"/>
        </w:rPr>
        <w:t xml:space="preserve"> </w:t>
      </w:r>
      <w:r w:rsidRPr="00004EF3">
        <w:rPr>
          <w:rFonts w:ascii="Calibri" w:hAnsi="Calibri" w:cs="Calibri"/>
          <w:i/>
          <w:iCs/>
          <w:sz w:val="22"/>
        </w:rPr>
        <w:t>IAMC 1.5°C Scenario Explorer and Data Hosted by IIASA</w:t>
      </w:r>
      <w:r w:rsidRPr="00004EF3">
        <w:rPr>
          <w:rFonts w:ascii="Calibri" w:hAnsi="Calibri" w:cs="Calibri"/>
          <w:sz w:val="22"/>
        </w:rPr>
        <w:t>. (Integrated Assessment Modeling Consortium &amp; International Institute for Applied Systems Analysis, 2018). doi:10.22022/SR15/08-2018.15429.</w:t>
      </w:r>
    </w:p>
    <w:p w14:paraId="2203D5F2"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10.</w:t>
      </w:r>
      <w:r w:rsidRPr="00004EF3">
        <w:rPr>
          <w:rFonts w:ascii="Calibri" w:hAnsi="Calibri" w:cs="Calibri"/>
          <w:sz w:val="22"/>
        </w:rPr>
        <w:tab/>
        <w:t xml:space="preserve">Byers, E. </w:t>
      </w:r>
      <w:r w:rsidRPr="00004EF3">
        <w:rPr>
          <w:rFonts w:ascii="Calibri" w:hAnsi="Calibri" w:cs="Calibri"/>
          <w:i/>
          <w:iCs/>
          <w:sz w:val="22"/>
        </w:rPr>
        <w:t>et al.</w:t>
      </w:r>
      <w:r w:rsidRPr="00004EF3">
        <w:rPr>
          <w:rFonts w:ascii="Calibri" w:hAnsi="Calibri" w:cs="Calibri"/>
          <w:sz w:val="22"/>
        </w:rPr>
        <w:t xml:space="preserve"> AR6 Scenarios Database. Zenodo https://doi.org/10.5281/zenodo.5886912 (2022).</w:t>
      </w:r>
    </w:p>
    <w:p w14:paraId="0833656E"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11.</w:t>
      </w:r>
      <w:r w:rsidRPr="00004EF3">
        <w:rPr>
          <w:rFonts w:ascii="Calibri" w:hAnsi="Calibri" w:cs="Calibri"/>
          <w:sz w:val="22"/>
        </w:rPr>
        <w:tab/>
        <w:t xml:space="preserve">Nakicenovic, N., Victor, N. &amp; Morita, T. Emissions Scenarios Database and Review of Scenarios. </w:t>
      </w:r>
      <w:r w:rsidRPr="00004EF3">
        <w:rPr>
          <w:rFonts w:ascii="Calibri" w:hAnsi="Calibri" w:cs="Calibri"/>
          <w:i/>
          <w:iCs/>
          <w:sz w:val="22"/>
        </w:rPr>
        <w:t>Mitig. Adapt. Strateg. Glob. Change</w:t>
      </w:r>
      <w:r w:rsidRPr="00004EF3">
        <w:rPr>
          <w:rFonts w:ascii="Calibri" w:hAnsi="Calibri" w:cs="Calibri"/>
          <w:sz w:val="22"/>
        </w:rPr>
        <w:t xml:space="preserve"> </w:t>
      </w:r>
      <w:r w:rsidRPr="00004EF3">
        <w:rPr>
          <w:rFonts w:ascii="Calibri" w:hAnsi="Calibri" w:cs="Calibri"/>
          <w:b/>
          <w:bCs/>
          <w:sz w:val="22"/>
        </w:rPr>
        <w:t>3</w:t>
      </w:r>
      <w:r w:rsidRPr="00004EF3">
        <w:rPr>
          <w:rFonts w:ascii="Calibri" w:hAnsi="Calibri" w:cs="Calibri"/>
          <w:sz w:val="22"/>
        </w:rPr>
        <w:t>, 95–120 (1998).</w:t>
      </w:r>
    </w:p>
    <w:p w14:paraId="36C6EF80"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12.</w:t>
      </w:r>
      <w:r w:rsidRPr="00004EF3">
        <w:rPr>
          <w:rFonts w:ascii="Calibri" w:hAnsi="Calibri" w:cs="Calibri"/>
          <w:sz w:val="22"/>
        </w:rPr>
        <w:tab/>
        <w:t xml:space="preserve">Rogelj, J. </w:t>
      </w:r>
      <w:r w:rsidRPr="00004EF3">
        <w:rPr>
          <w:rFonts w:ascii="Calibri" w:hAnsi="Calibri" w:cs="Calibri"/>
          <w:i/>
          <w:iCs/>
          <w:sz w:val="22"/>
        </w:rPr>
        <w:t>et al.</w:t>
      </w:r>
      <w:r w:rsidRPr="00004EF3">
        <w:rPr>
          <w:rFonts w:ascii="Calibri" w:hAnsi="Calibri" w:cs="Calibri"/>
          <w:sz w:val="22"/>
        </w:rPr>
        <w:t xml:space="preserve"> Emission pathways consistent with a 2°C global temperature limit. </w:t>
      </w:r>
      <w:r w:rsidRPr="00004EF3">
        <w:rPr>
          <w:rFonts w:ascii="Calibri" w:hAnsi="Calibri" w:cs="Calibri"/>
          <w:i/>
          <w:iCs/>
          <w:sz w:val="22"/>
        </w:rPr>
        <w:t>Nat. Clim Change</w:t>
      </w:r>
      <w:r w:rsidRPr="00004EF3">
        <w:rPr>
          <w:rFonts w:ascii="Calibri" w:hAnsi="Calibri" w:cs="Calibri"/>
          <w:sz w:val="22"/>
        </w:rPr>
        <w:t xml:space="preserve"> </w:t>
      </w:r>
      <w:r w:rsidRPr="00004EF3">
        <w:rPr>
          <w:rFonts w:ascii="Calibri" w:hAnsi="Calibri" w:cs="Calibri"/>
          <w:b/>
          <w:bCs/>
          <w:sz w:val="22"/>
        </w:rPr>
        <w:t>1</w:t>
      </w:r>
      <w:r w:rsidRPr="00004EF3">
        <w:rPr>
          <w:rFonts w:ascii="Calibri" w:hAnsi="Calibri" w:cs="Calibri"/>
          <w:sz w:val="22"/>
        </w:rPr>
        <w:t>, 413–418 (2011).</w:t>
      </w:r>
    </w:p>
    <w:p w14:paraId="08DEC05E"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13.</w:t>
      </w:r>
      <w:r w:rsidRPr="00004EF3">
        <w:rPr>
          <w:rFonts w:ascii="Calibri" w:hAnsi="Calibri" w:cs="Calibri"/>
          <w:sz w:val="22"/>
        </w:rPr>
        <w:tab/>
        <w:t xml:space="preserve">Brutschin, E. </w:t>
      </w:r>
      <w:r w:rsidRPr="00004EF3">
        <w:rPr>
          <w:rFonts w:ascii="Calibri" w:hAnsi="Calibri" w:cs="Calibri"/>
          <w:i/>
          <w:iCs/>
          <w:sz w:val="22"/>
        </w:rPr>
        <w:t>et al.</w:t>
      </w:r>
      <w:r w:rsidRPr="00004EF3">
        <w:rPr>
          <w:rFonts w:ascii="Calibri" w:hAnsi="Calibri" w:cs="Calibri"/>
          <w:sz w:val="22"/>
        </w:rPr>
        <w:t xml:space="preserve"> A multidimensional feasibility evaluation of low-carbon scenarios. </w:t>
      </w:r>
      <w:r w:rsidRPr="00004EF3">
        <w:rPr>
          <w:rFonts w:ascii="Calibri" w:hAnsi="Calibri" w:cs="Calibri"/>
          <w:i/>
          <w:iCs/>
          <w:sz w:val="22"/>
        </w:rPr>
        <w:t>Environ. Res. Lett.</w:t>
      </w:r>
      <w:r w:rsidRPr="00004EF3">
        <w:rPr>
          <w:rFonts w:ascii="Calibri" w:hAnsi="Calibri" w:cs="Calibri"/>
          <w:sz w:val="22"/>
        </w:rPr>
        <w:t xml:space="preserve"> </w:t>
      </w:r>
      <w:r w:rsidRPr="00004EF3">
        <w:rPr>
          <w:rFonts w:ascii="Calibri" w:hAnsi="Calibri" w:cs="Calibri"/>
          <w:b/>
          <w:bCs/>
          <w:sz w:val="22"/>
        </w:rPr>
        <w:t>16</w:t>
      </w:r>
      <w:r w:rsidRPr="00004EF3">
        <w:rPr>
          <w:rFonts w:ascii="Calibri" w:hAnsi="Calibri" w:cs="Calibri"/>
          <w:sz w:val="22"/>
        </w:rPr>
        <w:t>, 064069 (2021).</w:t>
      </w:r>
    </w:p>
    <w:p w14:paraId="648698D5"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14.</w:t>
      </w:r>
      <w:r w:rsidRPr="00004EF3">
        <w:rPr>
          <w:rFonts w:ascii="Calibri" w:hAnsi="Calibri" w:cs="Calibri"/>
          <w:sz w:val="22"/>
        </w:rPr>
        <w:tab/>
        <w:t xml:space="preserve">Forster, P. </w:t>
      </w:r>
      <w:r w:rsidRPr="00004EF3">
        <w:rPr>
          <w:rFonts w:ascii="Calibri" w:hAnsi="Calibri" w:cs="Calibri"/>
          <w:i/>
          <w:iCs/>
          <w:sz w:val="22"/>
        </w:rPr>
        <w:t>et al.</w:t>
      </w:r>
      <w:r w:rsidRPr="00004EF3">
        <w:rPr>
          <w:rFonts w:ascii="Calibri" w:hAnsi="Calibri" w:cs="Calibri"/>
          <w:sz w:val="22"/>
        </w:rPr>
        <w:t xml:space="preserve"> Mitigation Pathways Compatible with 1.5°C in the Context of Sustainable Development Supplementary Material. in </w:t>
      </w:r>
      <w:r w:rsidRPr="00004EF3">
        <w:rPr>
          <w:rFonts w:ascii="Calibri" w:hAnsi="Calibri" w:cs="Calibri"/>
          <w:i/>
          <w:iCs/>
          <w:sz w:val="22"/>
        </w:rPr>
        <w:t>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w:t>
      </w:r>
      <w:r w:rsidRPr="00004EF3">
        <w:rPr>
          <w:rFonts w:ascii="Calibri" w:hAnsi="Calibri" w:cs="Calibri"/>
          <w:sz w:val="22"/>
        </w:rPr>
        <w:t xml:space="preserve"> (World Meteorological Organisation, Geneva, Switzerland, 2018).</w:t>
      </w:r>
    </w:p>
    <w:p w14:paraId="1AA2168C"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15.</w:t>
      </w:r>
      <w:r w:rsidRPr="00004EF3">
        <w:rPr>
          <w:rFonts w:ascii="Calibri" w:hAnsi="Calibri" w:cs="Calibri"/>
          <w:sz w:val="22"/>
        </w:rPr>
        <w:tab/>
        <w:t xml:space="preserve">Liu, J.-Y. </w:t>
      </w:r>
      <w:r w:rsidRPr="00004EF3">
        <w:rPr>
          <w:rFonts w:ascii="Calibri" w:hAnsi="Calibri" w:cs="Calibri"/>
          <w:i/>
          <w:iCs/>
          <w:sz w:val="22"/>
        </w:rPr>
        <w:t>et al.</w:t>
      </w:r>
      <w:r w:rsidRPr="00004EF3">
        <w:rPr>
          <w:rFonts w:ascii="Calibri" w:hAnsi="Calibri" w:cs="Calibri"/>
          <w:sz w:val="22"/>
        </w:rPr>
        <w:t xml:space="preserve"> Socioeconomic factors and future challenges of the goal of limiting the increase in global average temperature to 1.5°C. </w:t>
      </w:r>
      <w:r w:rsidRPr="00004EF3">
        <w:rPr>
          <w:rFonts w:ascii="Calibri" w:hAnsi="Calibri" w:cs="Calibri"/>
          <w:i/>
          <w:iCs/>
          <w:sz w:val="22"/>
        </w:rPr>
        <w:t>Carbon Manag.</w:t>
      </w:r>
      <w:r w:rsidRPr="00004EF3">
        <w:rPr>
          <w:rFonts w:ascii="Calibri" w:hAnsi="Calibri" w:cs="Calibri"/>
          <w:sz w:val="22"/>
        </w:rPr>
        <w:t xml:space="preserve"> 1–11 (2018) doi:10.1080/17583004.2018.1477374.</w:t>
      </w:r>
    </w:p>
    <w:p w14:paraId="5747B34D"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16.</w:t>
      </w:r>
      <w:r w:rsidRPr="00004EF3">
        <w:rPr>
          <w:rFonts w:ascii="Calibri" w:hAnsi="Calibri" w:cs="Calibri"/>
          <w:sz w:val="22"/>
        </w:rPr>
        <w:tab/>
        <w:t xml:space="preserve">Knutti, R. </w:t>
      </w:r>
      <w:r w:rsidRPr="00004EF3">
        <w:rPr>
          <w:rFonts w:ascii="Calibri" w:hAnsi="Calibri" w:cs="Calibri"/>
          <w:i/>
          <w:iCs/>
          <w:sz w:val="22"/>
        </w:rPr>
        <w:t>et al.</w:t>
      </w:r>
      <w:r w:rsidRPr="00004EF3">
        <w:rPr>
          <w:rFonts w:ascii="Calibri" w:hAnsi="Calibri" w:cs="Calibri"/>
          <w:sz w:val="22"/>
        </w:rPr>
        <w:t xml:space="preserve"> A climate model projection weighting scheme accounting for performance and interdependence. </w:t>
      </w:r>
      <w:r w:rsidRPr="00004EF3">
        <w:rPr>
          <w:rFonts w:ascii="Calibri" w:hAnsi="Calibri" w:cs="Calibri"/>
          <w:i/>
          <w:iCs/>
          <w:sz w:val="22"/>
        </w:rPr>
        <w:t>Geophys. Res. Lett.</w:t>
      </w:r>
      <w:r w:rsidRPr="00004EF3">
        <w:rPr>
          <w:rFonts w:ascii="Calibri" w:hAnsi="Calibri" w:cs="Calibri"/>
          <w:sz w:val="22"/>
        </w:rPr>
        <w:t xml:space="preserve"> </w:t>
      </w:r>
      <w:r w:rsidRPr="00004EF3">
        <w:rPr>
          <w:rFonts w:ascii="Calibri" w:hAnsi="Calibri" w:cs="Calibri"/>
          <w:b/>
          <w:bCs/>
          <w:sz w:val="22"/>
        </w:rPr>
        <w:t>44</w:t>
      </w:r>
      <w:r w:rsidRPr="00004EF3">
        <w:rPr>
          <w:rFonts w:ascii="Calibri" w:hAnsi="Calibri" w:cs="Calibri"/>
          <w:sz w:val="22"/>
        </w:rPr>
        <w:t>, 1909–1918 (2017).</w:t>
      </w:r>
    </w:p>
    <w:p w14:paraId="74B684E2"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17.</w:t>
      </w:r>
      <w:r w:rsidRPr="00004EF3">
        <w:rPr>
          <w:rFonts w:ascii="Calibri" w:hAnsi="Calibri" w:cs="Calibri"/>
          <w:sz w:val="22"/>
        </w:rPr>
        <w:tab/>
        <w:t xml:space="preserve">Sanderson, B. M., Knutti, R. &amp; Caldwell, P. A Representative Democracy to Reduce Interdependency in a Multimodel Ensemble. </w:t>
      </w:r>
      <w:r w:rsidRPr="00004EF3">
        <w:rPr>
          <w:rFonts w:ascii="Calibri" w:hAnsi="Calibri" w:cs="Calibri"/>
          <w:i/>
          <w:iCs/>
          <w:sz w:val="22"/>
        </w:rPr>
        <w:t>J. Clim.</w:t>
      </w:r>
      <w:r w:rsidRPr="00004EF3">
        <w:rPr>
          <w:rFonts w:ascii="Calibri" w:hAnsi="Calibri" w:cs="Calibri"/>
          <w:sz w:val="22"/>
        </w:rPr>
        <w:t xml:space="preserve"> </w:t>
      </w:r>
      <w:r w:rsidRPr="00004EF3">
        <w:rPr>
          <w:rFonts w:ascii="Calibri" w:hAnsi="Calibri" w:cs="Calibri"/>
          <w:b/>
          <w:bCs/>
          <w:sz w:val="22"/>
        </w:rPr>
        <w:t>28</w:t>
      </w:r>
      <w:r w:rsidRPr="00004EF3">
        <w:rPr>
          <w:rFonts w:ascii="Calibri" w:hAnsi="Calibri" w:cs="Calibri"/>
          <w:sz w:val="22"/>
        </w:rPr>
        <w:t>, 5171–5194 (2015).</w:t>
      </w:r>
    </w:p>
    <w:p w14:paraId="1914D23B"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lastRenderedPageBreak/>
        <w:t>18.</w:t>
      </w:r>
      <w:r w:rsidRPr="00004EF3">
        <w:rPr>
          <w:rFonts w:ascii="Calibri" w:hAnsi="Calibri" w:cs="Calibri"/>
          <w:sz w:val="22"/>
        </w:rPr>
        <w:tab/>
        <w:t xml:space="preserve">Brunner, L. </w:t>
      </w:r>
      <w:r w:rsidRPr="00004EF3">
        <w:rPr>
          <w:rFonts w:ascii="Calibri" w:hAnsi="Calibri" w:cs="Calibri"/>
          <w:i/>
          <w:iCs/>
          <w:sz w:val="22"/>
        </w:rPr>
        <w:t>et al.</w:t>
      </w:r>
      <w:r w:rsidRPr="00004EF3">
        <w:rPr>
          <w:rFonts w:ascii="Calibri" w:hAnsi="Calibri" w:cs="Calibri"/>
          <w:sz w:val="22"/>
        </w:rPr>
        <w:t xml:space="preserve"> Reduced global warming from CMIP6 projections when weighting models by performance and independence. </w:t>
      </w:r>
      <w:r w:rsidRPr="00004EF3">
        <w:rPr>
          <w:rFonts w:ascii="Calibri" w:hAnsi="Calibri" w:cs="Calibri"/>
          <w:i/>
          <w:iCs/>
          <w:sz w:val="22"/>
        </w:rPr>
        <w:t>Earth Syst. Dyn. Discuss.</w:t>
      </w:r>
      <w:r w:rsidRPr="00004EF3">
        <w:rPr>
          <w:rFonts w:ascii="Calibri" w:hAnsi="Calibri" w:cs="Calibri"/>
          <w:sz w:val="22"/>
        </w:rPr>
        <w:t xml:space="preserve"> 1–23 (2020) doi:https://doi.org/10.5194/esd-2020-23.</w:t>
      </w:r>
    </w:p>
    <w:p w14:paraId="4ED1EC49"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19.</w:t>
      </w:r>
      <w:r w:rsidRPr="00004EF3">
        <w:rPr>
          <w:rFonts w:ascii="Calibri" w:hAnsi="Calibri" w:cs="Calibri"/>
          <w:sz w:val="22"/>
        </w:rPr>
        <w:tab/>
        <w:t xml:space="preserve">Tokarska, K. B. </w:t>
      </w:r>
      <w:r w:rsidRPr="00004EF3">
        <w:rPr>
          <w:rFonts w:ascii="Calibri" w:hAnsi="Calibri" w:cs="Calibri"/>
          <w:i/>
          <w:iCs/>
          <w:sz w:val="22"/>
        </w:rPr>
        <w:t>et al.</w:t>
      </w:r>
      <w:r w:rsidRPr="00004EF3">
        <w:rPr>
          <w:rFonts w:ascii="Calibri" w:hAnsi="Calibri" w:cs="Calibri"/>
          <w:sz w:val="22"/>
        </w:rPr>
        <w:t xml:space="preserve"> Past warming trend constrains future warming in CMIP6 models. </w:t>
      </w:r>
      <w:r w:rsidRPr="00004EF3">
        <w:rPr>
          <w:rFonts w:ascii="Calibri" w:hAnsi="Calibri" w:cs="Calibri"/>
          <w:i/>
          <w:iCs/>
          <w:sz w:val="22"/>
        </w:rPr>
        <w:t>Sci. Adv.</w:t>
      </w:r>
      <w:r w:rsidRPr="00004EF3">
        <w:rPr>
          <w:rFonts w:ascii="Calibri" w:hAnsi="Calibri" w:cs="Calibri"/>
          <w:sz w:val="22"/>
        </w:rPr>
        <w:t xml:space="preserve"> </w:t>
      </w:r>
      <w:r w:rsidRPr="00004EF3">
        <w:rPr>
          <w:rFonts w:ascii="Calibri" w:hAnsi="Calibri" w:cs="Calibri"/>
          <w:b/>
          <w:bCs/>
          <w:sz w:val="22"/>
        </w:rPr>
        <w:t>6</w:t>
      </w:r>
      <w:r w:rsidRPr="00004EF3">
        <w:rPr>
          <w:rFonts w:ascii="Calibri" w:hAnsi="Calibri" w:cs="Calibri"/>
          <w:sz w:val="22"/>
        </w:rPr>
        <w:t>, eaaz9549 (2020).</w:t>
      </w:r>
    </w:p>
    <w:p w14:paraId="666297F7"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20.</w:t>
      </w:r>
      <w:r w:rsidRPr="00004EF3">
        <w:rPr>
          <w:rFonts w:ascii="Calibri" w:hAnsi="Calibri" w:cs="Calibri"/>
          <w:sz w:val="22"/>
        </w:rPr>
        <w:tab/>
        <w:t xml:space="preserve">Gütschow, J., Jeffery, M. L., Schaeffer, M. &amp; Hare, B. Extending Near-Term Emissions Scenarios to Assess Warming Implications of Paris Agreement NDCs. </w:t>
      </w:r>
      <w:r w:rsidRPr="00004EF3">
        <w:rPr>
          <w:rFonts w:ascii="Calibri" w:hAnsi="Calibri" w:cs="Calibri"/>
          <w:i/>
          <w:iCs/>
          <w:sz w:val="22"/>
        </w:rPr>
        <w:t>Earths Future</w:t>
      </w:r>
      <w:r w:rsidRPr="00004EF3">
        <w:rPr>
          <w:rFonts w:ascii="Calibri" w:hAnsi="Calibri" w:cs="Calibri"/>
          <w:sz w:val="22"/>
        </w:rPr>
        <w:t xml:space="preserve"> </w:t>
      </w:r>
      <w:r w:rsidRPr="00004EF3">
        <w:rPr>
          <w:rFonts w:ascii="Calibri" w:hAnsi="Calibri" w:cs="Calibri"/>
          <w:b/>
          <w:bCs/>
          <w:sz w:val="22"/>
        </w:rPr>
        <w:t>6</w:t>
      </w:r>
      <w:r w:rsidRPr="00004EF3">
        <w:rPr>
          <w:rFonts w:ascii="Calibri" w:hAnsi="Calibri" w:cs="Calibri"/>
          <w:sz w:val="22"/>
        </w:rPr>
        <w:t>, 1242–1259 (2018).</w:t>
      </w:r>
    </w:p>
    <w:p w14:paraId="6F6CCAB3"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21.</w:t>
      </w:r>
      <w:r w:rsidRPr="00004EF3">
        <w:rPr>
          <w:rFonts w:ascii="Calibri" w:hAnsi="Calibri" w:cs="Calibri"/>
          <w:sz w:val="22"/>
        </w:rPr>
        <w:tab/>
        <w:t xml:space="preserve">Kikstra, J. S. </w:t>
      </w:r>
      <w:r w:rsidRPr="00004EF3">
        <w:rPr>
          <w:rFonts w:ascii="Calibri" w:hAnsi="Calibri" w:cs="Calibri"/>
          <w:i/>
          <w:iCs/>
          <w:sz w:val="22"/>
        </w:rPr>
        <w:t>et al.</w:t>
      </w:r>
      <w:r w:rsidRPr="00004EF3">
        <w:rPr>
          <w:rFonts w:ascii="Calibri" w:hAnsi="Calibri" w:cs="Calibri"/>
          <w:sz w:val="22"/>
        </w:rPr>
        <w:t xml:space="preserve"> The IPCC Sixth Assessment Report WGIII climate assessment of mitigation pathways: from emissions to global temperatures. </w:t>
      </w:r>
      <w:r w:rsidRPr="00004EF3">
        <w:rPr>
          <w:rFonts w:ascii="Calibri" w:hAnsi="Calibri" w:cs="Calibri"/>
          <w:i/>
          <w:iCs/>
          <w:sz w:val="22"/>
        </w:rPr>
        <w:t>Geosci. Model Dev.</w:t>
      </w:r>
      <w:r w:rsidRPr="00004EF3">
        <w:rPr>
          <w:rFonts w:ascii="Calibri" w:hAnsi="Calibri" w:cs="Calibri"/>
          <w:sz w:val="22"/>
        </w:rPr>
        <w:t xml:space="preserve"> </w:t>
      </w:r>
      <w:r w:rsidRPr="00004EF3">
        <w:rPr>
          <w:rFonts w:ascii="Calibri" w:hAnsi="Calibri" w:cs="Calibri"/>
          <w:b/>
          <w:bCs/>
          <w:sz w:val="22"/>
        </w:rPr>
        <w:t>15</w:t>
      </w:r>
      <w:r w:rsidRPr="00004EF3">
        <w:rPr>
          <w:rFonts w:ascii="Calibri" w:hAnsi="Calibri" w:cs="Calibri"/>
          <w:sz w:val="22"/>
        </w:rPr>
        <w:t>, 9075–9109 (2022).</w:t>
      </w:r>
    </w:p>
    <w:p w14:paraId="3BA92B6A"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22.</w:t>
      </w:r>
      <w:r w:rsidRPr="00004EF3">
        <w:rPr>
          <w:rFonts w:ascii="Calibri" w:hAnsi="Calibri" w:cs="Calibri"/>
          <w:sz w:val="22"/>
        </w:rPr>
        <w:tab/>
        <w:t xml:space="preserve">Schleussner, C.-F., Ganti, G., Rogelj, J. &amp; Gidden, M. J. An emission pathway classification reflecting the Paris Agreement climate objectives. </w:t>
      </w:r>
      <w:r w:rsidRPr="00004EF3">
        <w:rPr>
          <w:rFonts w:ascii="Calibri" w:hAnsi="Calibri" w:cs="Calibri"/>
          <w:i/>
          <w:iCs/>
          <w:sz w:val="22"/>
        </w:rPr>
        <w:t>Commun. Earth Environ.</w:t>
      </w:r>
      <w:r w:rsidRPr="00004EF3">
        <w:rPr>
          <w:rFonts w:ascii="Calibri" w:hAnsi="Calibri" w:cs="Calibri"/>
          <w:sz w:val="22"/>
        </w:rPr>
        <w:t xml:space="preserve"> </w:t>
      </w:r>
      <w:r w:rsidRPr="00004EF3">
        <w:rPr>
          <w:rFonts w:ascii="Calibri" w:hAnsi="Calibri" w:cs="Calibri"/>
          <w:b/>
          <w:bCs/>
          <w:sz w:val="22"/>
        </w:rPr>
        <w:t>3</w:t>
      </w:r>
      <w:r w:rsidRPr="00004EF3">
        <w:rPr>
          <w:rFonts w:ascii="Calibri" w:hAnsi="Calibri" w:cs="Calibri"/>
          <w:sz w:val="22"/>
        </w:rPr>
        <w:t>, 1–11 (2022).</w:t>
      </w:r>
    </w:p>
    <w:p w14:paraId="63F35B0C"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23.</w:t>
      </w:r>
      <w:r w:rsidRPr="00004EF3">
        <w:rPr>
          <w:rFonts w:ascii="Calibri" w:hAnsi="Calibri" w:cs="Calibri"/>
          <w:sz w:val="22"/>
        </w:rPr>
        <w:tab/>
        <w:t xml:space="preserve">Nicholls, Z. </w:t>
      </w:r>
      <w:r w:rsidRPr="00004EF3">
        <w:rPr>
          <w:rFonts w:ascii="Calibri" w:hAnsi="Calibri" w:cs="Calibri"/>
          <w:i/>
          <w:iCs/>
          <w:sz w:val="22"/>
        </w:rPr>
        <w:t>et al.</w:t>
      </w:r>
      <w:r w:rsidRPr="00004EF3">
        <w:rPr>
          <w:rFonts w:ascii="Calibri" w:hAnsi="Calibri" w:cs="Calibri"/>
          <w:sz w:val="22"/>
        </w:rPr>
        <w:t xml:space="preserve"> Cross-Chapter Box 7.1: Physical emulation of Earth System Models for scenario classification and knowledge integration in AR6. in </w:t>
      </w:r>
      <w:r w:rsidRPr="00004EF3">
        <w:rPr>
          <w:rFonts w:ascii="Calibri" w:hAnsi="Calibri" w:cs="Calibri"/>
          <w:i/>
          <w:iCs/>
          <w:sz w:val="22"/>
        </w:rPr>
        <w:t>Climate Change 2021: The Physical Science Basis. Contribution of Working Group I to the Sixth Assessment Report of the Intergovernmental Panel on Climate Change</w:t>
      </w:r>
      <w:r w:rsidRPr="00004EF3">
        <w:rPr>
          <w:rFonts w:ascii="Calibri" w:hAnsi="Calibri" w:cs="Calibri"/>
          <w:sz w:val="22"/>
        </w:rPr>
        <w:t xml:space="preserve"> (eds. Masson-Delmotte, V. et al.) (Cambridge University Press, 2021).</w:t>
      </w:r>
    </w:p>
    <w:p w14:paraId="09F8B786"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24.</w:t>
      </w:r>
      <w:r w:rsidRPr="00004EF3">
        <w:rPr>
          <w:rFonts w:ascii="Calibri" w:hAnsi="Calibri" w:cs="Calibri"/>
          <w:sz w:val="22"/>
        </w:rPr>
        <w:tab/>
        <w:t xml:space="preserve">Guivarch, C. </w:t>
      </w:r>
      <w:r w:rsidRPr="00004EF3">
        <w:rPr>
          <w:rFonts w:ascii="Calibri" w:hAnsi="Calibri" w:cs="Calibri"/>
          <w:i/>
          <w:iCs/>
          <w:sz w:val="22"/>
        </w:rPr>
        <w:t>et al.</w:t>
      </w:r>
      <w:r w:rsidRPr="00004EF3">
        <w:rPr>
          <w:rFonts w:ascii="Calibri" w:hAnsi="Calibri" w:cs="Calibri"/>
          <w:sz w:val="22"/>
        </w:rPr>
        <w:t xml:space="preserve"> IPCC, 2022: Annex III: Scenarios and modelling methods. in </w:t>
      </w:r>
      <w:r w:rsidRPr="00004EF3">
        <w:rPr>
          <w:rFonts w:ascii="Calibri" w:hAnsi="Calibri" w:cs="Calibri"/>
          <w:i/>
          <w:iCs/>
          <w:sz w:val="22"/>
        </w:rPr>
        <w:t>IPCC, 2022: Climate Change 2022: Mitigation of Climate Change. Contribution of Working Group III to the Sixth Assessment Report of the Intergovernmental Panel on Climate Change</w:t>
      </w:r>
      <w:r w:rsidRPr="00004EF3">
        <w:rPr>
          <w:rFonts w:ascii="Calibri" w:hAnsi="Calibri" w:cs="Calibri"/>
          <w:sz w:val="22"/>
        </w:rPr>
        <w:t xml:space="preserve"> (Cambridge University Press, Cambridge, UK and New York, NY, USA, 2022).</w:t>
      </w:r>
    </w:p>
    <w:p w14:paraId="25A55331"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25.</w:t>
      </w:r>
      <w:r w:rsidRPr="00004EF3">
        <w:rPr>
          <w:rFonts w:ascii="Calibri" w:hAnsi="Calibri" w:cs="Calibri"/>
          <w:sz w:val="22"/>
        </w:rPr>
        <w:tab/>
        <w:t xml:space="preserve">Dekker, M. M. </w:t>
      </w:r>
      <w:r w:rsidRPr="00004EF3">
        <w:rPr>
          <w:rFonts w:ascii="Calibri" w:hAnsi="Calibri" w:cs="Calibri"/>
          <w:i/>
          <w:iCs/>
          <w:sz w:val="22"/>
        </w:rPr>
        <w:t>et al.</w:t>
      </w:r>
      <w:r w:rsidRPr="00004EF3">
        <w:rPr>
          <w:rFonts w:ascii="Calibri" w:hAnsi="Calibri" w:cs="Calibri"/>
          <w:sz w:val="22"/>
        </w:rPr>
        <w:t xml:space="preserve"> Identifying energy model fingerprints in mitigation scenarios. </w:t>
      </w:r>
      <w:r w:rsidRPr="00004EF3">
        <w:rPr>
          <w:rFonts w:ascii="Calibri" w:hAnsi="Calibri" w:cs="Calibri"/>
          <w:i/>
          <w:iCs/>
          <w:sz w:val="22"/>
        </w:rPr>
        <w:t>Nat. Energy</w:t>
      </w:r>
      <w:r w:rsidRPr="00004EF3">
        <w:rPr>
          <w:rFonts w:ascii="Calibri" w:hAnsi="Calibri" w:cs="Calibri"/>
          <w:sz w:val="22"/>
        </w:rPr>
        <w:t xml:space="preserve"> </w:t>
      </w:r>
      <w:r w:rsidRPr="00004EF3">
        <w:rPr>
          <w:rFonts w:ascii="Calibri" w:hAnsi="Calibri" w:cs="Calibri"/>
          <w:b/>
          <w:bCs/>
          <w:sz w:val="22"/>
        </w:rPr>
        <w:t>8</w:t>
      </w:r>
      <w:r w:rsidRPr="00004EF3">
        <w:rPr>
          <w:rFonts w:ascii="Calibri" w:hAnsi="Calibri" w:cs="Calibri"/>
          <w:sz w:val="22"/>
        </w:rPr>
        <w:t>, 1395–1404 (2023).</w:t>
      </w:r>
    </w:p>
    <w:p w14:paraId="52754B87"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26.</w:t>
      </w:r>
      <w:r w:rsidRPr="00004EF3">
        <w:rPr>
          <w:rFonts w:ascii="Calibri" w:hAnsi="Calibri" w:cs="Calibri"/>
          <w:sz w:val="22"/>
        </w:rPr>
        <w:tab/>
        <w:t xml:space="preserve">Kriegler, E. </w:t>
      </w:r>
      <w:r w:rsidRPr="00004EF3">
        <w:rPr>
          <w:rFonts w:ascii="Calibri" w:hAnsi="Calibri" w:cs="Calibri"/>
          <w:i/>
          <w:iCs/>
          <w:sz w:val="22"/>
        </w:rPr>
        <w:t>et al.</w:t>
      </w:r>
      <w:r w:rsidRPr="00004EF3">
        <w:rPr>
          <w:rFonts w:ascii="Calibri" w:hAnsi="Calibri" w:cs="Calibri"/>
          <w:sz w:val="22"/>
        </w:rPr>
        <w:t xml:space="preserve"> Diagnostic indicators for integrated assessment models of climate policy. </w:t>
      </w:r>
      <w:r w:rsidRPr="00004EF3">
        <w:rPr>
          <w:rFonts w:ascii="Calibri" w:hAnsi="Calibri" w:cs="Calibri"/>
          <w:i/>
          <w:iCs/>
          <w:sz w:val="22"/>
        </w:rPr>
        <w:t>Technol. Forecast. Soc. Change</w:t>
      </w:r>
      <w:r w:rsidRPr="00004EF3">
        <w:rPr>
          <w:rFonts w:ascii="Calibri" w:hAnsi="Calibri" w:cs="Calibri"/>
          <w:sz w:val="22"/>
        </w:rPr>
        <w:t xml:space="preserve"> </w:t>
      </w:r>
      <w:r w:rsidRPr="00004EF3">
        <w:rPr>
          <w:rFonts w:ascii="Calibri" w:hAnsi="Calibri" w:cs="Calibri"/>
          <w:b/>
          <w:bCs/>
          <w:sz w:val="22"/>
        </w:rPr>
        <w:t>90, Part A</w:t>
      </w:r>
      <w:r w:rsidRPr="00004EF3">
        <w:rPr>
          <w:rFonts w:ascii="Calibri" w:hAnsi="Calibri" w:cs="Calibri"/>
          <w:sz w:val="22"/>
        </w:rPr>
        <w:t>, 45–61 (2015).</w:t>
      </w:r>
    </w:p>
    <w:p w14:paraId="78DF53E1"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27.</w:t>
      </w:r>
      <w:r w:rsidRPr="00004EF3">
        <w:rPr>
          <w:rFonts w:ascii="Calibri" w:hAnsi="Calibri" w:cs="Calibri"/>
          <w:sz w:val="22"/>
        </w:rPr>
        <w:tab/>
        <w:t xml:space="preserve">Harmsen, M. </w:t>
      </w:r>
      <w:r w:rsidRPr="00004EF3">
        <w:rPr>
          <w:rFonts w:ascii="Calibri" w:hAnsi="Calibri" w:cs="Calibri"/>
          <w:i/>
          <w:iCs/>
          <w:sz w:val="22"/>
        </w:rPr>
        <w:t>et al.</w:t>
      </w:r>
      <w:r w:rsidRPr="00004EF3">
        <w:rPr>
          <w:rFonts w:ascii="Calibri" w:hAnsi="Calibri" w:cs="Calibri"/>
          <w:sz w:val="22"/>
        </w:rPr>
        <w:t xml:space="preserve"> Integrated assessment model diagnostics: key indicators and model evolution. </w:t>
      </w:r>
      <w:r w:rsidRPr="00004EF3">
        <w:rPr>
          <w:rFonts w:ascii="Calibri" w:hAnsi="Calibri" w:cs="Calibri"/>
          <w:i/>
          <w:iCs/>
          <w:sz w:val="22"/>
        </w:rPr>
        <w:t>Environ. Res. Lett.</w:t>
      </w:r>
      <w:r w:rsidRPr="00004EF3">
        <w:rPr>
          <w:rFonts w:ascii="Calibri" w:hAnsi="Calibri" w:cs="Calibri"/>
          <w:sz w:val="22"/>
        </w:rPr>
        <w:t xml:space="preserve"> </w:t>
      </w:r>
      <w:r w:rsidRPr="00004EF3">
        <w:rPr>
          <w:rFonts w:ascii="Calibri" w:hAnsi="Calibri" w:cs="Calibri"/>
          <w:b/>
          <w:bCs/>
          <w:sz w:val="22"/>
        </w:rPr>
        <w:t>16</w:t>
      </w:r>
      <w:r w:rsidRPr="00004EF3">
        <w:rPr>
          <w:rFonts w:ascii="Calibri" w:hAnsi="Calibri" w:cs="Calibri"/>
          <w:sz w:val="22"/>
        </w:rPr>
        <w:t>, 054046 (2021).</w:t>
      </w:r>
    </w:p>
    <w:p w14:paraId="2AA1D6C6"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lastRenderedPageBreak/>
        <w:t>28.</w:t>
      </w:r>
      <w:r w:rsidRPr="00004EF3">
        <w:rPr>
          <w:rFonts w:ascii="Calibri" w:hAnsi="Calibri" w:cs="Calibri"/>
          <w:sz w:val="22"/>
        </w:rPr>
        <w:tab/>
        <w:t xml:space="preserve">Rogelj, J. </w:t>
      </w:r>
      <w:r w:rsidRPr="00004EF3">
        <w:rPr>
          <w:rFonts w:ascii="Calibri" w:hAnsi="Calibri" w:cs="Calibri"/>
          <w:i/>
          <w:iCs/>
          <w:sz w:val="22"/>
        </w:rPr>
        <w:t>et al.</w:t>
      </w:r>
      <w:r w:rsidRPr="00004EF3">
        <w:rPr>
          <w:rFonts w:ascii="Calibri" w:hAnsi="Calibri" w:cs="Calibri"/>
          <w:sz w:val="22"/>
        </w:rPr>
        <w:t xml:space="preserve"> A new scenario logic for the Paris Agreement long-term temperature goal. </w:t>
      </w:r>
      <w:r w:rsidRPr="00004EF3">
        <w:rPr>
          <w:rFonts w:ascii="Calibri" w:hAnsi="Calibri" w:cs="Calibri"/>
          <w:i/>
          <w:iCs/>
          <w:sz w:val="22"/>
        </w:rPr>
        <w:t>Nature</w:t>
      </w:r>
      <w:r w:rsidRPr="00004EF3">
        <w:rPr>
          <w:rFonts w:ascii="Calibri" w:hAnsi="Calibri" w:cs="Calibri"/>
          <w:sz w:val="22"/>
        </w:rPr>
        <w:t xml:space="preserve"> </w:t>
      </w:r>
      <w:r w:rsidRPr="00004EF3">
        <w:rPr>
          <w:rFonts w:ascii="Calibri" w:hAnsi="Calibri" w:cs="Calibri"/>
          <w:b/>
          <w:bCs/>
          <w:sz w:val="22"/>
        </w:rPr>
        <w:t>573</w:t>
      </w:r>
      <w:r w:rsidRPr="00004EF3">
        <w:rPr>
          <w:rFonts w:ascii="Calibri" w:hAnsi="Calibri" w:cs="Calibri"/>
          <w:sz w:val="22"/>
        </w:rPr>
        <w:t>, 357–363 (2019).</w:t>
      </w:r>
    </w:p>
    <w:p w14:paraId="1DB94379"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29.</w:t>
      </w:r>
      <w:r w:rsidRPr="00004EF3">
        <w:rPr>
          <w:rFonts w:ascii="Calibri" w:hAnsi="Calibri" w:cs="Calibri"/>
          <w:sz w:val="22"/>
        </w:rPr>
        <w:tab/>
        <w:t xml:space="preserve">Rogelj, J. </w:t>
      </w:r>
      <w:r w:rsidRPr="00004EF3">
        <w:rPr>
          <w:rFonts w:ascii="Calibri" w:hAnsi="Calibri" w:cs="Calibri"/>
          <w:i/>
          <w:iCs/>
          <w:sz w:val="22"/>
        </w:rPr>
        <w:t>et al.</w:t>
      </w:r>
      <w:r w:rsidRPr="00004EF3">
        <w:rPr>
          <w:rFonts w:ascii="Calibri" w:hAnsi="Calibri" w:cs="Calibri"/>
          <w:sz w:val="22"/>
        </w:rPr>
        <w:t xml:space="preserve"> Zero emission targets as long-term global goals for climate protection. </w:t>
      </w:r>
      <w:r w:rsidRPr="00004EF3">
        <w:rPr>
          <w:rFonts w:ascii="Calibri" w:hAnsi="Calibri" w:cs="Calibri"/>
          <w:i/>
          <w:iCs/>
          <w:sz w:val="22"/>
        </w:rPr>
        <w:t>Environ. Res. Lett.</w:t>
      </w:r>
      <w:r w:rsidRPr="00004EF3">
        <w:rPr>
          <w:rFonts w:ascii="Calibri" w:hAnsi="Calibri" w:cs="Calibri"/>
          <w:sz w:val="22"/>
        </w:rPr>
        <w:t xml:space="preserve"> </w:t>
      </w:r>
      <w:r w:rsidRPr="00004EF3">
        <w:rPr>
          <w:rFonts w:ascii="Calibri" w:hAnsi="Calibri" w:cs="Calibri"/>
          <w:b/>
          <w:bCs/>
          <w:sz w:val="22"/>
        </w:rPr>
        <w:t>10</w:t>
      </w:r>
      <w:r w:rsidRPr="00004EF3">
        <w:rPr>
          <w:rFonts w:ascii="Calibri" w:hAnsi="Calibri" w:cs="Calibri"/>
          <w:sz w:val="22"/>
        </w:rPr>
        <w:t>, 105007 (2015).</w:t>
      </w:r>
    </w:p>
    <w:p w14:paraId="675E2EC1"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30.</w:t>
      </w:r>
      <w:r w:rsidRPr="00004EF3">
        <w:rPr>
          <w:rFonts w:ascii="Calibri" w:hAnsi="Calibri" w:cs="Calibri"/>
          <w:sz w:val="22"/>
        </w:rPr>
        <w:tab/>
        <w:t xml:space="preserve">Dekker, M. M. </w:t>
      </w:r>
      <w:r w:rsidRPr="00004EF3">
        <w:rPr>
          <w:rFonts w:ascii="Calibri" w:hAnsi="Calibri" w:cs="Calibri"/>
          <w:i/>
          <w:iCs/>
          <w:sz w:val="22"/>
        </w:rPr>
        <w:t>et al.</w:t>
      </w:r>
      <w:r w:rsidRPr="00004EF3">
        <w:rPr>
          <w:rFonts w:ascii="Calibri" w:hAnsi="Calibri" w:cs="Calibri"/>
          <w:sz w:val="22"/>
        </w:rPr>
        <w:t xml:space="preserve"> Spread in climate policy scenarios unravelled. </w:t>
      </w:r>
      <w:r w:rsidRPr="00004EF3">
        <w:rPr>
          <w:rFonts w:ascii="Calibri" w:hAnsi="Calibri" w:cs="Calibri"/>
          <w:i/>
          <w:iCs/>
          <w:sz w:val="22"/>
        </w:rPr>
        <w:t>Nature</w:t>
      </w:r>
      <w:r w:rsidRPr="00004EF3">
        <w:rPr>
          <w:rFonts w:ascii="Calibri" w:hAnsi="Calibri" w:cs="Calibri"/>
          <w:sz w:val="22"/>
        </w:rPr>
        <w:t xml:space="preserve"> </w:t>
      </w:r>
      <w:r w:rsidRPr="00004EF3">
        <w:rPr>
          <w:rFonts w:ascii="Calibri" w:hAnsi="Calibri" w:cs="Calibri"/>
          <w:b/>
          <w:bCs/>
          <w:sz w:val="22"/>
        </w:rPr>
        <w:t>624</w:t>
      </w:r>
      <w:r w:rsidRPr="00004EF3">
        <w:rPr>
          <w:rFonts w:ascii="Calibri" w:hAnsi="Calibri" w:cs="Calibri"/>
          <w:sz w:val="22"/>
        </w:rPr>
        <w:t>, 309–316 (2023).</w:t>
      </w:r>
    </w:p>
    <w:p w14:paraId="23348BFD"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31.</w:t>
      </w:r>
      <w:r w:rsidRPr="00004EF3">
        <w:rPr>
          <w:rFonts w:ascii="Calibri" w:hAnsi="Calibri" w:cs="Calibri"/>
          <w:sz w:val="22"/>
        </w:rPr>
        <w:tab/>
        <w:t xml:space="preserve">Roy, J. </w:t>
      </w:r>
      <w:r w:rsidRPr="00004EF3">
        <w:rPr>
          <w:rFonts w:ascii="Calibri" w:hAnsi="Calibri" w:cs="Calibri"/>
          <w:i/>
          <w:iCs/>
          <w:sz w:val="22"/>
        </w:rPr>
        <w:t>et al.</w:t>
      </w:r>
      <w:r w:rsidRPr="00004EF3">
        <w:rPr>
          <w:rFonts w:ascii="Calibri" w:hAnsi="Calibri" w:cs="Calibri"/>
          <w:sz w:val="22"/>
        </w:rPr>
        <w:t xml:space="preserve"> Sustainable Development, Poverty Eradication and Reducing Inequalities. in </w:t>
      </w:r>
      <w:r w:rsidRPr="00004EF3">
        <w:rPr>
          <w:rFonts w:ascii="Calibri" w:hAnsi="Calibri" w:cs="Calibri"/>
          <w:i/>
          <w:iCs/>
          <w:sz w:val="22"/>
        </w:rPr>
        <w:t>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w:t>
      </w:r>
      <w:r w:rsidRPr="00004EF3">
        <w:rPr>
          <w:rFonts w:ascii="Calibri" w:hAnsi="Calibri" w:cs="Calibri"/>
          <w:sz w:val="22"/>
        </w:rPr>
        <w:t xml:space="preserve"> (eds. Krakovska, S., Madruga, R. P. &amp; Sanchez, R.) (World Meteorological Organisation, Geneva, Switzerland, 2018).</w:t>
      </w:r>
    </w:p>
    <w:p w14:paraId="31EB35A3"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32.</w:t>
      </w:r>
      <w:r w:rsidRPr="00004EF3">
        <w:rPr>
          <w:rFonts w:ascii="Calibri" w:hAnsi="Calibri" w:cs="Calibri"/>
          <w:sz w:val="22"/>
        </w:rPr>
        <w:tab/>
        <w:t xml:space="preserve">Deprez, A. </w:t>
      </w:r>
      <w:r w:rsidRPr="00004EF3">
        <w:rPr>
          <w:rFonts w:ascii="Calibri" w:hAnsi="Calibri" w:cs="Calibri"/>
          <w:i/>
          <w:iCs/>
          <w:sz w:val="22"/>
        </w:rPr>
        <w:t>et al.</w:t>
      </w:r>
      <w:r w:rsidRPr="00004EF3">
        <w:rPr>
          <w:rFonts w:ascii="Calibri" w:hAnsi="Calibri" w:cs="Calibri"/>
          <w:sz w:val="22"/>
        </w:rPr>
        <w:t xml:space="preserve"> Sustainability limits needed for CO2 removal. </w:t>
      </w:r>
      <w:r w:rsidRPr="00004EF3">
        <w:rPr>
          <w:rFonts w:ascii="Calibri" w:hAnsi="Calibri" w:cs="Calibri"/>
          <w:i/>
          <w:iCs/>
          <w:sz w:val="22"/>
        </w:rPr>
        <w:t>Science</w:t>
      </w:r>
      <w:r w:rsidRPr="00004EF3">
        <w:rPr>
          <w:rFonts w:ascii="Calibri" w:hAnsi="Calibri" w:cs="Calibri"/>
          <w:sz w:val="22"/>
        </w:rPr>
        <w:t xml:space="preserve"> </w:t>
      </w:r>
      <w:r w:rsidRPr="00004EF3">
        <w:rPr>
          <w:rFonts w:ascii="Calibri" w:hAnsi="Calibri" w:cs="Calibri"/>
          <w:b/>
          <w:bCs/>
          <w:sz w:val="22"/>
        </w:rPr>
        <w:t>383</w:t>
      </w:r>
      <w:r w:rsidRPr="00004EF3">
        <w:rPr>
          <w:rFonts w:ascii="Calibri" w:hAnsi="Calibri" w:cs="Calibri"/>
          <w:sz w:val="22"/>
        </w:rPr>
        <w:t>, 484–486 (2024).</w:t>
      </w:r>
    </w:p>
    <w:p w14:paraId="2775880E"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33.</w:t>
      </w:r>
      <w:r w:rsidRPr="00004EF3">
        <w:rPr>
          <w:rFonts w:ascii="Calibri" w:hAnsi="Calibri" w:cs="Calibri"/>
          <w:sz w:val="22"/>
        </w:rPr>
        <w:tab/>
        <w:t xml:space="preserve">Warszawski, L. </w:t>
      </w:r>
      <w:r w:rsidRPr="00004EF3">
        <w:rPr>
          <w:rFonts w:ascii="Calibri" w:hAnsi="Calibri" w:cs="Calibri"/>
          <w:i/>
          <w:iCs/>
          <w:sz w:val="22"/>
        </w:rPr>
        <w:t>et al.</w:t>
      </w:r>
      <w:r w:rsidRPr="00004EF3">
        <w:rPr>
          <w:rFonts w:ascii="Calibri" w:hAnsi="Calibri" w:cs="Calibri"/>
          <w:sz w:val="22"/>
        </w:rPr>
        <w:t xml:space="preserve"> All options, not silver bullets, needed to limit global warming to 1.5 °C: a scenario appraisal. </w:t>
      </w:r>
      <w:r w:rsidRPr="00004EF3">
        <w:rPr>
          <w:rFonts w:ascii="Calibri" w:hAnsi="Calibri" w:cs="Calibri"/>
          <w:i/>
          <w:iCs/>
          <w:sz w:val="22"/>
        </w:rPr>
        <w:t>Environ. Res. Lett.</w:t>
      </w:r>
      <w:r w:rsidRPr="00004EF3">
        <w:rPr>
          <w:rFonts w:ascii="Calibri" w:hAnsi="Calibri" w:cs="Calibri"/>
          <w:sz w:val="22"/>
        </w:rPr>
        <w:t xml:space="preserve"> </w:t>
      </w:r>
      <w:r w:rsidRPr="00004EF3">
        <w:rPr>
          <w:rFonts w:ascii="Calibri" w:hAnsi="Calibri" w:cs="Calibri"/>
          <w:b/>
          <w:bCs/>
          <w:sz w:val="22"/>
        </w:rPr>
        <w:t>16</w:t>
      </w:r>
      <w:r w:rsidRPr="00004EF3">
        <w:rPr>
          <w:rFonts w:ascii="Calibri" w:hAnsi="Calibri" w:cs="Calibri"/>
          <w:sz w:val="22"/>
        </w:rPr>
        <w:t>, 064037 (2021).</w:t>
      </w:r>
    </w:p>
    <w:p w14:paraId="62F152C2"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34.</w:t>
      </w:r>
      <w:r w:rsidRPr="00004EF3">
        <w:rPr>
          <w:rFonts w:ascii="Calibri" w:hAnsi="Calibri" w:cs="Calibri"/>
          <w:sz w:val="22"/>
        </w:rPr>
        <w:tab/>
        <w:t xml:space="preserve">Lamboll, R. D., Nicholls, Z. R. J., Kikstra, J. S., Meinshausen, M. &amp; Rogelj, J. Silicone v1.0.0: an open-source Python package for inferring missing emissions data for climate change research. </w:t>
      </w:r>
      <w:r w:rsidRPr="00004EF3">
        <w:rPr>
          <w:rFonts w:ascii="Calibri" w:hAnsi="Calibri" w:cs="Calibri"/>
          <w:i/>
          <w:iCs/>
          <w:sz w:val="22"/>
        </w:rPr>
        <w:t>Geosci. Model Dev.</w:t>
      </w:r>
      <w:r w:rsidRPr="00004EF3">
        <w:rPr>
          <w:rFonts w:ascii="Calibri" w:hAnsi="Calibri" w:cs="Calibri"/>
          <w:sz w:val="22"/>
        </w:rPr>
        <w:t xml:space="preserve"> </w:t>
      </w:r>
      <w:r w:rsidRPr="00004EF3">
        <w:rPr>
          <w:rFonts w:ascii="Calibri" w:hAnsi="Calibri" w:cs="Calibri"/>
          <w:b/>
          <w:bCs/>
          <w:sz w:val="22"/>
        </w:rPr>
        <w:t>13</w:t>
      </w:r>
      <w:r w:rsidRPr="00004EF3">
        <w:rPr>
          <w:rFonts w:ascii="Calibri" w:hAnsi="Calibri" w:cs="Calibri"/>
          <w:sz w:val="22"/>
        </w:rPr>
        <w:t>, 5259–5275 (2020).</w:t>
      </w:r>
    </w:p>
    <w:p w14:paraId="5F00B5DD"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35.</w:t>
      </w:r>
      <w:r w:rsidRPr="00004EF3">
        <w:rPr>
          <w:rFonts w:ascii="Calibri" w:hAnsi="Calibri" w:cs="Calibri"/>
          <w:sz w:val="22"/>
        </w:rPr>
        <w:tab/>
        <w:t xml:space="preserve">Grubler, A. </w:t>
      </w:r>
      <w:r w:rsidRPr="00004EF3">
        <w:rPr>
          <w:rFonts w:ascii="Calibri" w:hAnsi="Calibri" w:cs="Calibri"/>
          <w:i/>
          <w:iCs/>
          <w:sz w:val="22"/>
        </w:rPr>
        <w:t>et al.</w:t>
      </w:r>
      <w:r w:rsidRPr="00004EF3">
        <w:rPr>
          <w:rFonts w:ascii="Calibri" w:hAnsi="Calibri" w:cs="Calibri"/>
          <w:sz w:val="22"/>
        </w:rPr>
        <w:t xml:space="preserve"> A low energy demand scenario for meeting the 1.5 °C target and sustainable development goals without negative emission technologies. </w:t>
      </w:r>
      <w:r w:rsidRPr="00004EF3">
        <w:rPr>
          <w:rFonts w:ascii="Calibri" w:hAnsi="Calibri" w:cs="Calibri"/>
          <w:i/>
          <w:iCs/>
          <w:sz w:val="22"/>
        </w:rPr>
        <w:t>Nat. Energy</w:t>
      </w:r>
      <w:r w:rsidRPr="00004EF3">
        <w:rPr>
          <w:rFonts w:ascii="Calibri" w:hAnsi="Calibri" w:cs="Calibri"/>
          <w:sz w:val="22"/>
        </w:rPr>
        <w:t xml:space="preserve"> </w:t>
      </w:r>
      <w:r w:rsidRPr="00004EF3">
        <w:rPr>
          <w:rFonts w:ascii="Calibri" w:hAnsi="Calibri" w:cs="Calibri"/>
          <w:b/>
          <w:bCs/>
          <w:sz w:val="22"/>
        </w:rPr>
        <w:t>3</w:t>
      </w:r>
      <w:r w:rsidRPr="00004EF3">
        <w:rPr>
          <w:rFonts w:ascii="Calibri" w:hAnsi="Calibri" w:cs="Calibri"/>
          <w:sz w:val="22"/>
        </w:rPr>
        <w:t>, 515–527 (2018).</w:t>
      </w:r>
    </w:p>
    <w:p w14:paraId="394DD3E0"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36.</w:t>
      </w:r>
      <w:r w:rsidRPr="00004EF3">
        <w:rPr>
          <w:rFonts w:ascii="Calibri" w:hAnsi="Calibri" w:cs="Calibri"/>
          <w:sz w:val="22"/>
        </w:rPr>
        <w:tab/>
        <w:t xml:space="preserve">Millward-Hopkins, J. Inequality can double the energy required to secure universal decent living. </w:t>
      </w:r>
      <w:r w:rsidRPr="00004EF3">
        <w:rPr>
          <w:rFonts w:ascii="Calibri" w:hAnsi="Calibri" w:cs="Calibri"/>
          <w:i/>
          <w:iCs/>
          <w:sz w:val="22"/>
        </w:rPr>
        <w:t>Nat. Commun.</w:t>
      </w:r>
      <w:r w:rsidRPr="00004EF3">
        <w:rPr>
          <w:rFonts w:ascii="Calibri" w:hAnsi="Calibri" w:cs="Calibri"/>
          <w:sz w:val="22"/>
        </w:rPr>
        <w:t xml:space="preserve"> </w:t>
      </w:r>
      <w:r w:rsidRPr="00004EF3">
        <w:rPr>
          <w:rFonts w:ascii="Calibri" w:hAnsi="Calibri" w:cs="Calibri"/>
          <w:b/>
          <w:bCs/>
          <w:sz w:val="22"/>
        </w:rPr>
        <w:t>13</w:t>
      </w:r>
      <w:r w:rsidRPr="00004EF3">
        <w:rPr>
          <w:rFonts w:ascii="Calibri" w:hAnsi="Calibri" w:cs="Calibri"/>
          <w:sz w:val="22"/>
        </w:rPr>
        <w:t>, 5028 (2022).</w:t>
      </w:r>
    </w:p>
    <w:p w14:paraId="79C60420" w14:textId="77777777" w:rsidR="00004EF3" w:rsidRPr="00004EF3" w:rsidRDefault="00004EF3" w:rsidP="00004EF3">
      <w:pPr>
        <w:pStyle w:val="Bibliography"/>
        <w:rPr>
          <w:rFonts w:ascii="Calibri" w:hAnsi="Calibri" w:cs="Calibri"/>
          <w:sz w:val="22"/>
        </w:rPr>
      </w:pPr>
      <w:r w:rsidRPr="00004EF3">
        <w:rPr>
          <w:rFonts w:ascii="Calibri" w:hAnsi="Calibri" w:cs="Calibri"/>
          <w:sz w:val="22"/>
        </w:rPr>
        <w:t>37.</w:t>
      </w:r>
      <w:r w:rsidRPr="00004EF3">
        <w:rPr>
          <w:rFonts w:ascii="Calibri" w:hAnsi="Calibri" w:cs="Calibri"/>
          <w:sz w:val="22"/>
        </w:rPr>
        <w:tab/>
        <w:t xml:space="preserve">IPCC. Summary for Policymakers. </w:t>
      </w:r>
      <w:r w:rsidRPr="00004EF3">
        <w:rPr>
          <w:rFonts w:ascii="Calibri" w:hAnsi="Calibri" w:cs="Calibri"/>
          <w:i/>
          <w:iCs/>
          <w:sz w:val="22"/>
        </w:rPr>
        <w:t>Climate Change 2021: The Physical Science Basis. Contribution of Working Group I to the Sixth Assessment Report of the Intergovernmental Panel on Climate Change</w:t>
      </w:r>
      <w:r w:rsidRPr="00004EF3">
        <w:rPr>
          <w:rFonts w:ascii="Calibri" w:hAnsi="Calibri" w:cs="Calibri"/>
          <w:sz w:val="22"/>
        </w:rPr>
        <w:t xml:space="preserve"> 3−32 (2021) doi:10.1017/9781009157896.001.</w:t>
      </w:r>
    </w:p>
    <w:p w14:paraId="47B69628" w14:textId="5C1EB1C3" w:rsidR="00F572C7" w:rsidRPr="001851EA" w:rsidRDefault="00965654" w:rsidP="007866C2">
      <w:r w:rsidRPr="001851EA">
        <w:fldChar w:fldCharType="end"/>
      </w:r>
      <w:r w:rsidRPr="001851EA">
        <w:br w:type="page"/>
      </w:r>
    </w:p>
    <w:p w14:paraId="47B69629" w14:textId="77777777" w:rsidR="00540400" w:rsidRPr="001851EA" w:rsidRDefault="00965654" w:rsidP="00A54CFC">
      <w:pPr>
        <w:pStyle w:val="Heading1"/>
      </w:pPr>
      <w:r w:rsidRPr="001851EA">
        <w:lastRenderedPageBreak/>
        <w:t>SUPPLEMENTARY INFORMATION</w:t>
      </w:r>
    </w:p>
    <w:p w14:paraId="47B6962A" w14:textId="77777777" w:rsidR="0013598D" w:rsidRPr="001851EA" w:rsidRDefault="0013598D" w:rsidP="007866C2">
      <w:pPr>
        <w:rPr>
          <w:b/>
          <w:bCs/>
        </w:rPr>
      </w:pPr>
    </w:p>
    <w:p w14:paraId="47B6962B" w14:textId="77777777" w:rsidR="007866C2" w:rsidRPr="001851EA" w:rsidRDefault="00965654" w:rsidP="007866C2">
      <w:commentRangeStart w:id="1696"/>
      <w:r w:rsidRPr="001851EA">
        <w:rPr>
          <w:b/>
          <w:bCs/>
        </w:rPr>
        <w:t xml:space="preserve">Supplementary Table S1 | </w:t>
      </w:r>
      <w:r w:rsidR="00F04632" w:rsidRPr="001851EA">
        <w:rPr>
          <w:b/>
          <w:bCs/>
        </w:rPr>
        <w:t>Entities used for j</w:t>
      </w:r>
      <w:r w:rsidRPr="001851EA">
        <w:rPr>
          <w:b/>
          <w:bCs/>
        </w:rPr>
        <w:t xml:space="preserve">ack-knife resampling </w:t>
      </w:r>
      <w:r w:rsidR="00F04632" w:rsidRPr="001851EA">
        <w:rPr>
          <w:b/>
          <w:bCs/>
        </w:rPr>
        <w:t xml:space="preserve">along the model </w:t>
      </w:r>
      <w:r w:rsidR="00EB35DA" w:rsidRPr="001851EA">
        <w:rPr>
          <w:b/>
          <w:bCs/>
        </w:rPr>
        <w:t xml:space="preserve">group </w:t>
      </w:r>
      <w:r w:rsidR="00F04632" w:rsidRPr="001851EA">
        <w:rPr>
          <w:b/>
          <w:bCs/>
        </w:rPr>
        <w:t>dimension</w:t>
      </w:r>
      <w:r w:rsidRPr="001851EA">
        <w:rPr>
          <w:b/>
          <w:bCs/>
        </w:rPr>
        <w:t>.</w:t>
      </w:r>
      <w:r w:rsidRPr="001851EA">
        <w:t xml:space="preserve"> </w:t>
      </w:r>
      <w:r w:rsidR="006A6232" w:rsidRPr="001851EA">
        <w:t>Models are ide</w:t>
      </w:r>
      <w:r w:rsidR="00011533" w:rsidRPr="001851EA">
        <w:t>ntified as in the IPCC AR6 scenario database’s meta data</w:t>
      </w:r>
      <w:r w:rsidR="00011533" w:rsidRPr="001851EA">
        <w:fldChar w:fldCharType="begin"/>
      </w:r>
      <w:r w:rsidR="00011533" w:rsidRPr="001851EA">
        <w:instrText xml:space="preserve"> ADDIN ZOTERO_ITEM CSL_CITATION {"citationID":"okFzMaU7","properties":{"formattedCitation":"\\super 10\\nosupersub{}","plainCitation":"10","noteIndex":0},"citationItems":[{"id":9000,"uris":["http://zotero.org/users/7044370/items/RHXJP6P5"],"itemData":{"id":9000,"type":"dataset","DOI":"10.5281/zenodo.5886912","language":"eng","publisher":"Zenodo","source":"Zenodo","title":"AR6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011533" w:rsidRPr="001851EA">
        <w:fldChar w:fldCharType="separate"/>
      </w:r>
      <w:r w:rsidR="00011533" w:rsidRPr="001851EA">
        <w:rPr>
          <w:rFonts w:ascii="Calibri" w:hAnsi="Calibri" w:cs="Calibri"/>
          <w:vertAlign w:val="superscript"/>
        </w:rPr>
        <w:t>10</w:t>
      </w:r>
      <w:r w:rsidR="00011533" w:rsidRPr="001851EA">
        <w:fldChar w:fldCharType="end"/>
      </w:r>
      <w:r w:rsidR="00705F14" w:rsidRPr="001851EA">
        <w:t xml:space="preserve"> and model groups as indicated in this table</w:t>
      </w:r>
      <w:r w:rsidR="00011533" w:rsidRPr="001851EA">
        <w:t xml:space="preserve">. </w:t>
      </w:r>
      <w:commentRangeEnd w:id="1696"/>
      <w:r w:rsidR="00DA6820" w:rsidRPr="001851EA">
        <w:rPr>
          <w:rStyle w:val="CommentReference"/>
        </w:rPr>
        <w:commentReference w:id="1696"/>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2810"/>
        <w:gridCol w:w="3397"/>
      </w:tblGrid>
      <w:tr w:rsidR="00B72371" w14:paraId="47B6962E" w14:textId="77777777" w:rsidTr="004862FC">
        <w:trPr>
          <w:trHeight w:val="292"/>
          <w:jc w:val="center"/>
        </w:trPr>
        <w:tc>
          <w:tcPr>
            <w:tcW w:w="2810" w:type="dxa"/>
          </w:tcPr>
          <w:p w14:paraId="47B6962C" w14:textId="77777777" w:rsidR="007F660E" w:rsidRPr="001851EA" w:rsidRDefault="00965654">
            <w:pPr>
              <w:rPr>
                <w:b/>
                <w:bCs/>
              </w:rPr>
            </w:pPr>
            <w:r w:rsidRPr="001851EA">
              <w:rPr>
                <w:b/>
                <w:bCs/>
              </w:rPr>
              <w:t>Model Group</w:t>
            </w:r>
          </w:p>
        </w:tc>
        <w:tc>
          <w:tcPr>
            <w:tcW w:w="3397" w:type="dxa"/>
            <w:noWrap/>
          </w:tcPr>
          <w:p w14:paraId="47B6962D" w14:textId="77777777" w:rsidR="007F660E" w:rsidRPr="001851EA" w:rsidRDefault="00965654">
            <w:pPr>
              <w:rPr>
                <w:b/>
                <w:bCs/>
              </w:rPr>
            </w:pPr>
            <w:r w:rsidRPr="001851EA">
              <w:rPr>
                <w:b/>
                <w:bCs/>
              </w:rPr>
              <w:t xml:space="preserve">Model </w:t>
            </w:r>
          </w:p>
        </w:tc>
      </w:tr>
      <w:tr w:rsidR="00B72371" w14:paraId="47B69631" w14:textId="77777777" w:rsidTr="004862FC">
        <w:trPr>
          <w:trHeight w:val="292"/>
          <w:jc w:val="center"/>
        </w:trPr>
        <w:tc>
          <w:tcPr>
            <w:tcW w:w="2810" w:type="dxa"/>
          </w:tcPr>
          <w:p w14:paraId="47B6962F" w14:textId="77777777" w:rsidR="007F660E" w:rsidRPr="001851EA" w:rsidRDefault="00965654">
            <w:r w:rsidRPr="001851EA">
              <w:t>AIM</w:t>
            </w:r>
          </w:p>
        </w:tc>
        <w:tc>
          <w:tcPr>
            <w:tcW w:w="3397" w:type="dxa"/>
            <w:noWrap/>
            <w:hideMark/>
          </w:tcPr>
          <w:p w14:paraId="47B69630" w14:textId="77777777" w:rsidR="007F660E" w:rsidRPr="001851EA" w:rsidRDefault="00965654">
            <w:r w:rsidRPr="001851EA">
              <w:t>AIM/CGE 2.1</w:t>
            </w:r>
          </w:p>
        </w:tc>
      </w:tr>
      <w:tr w:rsidR="00B72371" w14:paraId="47B69634" w14:textId="77777777" w:rsidTr="004862FC">
        <w:trPr>
          <w:trHeight w:val="292"/>
          <w:jc w:val="center"/>
        </w:trPr>
        <w:tc>
          <w:tcPr>
            <w:tcW w:w="2810" w:type="dxa"/>
          </w:tcPr>
          <w:p w14:paraId="47B69632" w14:textId="77777777" w:rsidR="007F660E" w:rsidRPr="001851EA" w:rsidRDefault="00965654">
            <w:r w:rsidRPr="001851EA">
              <w:t>AIM</w:t>
            </w:r>
          </w:p>
        </w:tc>
        <w:tc>
          <w:tcPr>
            <w:tcW w:w="3397" w:type="dxa"/>
            <w:noWrap/>
            <w:hideMark/>
          </w:tcPr>
          <w:p w14:paraId="47B69633" w14:textId="77777777" w:rsidR="007F660E" w:rsidRPr="001851EA" w:rsidRDefault="00965654">
            <w:r w:rsidRPr="001851EA">
              <w:t>AIM/CGE 2.2</w:t>
            </w:r>
          </w:p>
        </w:tc>
      </w:tr>
      <w:tr w:rsidR="00B72371" w14:paraId="47B69637" w14:textId="77777777" w:rsidTr="004862FC">
        <w:trPr>
          <w:trHeight w:val="292"/>
          <w:jc w:val="center"/>
        </w:trPr>
        <w:tc>
          <w:tcPr>
            <w:tcW w:w="2810" w:type="dxa"/>
          </w:tcPr>
          <w:p w14:paraId="47B69635" w14:textId="77777777" w:rsidR="007F660E" w:rsidRPr="001851EA" w:rsidRDefault="00965654">
            <w:r w:rsidRPr="001851EA">
              <w:t>AIM</w:t>
            </w:r>
          </w:p>
        </w:tc>
        <w:tc>
          <w:tcPr>
            <w:tcW w:w="3397" w:type="dxa"/>
            <w:noWrap/>
            <w:hideMark/>
          </w:tcPr>
          <w:p w14:paraId="47B69636" w14:textId="77777777" w:rsidR="007F660E" w:rsidRPr="001851EA" w:rsidRDefault="00965654">
            <w:r w:rsidRPr="001851EA">
              <w:t>AIM/Hub-Global 2.0</w:t>
            </w:r>
          </w:p>
        </w:tc>
      </w:tr>
      <w:tr w:rsidR="00B72371" w14:paraId="47B6963A" w14:textId="77777777" w:rsidTr="004862FC">
        <w:trPr>
          <w:trHeight w:val="292"/>
          <w:jc w:val="center"/>
        </w:trPr>
        <w:tc>
          <w:tcPr>
            <w:tcW w:w="2810" w:type="dxa"/>
          </w:tcPr>
          <w:p w14:paraId="47B69638" w14:textId="77777777" w:rsidR="007F660E" w:rsidRPr="001851EA" w:rsidRDefault="00965654">
            <w:r w:rsidRPr="001851EA">
              <w:t>C-ROADS</w:t>
            </w:r>
          </w:p>
        </w:tc>
        <w:tc>
          <w:tcPr>
            <w:tcW w:w="3397" w:type="dxa"/>
            <w:noWrap/>
            <w:hideMark/>
          </w:tcPr>
          <w:p w14:paraId="47B69639" w14:textId="77777777" w:rsidR="007F660E" w:rsidRPr="001851EA" w:rsidRDefault="00965654">
            <w:r w:rsidRPr="001851EA">
              <w:t>C-ROADS-5.005</w:t>
            </w:r>
          </w:p>
        </w:tc>
      </w:tr>
      <w:tr w:rsidR="00B72371" w14:paraId="47B6963D" w14:textId="77777777" w:rsidTr="004862FC">
        <w:trPr>
          <w:trHeight w:val="292"/>
          <w:jc w:val="center"/>
        </w:trPr>
        <w:tc>
          <w:tcPr>
            <w:tcW w:w="2810" w:type="dxa"/>
          </w:tcPr>
          <w:p w14:paraId="47B6963B" w14:textId="77777777" w:rsidR="007F660E" w:rsidRPr="001851EA" w:rsidRDefault="00965654">
            <w:r w:rsidRPr="001851EA">
              <w:t>COFFEE</w:t>
            </w:r>
          </w:p>
        </w:tc>
        <w:tc>
          <w:tcPr>
            <w:tcW w:w="3397" w:type="dxa"/>
            <w:noWrap/>
            <w:hideMark/>
          </w:tcPr>
          <w:p w14:paraId="47B6963C" w14:textId="77777777" w:rsidR="007F660E" w:rsidRPr="001851EA" w:rsidRDefault="00965654">
            <w:r w:rsidRPr="001851EA">
              <w:t>COFFEE 1.1</w:t>
            </w:r>
          </w:p>
        </w:tc>
      </w:tr>
      <w:tr w:rsidR="00B72371" w14:paraId="47B69640" w14:textId="77777777" w:rsidTr="004862FC">
        <w:trPr>
          <w:trHeight w:val="292"/>
          <w:jc w:val="center"/>
        </w:trPr>
        <w:tc>
          <w:tcPr>
            <w:tcW w:w="2810" w:type="dxa"/>
          </w:tcPr>
          <w:p w14:paraId="47B6963E" w14:textId="77777777" w:rsidR="007F660E" w:rsidRPr="001851EA" w:rsidRDefault="00965654">
            <w:r w:rsidRPr="001851EA">
              <w:t>GCAM</w:t>
            </w:r>
          </w:p>
        </w:tc>
        <w:tc>
          <w:tcPr>
            <w:tcW w:w="3397" w:type="dxa"/>
            <w:noWrap/>
            <w:hideMark/>
          </w:tcPr>
          <w:p w14:paraId="47B6963F" w14:textId="77777777" w:rsidR="007F660E" w:rsidRPr="001851EA" w:rsidRDefault="00965654">
            <w:r w:rsidRPr="001851EA">
              <w:t>GCAM 4.2</w:t>
            </w:r>
          </w:p>
        </w:tc>
      </w:tr>
      <w:tr w:rsidR="00B72371" w14:paraId="47B69643" w14:textId="77777777" w:rsidTr="004862FC">
        <w:trPr>
          <w:trHeight w:val="292"/>
          <w:jc w:val="center"/>
        </w:trPr>
        <w:tc>
          <w:tcPr>
            <w:tcW w:w="2810" w:type="dxa"/>
          </w:tcPr>
          <w:p w14:paraId="47B69641" w14:textId="77777777" w:rsidR="007F660E" w:rsidRPr="001851EA" w:rsidRDefault="00965654">
            <w:r w:rsidRPr="001851EA">
              <w:t>GCAM</w:t>
            </w:r>
          </w:p>
        </w:tc>
        <w:tc>
          <w:tcPr>
            <w:tcW w:w="3397" w:type="dxa"/>
            <w:noWrap/>
            <w:hideMark/>
          </w:tcPr>
          <w:p w14:paraId="47B69642" w14:textId="77777777" w:rsidR="007F660E" w:rsidRPr="001851EA" w:rsidRDefault="00965654">
            <w:r w:rsidRPr="001851EA">
              <w:t>GCAM 5.3</w:t>
            </w:r>
          </w:p>
        </w:tc>
      </w:tr>
      <w:tr w:rsidR="00B72371" w14:paraId="47B69646" w14:textId="77777777" w:rsidTr="004862FC">
        <w:trPr>
          <w:trHeight w:val="292"/>
          <w:jc w:val="center"/>
        </w:trPr>
        <w:tc>
          <w:tcPr>
            <w:tcW w:w="2810" w:type="dxa"/>
          </w:tcPr>
          <w:p w14:paraId="47B69644" w14:textId="77777777" w:rsidR="007F660E" w:rsidRPr="001851EA" w:rsidRDefault="00965654">
            <w:r w:rsidRPr="001851EA">
              <w:t>GEM</w:t>
            </w:r>
          </w:p>
        </w:tc>
        <w:tc>
          <w:tcPr>
            <w:tcW w:w="3397" w:type="dxa"/>
            <w:noWrap/>
            <w:hideMark/>
          </w:tcPr>
          <w:p w14:paraId="47B69645" w14:textId="77777777" w:rsidR="007F660E" w:rsidRPr="001851EA" w:rsidRDefault="00965654">
            <w:r w:rsidRPr="001851EA">
              <w:t>GEM-E3_V2021</w:t>
            </w:r>
          </w:p>
        </w:tc>
      </w:tr>
      <w:tr w:rsidR="00B72371" w14:paraId="47B69649" w14:textId="77777777" w:rsidTr="004862FC">
        <w:trPr>
          <w:trHeight w:val="292"/>
          <w:jc w:val="center"/>
        </w:trPr>
        <w:tc>
          <w:tcPr>
            <w:tcW w:w="2810" w:type="dxa"/>
          </w:tcPr>
          <w:p w14:paraId="47B69647" w14:textId="77777777" w:rsidR="007F660E" w:rsidRPr="001851EA" w:rsidRDefault="00965654">
            <w:r w:rsidRPr="001851EA">
              <w:t>IMAGE</w:t>
            </w:r>
          </w:p>
        </w:tc>
        <w:tc>
          <w:tcPr>
            <w:tcW w:w="3397" w:type="dxa"/>
            <w:noWrap/>
            <w:hideMark/>
          </w:tcPr>
          <w:p w14:paraId="47B69648" w14:textId="77777777" w:rsidR="007F660E" w:rsidRPr="001851EA" w:rsidRDefault="00965654">
            <w:r w:rsidRPr="001851EA">
              <w:t>IMAGE 3.2</w:t>
            </w:r>
          </w:p>
        </w:tc>
      </w:tr>
      <w:tr w:rsidR="00B72371" w14:paraId="47B6964C" w14:textId="77777777" w:rsidTr="004862FC">
        <w:trPr>
          <w:trHeight w:val="292"/>
          <w:jc w:val="center"/>
        </w:trPr>
        <w:tc>
          <w:tcPr>
            <w:tcW w:w="2810" w:type="dxa"/>
          </w:tcPr>
          <w:p w14:paraId="47B6964A" w14:textId="77777777" w:rsidR="007F660E" w:rsidRPr="001851EA" w:rsidRDefault="00965654">
            <w:r w:rsidRPr="001851EA">
              <w:t>MESSAGE</w:t>
            </w:r>
          </w:p>
        </w:tc>
        <w:tc>
          <w:tcPr>
            <w:tcW w:w="3397" w:type="dxa"/>
            <w:noWrap/>
            <w:hideMark/>
          </w:tcPr>
          <w:p w14:paraId="47B6964B" w14:textId="77777777" w:rsidR="007F660E" w:rsidRPr="001851EA" w:rsidRDefault="00965654">
            <w:r w:rsidRPr="001851EA">
              <w:t>MESSAGE-GLOBIOM 1.0</w:t>
            </w:r>
          </w:p>
        </w:tc>
      </w:tr>
      <w:tr w:rsidR="00B72371" w14:paraId="47B6964F" w14:textId="77777777" w:rsidTr="004862FC">
        <w:trPr>
          <w:trHeight w:val="292"/>
          <w:jc w:val="center"/>
        </w:trPr>
        <w:tc>
          <w:tcPr>
            <w:tcW w:w="2810" w:type="dxa"/>
          </w:tcPr>
          <w:p w14:paraId="47B6964D" w14:textId="77777777" w:rsidR="007F660E" w:rsidRPr="001851EA" w:rsidRDefault="00965654">
            <w:r w:rsidRPr="001851EA">
              <w:t>MESSAGE</w:t>
            </w:r>
          </w:p>
        </w:tc>
        <w:tc>
          <w:tcPr>
            <w:tcW w:w="3397" w:type="dxa"/>
            <w:noWrap/>
            <w:hideMark/>
          </w:tcPr>
          <w:p w14:paraId="47B6964E" w14:textId="77777777" w:rsidR="007F660E" w:rsidRPr="001851EA" w:rsidRDefault="00965654">
            <w:proofErr w:type="spellStart"/>
            <w:r w:rsidRPr="001851EA">
              <w:t>MESSAGEix</w:t>
            </w:r>
            <w:proofErr w:type="spellEnd"/>
            <w:r w:rsidRPr="001851EA">
              <w:t>-GLOBIOM 1.0</w:t>
            </w:r>
          </w:p>
        </w:tc>
      </w:tr>
      <w:tr w:rsidR="00B72371" w14:paraId="47B69652" w14:textId="77777777" w:rsidTr="004862FC">
        <w:trPr>
          <w:trHeight w:val="292"/>
          <w:jc w:val="center"/>
        </w:trPr>
        <w:tc>
          <w:tcPr>
            <w:tcW w:w="2810" w:type="dxa"/>
          </w:tcPr>
          <w:p w14:paraId="47B69650" w14:textId="77777777" w:rsidR="007F660E" w:rsidRPr="001851EA" w:rsidRDefault="00965654">
            <w:r w:rsidRPr="001851EA">
              <w:t>MESSAGE</w:t>
            </w:r>
          </w:p>
        </w:tc>
        <w:tc>
          <w:tcPr>
            <w:tcW w:w="3397" w:type="dxa"/>
            <w:noWrap/>
            <w:hideMark/>
          </w:tcPr>
          <w:p w14:paraId="47B69651" w14:textId="77777777" w:rsidR="007F660E" w:rsidRPr="001851EA" w:rsidRDefault="00965654">
            <w:r w:rsidRPr="001851EA">
              <w:t>MESSAGEix-GLOBIOM_1.1</w:t>
            </w:r>
          </w:p>
        </w:tc>
      </w:tr>
      <w:tr w:rsidR="00B72371" w14:paraId="47B69655" w14:textId="77777777" w:rsidTr="004862FC">
        <w:trPr>
          <w:trHeight w:val="292"/>
          <w:jc w:val="center"/>
        </w:trPr>
        <w:tc>
          <w:tcPr>
            <w:tcW w:w="2810" w:type="dxa"/>
          </w:tcPr>
          <w:p w14:paraId="47B69653" w14:textId="77777777" w:rsidR="007F660E" w:rsidRPr="001851EA" w:rsidRDefault="00965654">
            <w:r w:rsidRPr="001851EA">
              <w:t>MESSAGE</w:t>
            </w:r>
          </w:p>
        </w:tc>
        <w:tc>
          <w:tcPr>
            <w:tcW w:w="3397" w:type="dxa"/>
            <w:noWrap/>
            <w:hideMark/>
          </w:tcPr>
          <w:p w14:paraId="47B69654" w14:textId="77777777" w:rsidR="007F660E" w:rsidRPr="001851EA" w:rsidRDefault="00965654">
            <w:r w:rsidRPr="001851EA">
              <w:t>MESSAGEix-GLOBIOM_1.2</w:t>
            </w:r>
          </w:p>
        </w:tc>
      </w:tr>
      <w:tr w:rsidR="00B72371" w14:paraId="47B69658" w14:textId="77777777" w:rsidTr="004862FC">
        <w:trPr>
          <w:trHeight w:val="292"/>
          <w:jc w:val="center"/>
        </w:trPr>
        <w:tc>
          <w:tcPr>
            <w:tcW w:w="2810" w:type="dxa"/>
          </w:tcPr>
          <w:p w14:paraId="47B69656" w14:textId="77777777" w:rsidR="007F660E" w:rsidRPr="001851EA" w:rsidRDefault="00965654">
            <w:r w:rsidRPr="001851EA">
              <w:t>POLES</w:t>
            </w:r>
          </w:p>
        </w:tc>
        <w:tc>
          <w:tcPr>
            <w:tcW w:w="3397" w:type="dxa"/>
            <w:noWrap/>
            <w:hideMark/>
          </w:tcPr>
          <w:p w14:paraId="47B69657" w14:textId="77777777" w:rsidR="007F660E" w:rsidRPr="001851EA" w:rsidRDefault="00965654">
            <w:r w:rsidRPr="001851EA">
              <w:t>POLES ADVANCE</w:t>
            </w:r>
          </w:p>
        </w:tc>
      </w:tr>
      <w:tr w:rsidR="00B72371" w14:paraId="47B6965B" w14:textId="77777777" w:rsidTr="004862FC">
        <w:trPr>
          <w:trHeight w:val="292"/>
          <w:jc w:val="center"/>
        </w:trPr>
        <w:tc>
          <w:tcPr>
            <w:tcW w:w="2810" w:type="dxa"/>
          </w:tcPr>
          <w:p w14:paraId="47B69659" w14:textId="77777777" w:rsidR="007F660E" w:rsidRPr="001851EA" w:rsidRDefault="00965654">
            <w:r w:rsidRPr="001851EA">
              <w:t>POLES</w:t>
            </w:r>
          </w:p>
        </w:tc>
        <w:tc>
          <w:tcPr>
            <w:tcW w:w="3397" w:type="dxa"/>
            <w:noWrap/>
            <w:hideMark/>
          </w:tcPr>
          <w:p w14:paraId="47B6965A" w14:textId="77777777" w:rsidR="007F660E" w:rsidRPr="001851EA" w:rsidRDefault="00965654">
            <w:r w:rsidRPr="001851EA">
              <w:t>POLES EMF33</w:t>
            </w:r>
          </w:p>
        </w:tc>
      </w:tr>
      <w:tr w:rsidR="00B72371" w14:paraId="47B6965E" w14:textId="77777777" w:rsidTr="004862FC">
        <w:trPr>
          <w:trHeight w:val="292"/>
          <w:jc w:val="center"/>
        </w:trPr>
        <w:tc>
          <w:tcPr>
            <w:tcW w:w="2810" w:type="dxa"/>
          </w:tcPr>
          <w:p w14:paraId="47B6965C" w14:textId="77777777" w:rsidR="007F660E" w:rsidRPr="001851EA" w:rsidRDefault="00965654">
            <w:r w:rsidRPr="001851EA">
              <w:t>REMIND</w:t>
            </w:r>
          </w:p>
        </w:tc>
        <w:tc>
          <w:tcPr>
            <w:tcW w:w="3397" w:type="dxa"/>
            <w:noWrap/>
            <w:hideMark/>
          </w:tcPr>
          <w:p w14:paraId="47B6965D" w14:textId="77777777" w:rsidR="007F660E" w:rsidRPr="001851EA" w:rsidRDefault="00965654">
            <w:r w:rsidRPr="001851EA">
              <w:t>REMIND 1.7</w:t>
            </w:r>
          </w:p>
        </w:tc>
      </w:tr>
      <w:tr w:rsidR="00B72371" w14:paraId="47B69661" w14:textId="77777777" w:rsidTr="004862FC">
        <w:trPr>
          <w:trHeight w:val="292"/>
          <w:jc w:val="center"/>
        </w:trPr>
        <w:tc>
          <w:tcPr>
            <w:tcW w:w="2810" w:type="dxa"/>
          </w:tcPr>
          <w:p w14:paraId="47B6965F" w14:textId="77777777" w:rsidR="007F660E" w:rsidRPr="001851EA" w:rsidRDefault="00965654">
            <w:r w:rsidRPr="001851EA">
              <w:t>REMIND</w:t>
            </w:r>
          </w:p>
        </w:tc>
        <w:tc>
          <w:tcPr>
            <w:tcW w:w="3397" w:type="dxa"/>
            <w:noWrap/>
            <w:hideMark/>
          </w:tcPr>
          <w:p w14:paraId="47B69660" w14:textId="77777777" w:rsidR="007F660E" w:rsidRPr="001851EA" w:rsidRDefault="00965654">
            <w:r w:rsidRPr="001851EA">
              <w:t>REMIND 2.1</w:t>
            </w:r>
          </w:p>
        </w:tc>
      </w:tr>
      <w:tr w:rsidR="00B72371" w14:paraId="47B69664" w14:textId="77777777" w:rsidTr="004862FC">
        <w:trPr>
          <w:trHeight w:val="292"/>
          <w:jc w:val="center"/>
        </w:trPr>
        <w:tc>
          <w:tcPr>
            <w:tcW w:w="2810" w:type="dxa"/>
          </w:tcPr>
          <w:p w14:paraId="47B69662" w14:textId="77777777" w:rsidR="007F660E" w:rsidRPr="001851EA" w:rsidRDefault="00965654">
            <w:r w:rsidRPr="001851EA">
              <w:t>REMIND</w:t>
            </w:r>
          </w:p>
        </w:tc>
        <w:tc>
          <w:tcPr>
            <w:tcW w:w="3397" w:type="dxa"/>
            <w:noWrap/>
            <w:hideMark/>
          </w:tcPr>
          <w:p w14:paraId="47B69663" w14:textId="77777777" w:rsidR="007F660E" w:rsidRPr="001851EA" w:rsidRDefault="00965654">
            <w:r w:rsidRPr="001851EA">
              <w:t>REMIND-</w:t>
            </w:r>
            <w:proofErr w:type="spellStart"/>
            <w:r w:rsidRPr="001851EA">
              <w:t>MAgPIE</w:t>
            </w:r>
            <w:proofErr w:type="spellEnd"/>
            <w:r w:rsidRPr="001851EA">
              <w:t xml:space="preserve"> 1.5</w:t>
            </w:r>
          </w:p>
        </w:tc>
      </w:tr>
      <w:tr w:rsidR="00B72371" w14:paraId="47B69667" w14:textId="77777777" w:rsidTr="004862FC">
        <w:trPr>
          <w:trHeight w:val="292"/>
          <w:jc w:val="center"/>
        </w:trPr>
        <w:tc>
          <w:tcPr>
            <w:tcW w:w="2810" w:type="dxa"/>
          </w:tcPr>
          <w:p w14:paraId="47B69665" w14:textId="77777777" w:rsidR="007F660E" w:rsidRPr="001851EA" w:rsidRDefault="00965654">
            <w:r w:rsidRPr="001851EA">
              <w:t>REMIND</w:t>
            </w:r>
          </w:p>
        </w:tc>
        <w:tc>
          <w:tcPr>
            <w:tcW w:w="3397" w:type="dxa"/>
            <w:noWrap/>
            <w:hideMark/>
          </w:tcPr>
          <w:p w14:paraId="47B69666" w14:textId="77777777" w:rsidR="007F660E" w:rsidRPr="001851EA" w:rsidRDefault="00965654">
            <w:r w:rsidRPr="001851EA">
              <w:t>REMIND-</w:t>
            </w:r>
            <w:proofErr w:type="spellStart"/>
            <w:r w:rsidRPr="001851EA">
              <w:t>MAgPIE</w:t>
            </w:r>
            <w:proofErr w:type="spellEnd"/>
            <w:r w:rsidRPr="001851EA">
              <w:t xml:space="preserve"> 1.7-3.0</w:t>
            </w:r>
          </w:p>
        </w:tc>
      </w:tr>
      <w:tr w:rsidR="00B72371" w14:paraId="47B6966A" w14:textId="77777777" w:rsidTr="004862FC">
        <w:trPr>
          <w:trHeight w:val="292"/>
          <w:jc w:val="center"/>
        </w:trPr>
        <w:tc>
          <w:tcPr>
            <w:tcW w:w="2810" w:type="dxa"/>
          </w:tcPr>
          <w:p w14:paraId="47B69668" w14:textId="77777777" w:rsidR="007F660E" w:rsidRPr="001851EA" w:rsidRDefault="00965654">
            <w:r w:rsidRPr="001851EA">
              <w:t>REMIND</w:t>
            </w:r>
          </w:p>
        </w:tc>
        <w:tc>
          <w:tcPr>
            <w:tcW w:w="3397" w:type="dxa"/>
            <w:noWrap/>
            <w:hideMark/>
          </w:tcPr>
          <w:p w14:paraId="47B69669" w14:textId="77777777" w:rsidR="007F660E" w:rsidRPr="001851EA" w:rsidRDefault="00965654">
            <w:r w:rsidRPr="001851EA">
              <w:t>REMIND-</w:t>
            </w:r>
            <w:proofErr w:type="spellStart"/>
            <w:r w:rsidRPr="001851EA">
              <w:t>MAgPIE</w:t>
            </w:r>
            <w:proofErr w:type="spellEnd"/>
            <w:r w:rsidRPr="001851EA">
              <w:t xml:space="preserve"> 2.1-4.2</w:t>
            </w:r>
          </w:p>
        </w:tc>
      </w:tr>
      <w:tr w:rsidR="00B72371" w14:paraId="47B6966D" w14:textId="77777777" w:rsidTr="004862FC">
        <w:trPr>
          <w:trHeight w:val="292"/>
          <w:jc w:val="center"/>
        </w:trPr>
        <w:tc>
          <w:tcPr>
            <w:tcW w:w="2810" w:type="dxa"/>
          </w:tcPr>
          <w:p w14:paraId="47B6966B" w14:textId="77777777" w:rsidR="007F660E" w:rsidRPr="001851EA" w:rsidRDefault="00965654">
            <w:r w:rsidRPr="001851EA">
              <w:t>REMIND</w:t>
            </w:r>
          </w:p>
        </w:tc>
        <w:tc>
          <w:tcPr>
            <w:tcW w:w="3397" w:type="dxa"/>
            <w:noWrap/>
            <w:hideMark/>
          </w:tcPr>
          <w:p w14:paraId="47B6966C" w14:textId="77777777" w:rsidR="007F660E" w:rsidRPr="001851EA" w:rsidRDefault="00965654">
            <w:r w:rsidRPr="001851EA">
              <w:t>REMIND-</w:t>
            </w:r>
            <w:proofErr w:type="spellStart"/>
            <w:r w:rsidRPr="001851EA">
              <w:t>MAgPIE</w:t>
            </w:r>
            <w:proofErr w:type="spellEnd"/>
            <w:r w:rsidRPr="001851EA">
              <w:t xml:space="preserve"> 2.1-4.3</w:t>
            </w:r>
          </w:p>
        </w:tc>
      </w:tr>
      <w:tr w:rsidR="00B72371" w14:paraId="47B69670" w14:textId="77777777" w:rsidTr="004862FC">
        <w:trPr>
          <w:trHeight w:val="292"/>
          <w:jc w:val="center"/>
        </w:trPr>
        <w:tc>
          <w:tcPr>
            <w:tcW w:w="2810" w:type="dxa"/>
          </w:tcPr>
          <w:p w14:paraId="47B6966E" w14:textId="77777777" w:rsidR="007F660E" w:rsidRPr="001851EA" w:rsidRDefault="00965654">
            <w:r w:rsidRPr="001851EA">
              <w:t>WITCH</w:t>
            </w:r>
          </w:p>
        </w:tc>
        <w:tc>
          <w:tcPr>
            <w:tcW w:w="3397" w:type="dxa"/>
            <w:noWrap/>
            <w:hideMark/>
          </w:tcPr>
          <w:p w14:paraId="47B6966F" w14:textId="77777777" w:rsidR="007F660E" w:rsidRPr="001851EA" w:rsidRDefault="00965654">
            <w:r w:rsidRPr="001851EA">
              <w:t>WITCH 5.0</w:t>
            </w:r>
          </w:p>
        </w:tc>
      </w:tr>
      <w:tr w:rsidR="00B72371" w14:paraId="47B69673" w14:textId="77777777" w:rsidTr="004862FC">
        <w:trPr>
          <w:trHeight w:val="292"/>
          <w:jc w:val="center"/>
        </w:trPr>
        <w:tc>
          <w:tcPr>
            <w:tcW w:w="2810" w:type="dxa"/>
          </w:tcPr>
          <w:p w14:paraId="47B69671" w14:textId="77777777" w:rsidR="007F660E" w:rsidRPr="001851EA" w:rsidRDefault="00965654">
            <w:r w:rsidRPr="001851EA">
              <w:t>WITCH</w:t>
            </w:r>
          </w:p>
        </w:tc>
        <w:tc>
          <w:tcPr>
            <w:tcW w:w="3397" w:type="dxa"/>
            <w:noWrap/>
            <w:hideMark/>
          </w:tcPr>
          <w:p w14:paraId="47B69672" w14:textId="77777777" w:rsidR="007F660E" w:rsidRPr="001851EA" w:rsidRDefault="00965654">
            <w:r w:rsidRPr="001851EA">
              <w:t>WITCH-GLOBIOM 3.1</w:t>
            </w:r>
          </w:p>
        </w:tc>
      </w:tr>
      <w:tr w:rsidR="00B72371" w14:paraId="47B69676" w14:textId="77777777" w:rsidTr="004862FC">
        <w:trPr>
          <w:trHeight w:val="292"/>
          <w:jc w:val="center"/>
        </w:trPr>
        <w:tc>
          <w:tcPr>
            <w:tcW w:w="2810" w:type="dxa"/>
          </w:tcPr>
          <w:p w14:paraId="47B69674" w14:textId="77777777" w:rsidR="007F660E" w:rsidRPr="001851EA" w:rsidRDefault="00965654">
            <w:r w:rsidRPr="001851EA">
              <w:t>WITCH</w:t>
            </w:r>
          </w:p>
        </w:tc>
        <w:tc>
          <w:tcPr>
            <w:tcW w:w="3397" w:type="dxa"/>
            <w:noWrap/>
            <w:hideMark/>
          </w:tcPr>
          <w:p w14:paraId="47B69675" w14:textId="77777777" w:rsidR="007F660E" w:rsidRPr="001851EA" w:rsidRDefault="00965654">
            <w:r w:rsidRPr="001851EA">
              <w:t>WITCH-GLOBIOM 4.4</w:t>
            </w:r>
          </w:p>
        </w:tc>
      </w:tr>
    </w:tbl>
    <w:p w14:paraId="47B69677" w14:textId="77777777" w:rsidR="007866C2" w:rsidRPr="001851EA" w:rsidRDefault="007866C2" w:rsidP="00A54CFC">
      <w:pPr>
        <w:rPr>
          <w:b/>
          <w:bCs/>
        </w:rPr>
      </w:pPr>
    </w:p>
    <w:p w14:paraId="47B69678" w14:textId="77777777" w:rsidR="00D521E5" w:rsidRPr="001851EA" w:rsidRDefault="00965654">
      <w:pPr>
        <w:rPr>
          <w:b/>
          <w:bCs/>
        </w:rPr>
      </w:pPr>
      <w:r w:rsidRPr="001851EA">
        <w:rPr>
          <w:b/>
          <w:bCs/>
        </w:rPr>
        <w:br w:type="page"/>
      </w:r>
    </w:p>
    <w:p w14:paraId="47B69679" w14:textId="77777777" w:rsidR="00011533" w:rsidRPr="001851EA" w:rsidRDefault="00965654" w:rsidP="00011533">
      <w:r w:rsidRPr="001851EA">
        <w:rPr>
          <w:b/>
          <w:bCs/>
        </w:rPr>
        <w:lastRenderedPageBreak/>
        <w:t>Supplementary Table S2 | Entities used for jack-knife resampling along the project dimension.</w:t>
      </w:r>
      <w:r w:rsidRPr="001851EA">
        <w:t xml:space="preserve"> Projects and studies are identified as in the IPCC AR6 scenario database’s meta data</w:t>
      </w:r>
      <w:r w:rsidRPr="001851EA">
        <w:fldChar w:fldCharType="begin"/>
      </w:r>
      <w:r w:rsidR="00EF5AAA" w:rsidRPr="001851EA">
        <w:instrText xml:space="preserve"> ADDIN ZOTERO_ITEM CSL_CITATION {"citationID":"ysaDyA0M","properties":{"formattedCitation":"\\super 10\\nosupersub{}","plainCitation":"10","noteIndex":0},"citationItems":[{"id":9000,"uris":["http://zotero.org/users/7044370/items/RHXJP6P5"],"itemData":{"id":9000,"type":"dataset","DOI":"10.5281/zenodo.5886912","language":"eng","publisher":"Zenodo","source":"Zenodo","title":"AR6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Pr="001851EA">
        <w:fldChar w:fldCharType="separate"/>
      </w:r>
      <w:r w:rsidRPr="001851EA">
        <w:rPr>
          <w:rFonts w:ascii="Calibri" w:hAnsi="Calibri" w:cs="Calibri"/>
          <w:vertAlign w:val="superscript"/>
        </w:rPr>
        <w:t>10</w:t>
      </w:r>
      <w:r w:rsidRPr="001851EA">
        <w:fldChar w:fldCharType="end"/>
      </w:r>
      <w:r w:rsidRPr="001851EA">
        <w:t xml:space="preserve">. </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397"/>
      </w:tblGrid>
      <w:tr w:rsidR="00B72371" w14:paraId="47B6967B" w14:textId="77777777" w:rsidTr="00484A71">
        <w:trPr>
          <w:trHeight w:val="292"/>
          <w:jc w:val="center"/>
        </w:trPr>
        <w:tc>
          <w:tcPr>
            <w:tcW w:w="3397" w:type="dxa"/>
            <w:noWrap/>
          </w:tcPr>
          <w:p w14:paraId="47B6967A" w14:textId="77777777" w:rsidR="00011533" w:rsidRPr="001851EA" w:rsidRDefault="00965654" w:rsidP="00484A71">
            <w:pPr>
              <w:rPr>
                <w:b/>
                <w:bCs/>
              </w:rPr>
            </w:pPr>
            <w:r w:rsidRPr="001851EA">
              <w:rPr>
                <w:b/>
                <w:bCs/>
              </w:rPr>
              <w:t xml:space="preserve">Project </w:t>
            </w:r>
          </w:p>
        </w:tc>
      </w:tr>
      <w:tr w:rsidR="00B72371" w14:paraId="47B6967D" w14:textId="77777777" w:rsidTr="00484A71">
        <w:trPr>
          <w:trHeight w:val="292"/>
          <w:jc w:val="center"/>
        </w:trPr>
        <w:tc>
          <w:tcPr>
            <w:tcW w:w="3397" w:type="dxa"/>
            <w:noWrap/>
            <w:hideMark/>
          </w:tcPr>
          <w:p w14:paraId="2A4106CA" w14:textId="1F5B210F" w:rsidR="00A5357B" w:rsidRDefault="00A5357B" w:rsidP="00D521E5">
            <w:pPr>
              <w:rPr>
                <w:ins w:id="1697" w:author="Beath, Hamish R" w:date="2025-08-19T21:42:00Z" w16du:dateUtc="2025-08-19T20:42:00Z"/>
              </w:rPr>
            </w:pPr>
            <w:bookmarkStart w:id="1698" w:name="_Hlk206531325"/>
            <w:ins w:id="1699" w:author="Beath, Hamish R" w:date="2025-08-19T21:42:00Z" w16du:dateUtc="2025-08-19T20:42:00Z">
              <w:r>
                <w:t>COMMIT</w:t>
              </w:r>
            </w:ins>
          </w:p>
          <w:p w14:paraId="47B6967C" w14:textId="60F4CBF3" w:rsidR="00D521E5" w:rsidRPr="001851EA" w:rsidRDefault="00965654" w:rsidP="00D521E5">
            <w:r w:rsidRPr="001851EA">
              <w:t>CD-LINKS</w:t>
            </w:r>
          </w:p>
        </w:tc>
      </w:tr>
      <w:tr w:rsidR="00B72371" w14:paraId="47B6967F" w14:textId="77777777" w:rsidTr="00484A71">
        <w:trPr>
          <w:trHeight w:val="292"/>
          <w:jc w:val="center"/>
        </w:trPr>
        <w:tc>
          <w:tcPr>
            <w:tcW w:w="3397" w:type="dxa"/>
            <w:noWrap/>
            <w:hideMark/>
          </w:tcPr>
          <w:p w14:paraId="47B6967E" w14:textId="77777777" w:rsidR="00D521E5" w:rsidRPr="001851EA" w:rsidRDefault="00965654" w:rsidP="00D521E5">
            <w:r w:rsidRPr="001851EA">
              <w:t>ENGAGE</w:t>
            </w:r>
          </w:p>
        </w:tc>
      </w:tr>
      <w:tr w:rsidR="00B72371" w14:paraId="47B69681" w14:textId="77777777" w:rsidTr="00484A71">
        <w:trPr>
          <w:trHeight w:val="292"/>
          <w:jc w:val="center"/>
        </w:trPr>
        <w:tc>
          <w:tcPr>
            <w:tcW w:w="3397" w:type="dxa"/>
            <w:noWrap/>
            <w:hideMark/>
          </w:tcPr>
          <w:p w14:paraId="47B69680" w14:textId="77777777" w:rsidR="00D521E5" w:rsidRPr="001851EA" w:rsidRDefault="00965654" w:rsidP="00D521E5">
            <w:r w:rsidRPr="001851EA">
              <w:t>Fujimori 2020</w:t>
            </w:r>
          </w:p>
        </w:tc>
      </w:tr>
      <w:tr w:rsidR="00B72371" w14:paraId="47B69683" w14:textId="77777777" w:rsidTr="00484A71">
        <w:trPr>
          <w:trHeight w:val="292"/>
          <w:jc w:val="center"/>
        </w:trPr>
        <w:tc>
          <w:tcPr>
            <w:tcW w:w="3397" w:type="dxa"/>
            <w:noWrap/>
            <w:hideMark/>
          </w:tcPr>
          <w:p w14:paraId="47B69682" w14:textId="77777777" w:rsidR="00D521E5" w:rsidRPr="001851EA" w:rsidRDefault="00965654" w:rsidP="00D521E5">
            <w:r w:rsidRPr="001851EA">
              <w:t>Holz 2018</w:t>
            </w:r>
          </w:p>
        </w:tc>
      </w:tr>
      <w:tr w:rsidR="00B72371" w14:paraId="47B69685" w14:textId="77777777" w:rsidTr="00484A71">
        <w:trPr>
          <w:trHeight w:val="292"/>
          <w:jc w:val="center"/>
        </w:trPr>
        <w:tc>
          <w:tcPr>
            <w:tcW w:w="3397" w:type="dxa"/>
            <w:noWrap/>
            <w:hideMark/>
          </w:tcPr>
          <w:p w14:paraId="47B69684" w14:textId="77777777" w:rsidR="00D521E5" w:rsidRPr="001851EA" w:rsidRDefault="00965654" w:rsidP="00D521E5">
            <w:r w:rsidRPr="001851EA">
              <w:t>SSP</w:t>
            </w:r>
          </w:p>
        </w:tc>
      </w:tr>
      <w:tr w:rsidR="00B72371" w14:paraId="47B69687" w14:textId="77777777" w:rsidTr="00484A71">
        <w:trPr>
          <w:trHeight w:val="292"/>
          <w:jc w:val="center"/>
        </w:trPr>
        <w:tc>
          <w:tcPr>
            <w:tcW w:w="3397" w:type="dxa"/>
            <w:noWrap/>
            <w:hideMark/>
          </w:tcPr>
          <w:p w14:paraId="47B69686" w14:textId="77777777" w:rsidR="00D521E5" w:rsidRPr="001851EA" w:rsidRDefault="00965654" w:rsidP="00D521E5">
            <w:r w:rsidRPr="001851EA">
              <w:t>Ou 2021</w:t>
            </w:r>
          </w:p>
        </w:tc>
      </w:tr>
      <w:tr w:rsidR="00B72371" w14:paraId="47B69689" w14:textId="77777777" w:rsidTr="00484A71">
        <w:trPr>
          <w:trHeight w:val="292"/>
          <w:jc w:val="center"/>
        </w:trPr>
        <w:tc>
          <w:tcPr>
            <w:tcW w:w="3397" w:type="dxa"/>
            <w:noWrap/>
            <w:hideMark/>
          </w:tcPr>
          <w:p w14:paraId="47B69688" w14:textId="77777777" w:rsidR="00D521E5" w:rsidRPr="001851EA" w:rsidRDefault="00965654" w:rsidP="00D521E5">
            <w:r w:rsidRPr="001851EA">
              <w:t>van Vuuren 2021</w:t>
            </w:r>
          </w:p>
        </w:tc>
      </w:tr>
      <w:tr w:rsidR="00B72371" w14:paraId="47B6968B" w14:textId="77777777" w:rsidTr="00484A71">
        <w:trPr>
          <w:trHeight w:val="292"/>
          <w:jc w:val="center"/>
        </w:trPr>
        <w:tc>
          <w:tcPr>
            <w:tcW w:w="3397" w:type="dxa"/>
            <w:noWrap/>
            <w:hideMark/>
          </w:tcPr>
          <w:p w14:paraId="47B6968A" w14:textId="77777777" w:rsidR="00D521E5" w:rsidRPr="001851EA" w:rsidRDefault="00965654" w:rsidP="00D521E5">
            <w:r w:rsidRPr="001851EA">
              <w:t>ADVANCE</w:t>
            </w:r>
          </w:p>
        </w:tc>
      </w:tr>
      <w:tr w:rsidR="00B72371" w14:paraId="47B6968D" w14:textId="77777777" w:rsidTr="00484A71">
        <w:trPr>
          <w:trHeight w:val="292"/>
          <w:jc w:val="center"/>
        </w:trPr>
        <w:tc>
          <w:tcPr>
            <w:tcW w:w="3397" w:type="dxa"/>
            <w:noWrap/>
            <w:hideMark/>
          </w:tcPr>
          <w:p w14:paraId="6F8BA579" w14:textId="2DF094E7" w:rsidR="00A5357B" w:rsidRDefault="00A5357B" w:rsidP="00D521E5">
            <w:pPr>
              <w:rPr>
                <w:ins w:id="1700" w:author="Beath, Hamish R" w:date="2025-08-19T21:42:00Z" w16du:dateUtc="2025-08-19T20:42:00Z"/>
              </w:rPr>
            </w:pPr>
            <w:ins w:id="1701" w:author="Beath, Hamish R" w:date="2025-08-19T21:42:00Z" w16du:dateUtc="2025-08-19T20:42:00Z">
              <w:r>
                <w:t>EMF30</w:t>
              </w:r>
            </w:ins>
          </w:p>
          <w:p w14:paraId="47B6968C" w14:textId="6013B821" w:rsidR="00D521E5" w:rsidRPr="001851EA" w:rsidRDefault="00965654" w:rsidP="00D521E5">
            <w:r w:rsidRPr="001851EA">
              <w:t>EMF33</w:t>
            </w:r>
          </w:p>
        </w:tc>
      </w:tr>
      <w:tr w:rsidR="00B72371" w14:paraId="47B6968F" w14:textId="77777777" w:rsidTr="00484A71">
        <w:trPr>
          <w:trHeight w:val="292"/>
          <w:jc w:val="center"/>
        </w:trPr>
        <w:tc>
          <w:tcPr>
            <w:tcW w:w="3397" w:type="dxa"/>
            <w:noWrap/>
            <w:hideMark/>
          </w:tcPr>
          <w:p w14:paraId="47B6968E" w14:textId="77777777" w:rsidR="00D521E5" w:rsidRPr="001851EA" w:rsidRDefault="00965654" w:rsidP="00D521E5">
            <w:proofErr w:type="spellStart"/>
            <w:r w:rsidRPr="001851EA">
              <w:t>Grubler</w:t>
            </w:r>
            <w:proofErr w:type="spellEnd"/>
            <w:r w:rsidRPr="001851EA">
              <w:t xml:space="preserve"> 2018</w:t>
            </w:r>
          </w:p>
        </w:tc>
      </w:tr>
      <w:tr w:rsidR="00B72371" w14:paraId="47B69691" w14:textId="77777777" w:rsidTr="00484A71">
        <w:trPr>
          <w:trHeight w:val="292"/>
          <w:jc w:val="center"/>
        </w:trPr>
        <w:tc>
          <w:tcPr>
            <w:tcW w:w="3397" w:type="dxa"/>
            <w:noWrap/>
            <w:hideMark/>
          </w:tcPr>
          <w:p w14:paraId="47B69690" w14:textId="77777777" w:rsidR="00D521E5" w:rsidRPr="001851EA" w:rsidRDefault="00965654" w:rsidP="00D521E5">
            <w:r w:rsidRPr="001851EA">
              <w:t>NGFS2</w:t>
            </w:r>
          </w:p>
        </w:tc>
      </w:tr>
      <w:tr w:rsidR="00B72371" w14:paraId="47B69693" w14:textId="77777777" w:rsidTr="00484A71">
        <w:trPr>
          <w:trHeight w:val="292"/>
          <w:jc w:val="center"/>
        </w:trPr>
        <w:tc>
          <w:tcPr>
            <w:tcW w:w="3397" w:type="dxa"/>
            <w:noWrap/>
            <w:hideMark/>
          </w:tcPr>
          <w:p w14:paraId="47B69692" w14:textId="77777777" w:rsidR="00D521E5" w:rsidRPr="001851EA" w:rsidRDefault="00965654" w:rsidP="00D521E5">
            <w:proofErr w:type="spellStart"/>
            <w:r w:rsidRPr="001851EA">
              <w:t>Kikstra</w:t>
            </w:r>
            <w:proofErr w:type="spellEnd"/>
            <w:r w:rsidRPr="001851EA">
              <w:t xml:space="preserve"> 2021</w:t>
            </w:r>
          </w:p>
        </w:tc>
      </w:tr>
      <w:tr w:rsidR="00B72371" w14:paraId="47B69695" w14:textId="77777777" w:rsidTr="00484A71">
        <w:trPr>
          <w:trHeight w:val="292"/>
          <w:jc w:val="center"/>
        </w:trPr>
        <w:tc>
          <w:tcPr>
            <w:tcW w:w="3397" w:type="dxa"/>
            <w:noWrap/>
            <w:hideMark/>
          </w:tcPr>
          <w:p w14:paraId="47B69694" w14:textId="77777777" w:rsidR="00D521E5" w:rsidRPr="001851EA" w:rsidRDefault="00965654" w:rsidP="00D521E5">
            <w:proofErr w:type="spellStart"/>
            <w:r w:rsidRPr="001851EA">
              <w:t>Strefler</w:t>
            </w:r>
            <w:proofErr w:type="spellEnd"/>
            <w:r w:rsidRPr="001851EA">
              <w:t xml:space="preserve"> 2018</w:t>
            </w:r>
          </w:p>
        </w:tc>
      </w:tr>
      <w:tr w:rsidR="00B72371" w14:paraId="47B69697" w14:textId="77777777" w:rsidTr="00484A71">
        <w:trPr>
          <w:trHeight w:val="292"/>
          <w:jc w:val="center"/>
        </w:trPr>
        <w:tc>
          <w:tcPr>
            <w:tcW w:w="3397" w:type="dxa"/>
            <w:noWrap/>
            <w:hideMark/>
          </w:tcPr>
          <w:p w14:paraId="47B69696" w14:textId="77777777" w:rsidR="00D521E5" w:rsidRPr="001851EA" w:rsidRDefault="00965654" w:rsidP="00D521E5">
            <w:proofErr w:type="spellStart"/>
            <w:r w:rsidRPr="001851EA">
              <w:t>Strefler</w:t>
            </w:r>
            <w:proofErr w:type="spellEnd"/>
            <w:r w:rsidRPr="001851EA">
              <w:t xml:space="preserve"> 2021a</w:t>
            </w:r>
          </w:p>
        </w:tc>
      </w:tr>
      <w:tr w:rsidR="00B72371" w14:paraId="47B69699" w14:textId="77777777" w:rsidTr="00484A71">
        <w:trPr>
          <w:trHeight w:val="292"/>
          <w:jc w:val="center"/>
        </w:trPr>
        <w:tc>
          <w:tcPr>
            <w:tcW w:w="3397" w:type="dxa"/>
            <w:noWrap/>
            <w:hideMark/>
          </w:tcPr>
          <w:p w14:paraId="47B69698" w14:textId="77777777" w:rsidR="00D521E5" w:rsidRPr="001851EA" w:rsidRDefault="00965654" w:rsidP="00D521E5">
            <w:r w:rsidRPr="001851EA">
              <w:t>Schultes 2021</w:t>
            </w:r>
          </w:p>
        </w:tc>
      </w:tr>
      <w:tr w:rsidR="00B72371" w14:paraId="47B6969B" w14:textId="77777777" w:rsidTr="00484A71">
        <w:trPr>
          <w:trHeight w:val="292"/>
          <w:jc w:val="center"/>
        </w:trPr>
        <w:tc>
          <w:tcPr>
            <w:tcW w:w="3397" w:type="dxa"/>
            <w:noWrap/>
            <w:hideMark/>
          </w:tcPr>
          <w:p w14:paraId="47B6969A" w14:textId="77777777" w:rsidR="00D521E5" w:rsidRPr="001851EA" w:rsidRDefault="00965654" w:rsidP="00D521E5">
            <w:r w:rsidRPr="001851EA">
              <w:t>Baumstark 2021</w:t>
            </w:r>
          </w:p>
        </w:tc>
      </w:tr>
      <w:tr w:rsidR="00B72371" w14:paraId="47B6969D" w14:textId="77777777" w:rsidTr="00484A71">
        <w:trPr>
          <w:trHeight w:val="292"/>
          <w:jc w:val="center"/>
        </w:trPr>
        <w:tc>
          <w:tcPr>
            <w:tcW w:w="3397" w:type="dxa"/>
            <w:noWrap/>
            <w:hideMark/>
          </w:tcPr>
          <w:p w14:paraId="47B6969C" w14:textId="77777777" w:rsidR="00D521E5" w:rsidRPr="001851EA" w:rsidRDefault="00965654" w:rsidP="00D521E5">
            <w:r w:rsidRPr="001851EA">
              <w:t>Kriegler 2018</w:t>
            </w:r>
          </w:p>
        </w:tc>
      </w:tr>
      <w:tr w:rsidR="00B72371" w14:paraId="47B6969F" w14:textId="77777777" w:rsidTr="00484A71">
        <w:trPr>
          <w:trHeight w:val="292"/>
          <w:jc w:val="center"/>
        </w:trPr>
        <w:tc>
          <w:tcPr>
            <w:tcW w:w="3397" w:type="dxa"/>
            <w:noWrap/>
            <w:hideMark/>
          </w:tcPr>
          <w:p w14:paraId="47B6969E" w14:textId="77777777" w:rsidR="00D521E5" w:rsidRPr="001851EA" w:rsidRDefault="00965654" w:rsidP="00D521E5">
            <w:r w:rsidRPr="001851EA">
              <w:t>Bertram 2018</w:t>
            </w:r>
          </w:p>
        </w:tc>
      </w:tr>
      <w:tr w:rsidR="00B72371" w14:paraId="47B696A1" w14:textId="77777777" w:rsidTr="00484A71">
        <w:trPr>
          <w:trHeight w:val="292"/>
          <w:jc w:val="center"/>
        </w:trPr>
        <w:tc>
          <w:tcPr>
            <w:tcW w:w="3397" w:type="dxa"/>
            <w:noWrap/>
            <w:hideMark/>
          </w:tcPr>
          <w:p w14:paraId="47B696A0" w14:textId="77777777" w:rsidR="00D521E5" w:rsidRPr="001851EA" w:rsidRDefault="00965654" w:rsidP="00D521E5">
            <w:proofErr w:type="spellStart"/>
            <w:r w:rsidRPr="001851EA">
              <w:t>Strefler</w:t>
            </w:r>
            <w:proofErr w:type="spellEnd"/>
            <w:r w:rsidRPr="001851EA">
              <w:t xml:space="preserve"> 2021b</w:t>
            </w:r>
          </w:p>
        </w:tc>
      </w:tr>
      <w:tr w:rsidR="00B72371" w14:paraId="47B696A3" w14:textId="77777777" w:rsidTr="00484A71">
        <w:trPr>
          <w:trHeight w:val="292"/>
          <w:jc w:val="center"/>
        </w:trPr>
        <w:tc>
          <w:tcPr>
            <w:tcW w:w="3397" w:type="dxa"/>
            <w:noWrap/>
            <w:hideMark/>
          </w:tcPr>
          <w:p w14:paraId="47B696A2" w14:textId="77777777" w:rsidR="00D521E5" w:rsidRPr="001851EA" w:rsidRDefault="00965654" w:rsidP="00D521E5">
            <w:r w:rsidRPr="001851EA">
              <w:t>Soergel 2021</w:t>
            </w:r>
          </w:p>
        </w:tc>
      </w:tr>
      <w:tr w:rsidR="00B72371" w14:paraId="47B696A5" w14:textId="77777777" w:rsidTr="00484A71">
        <w:trPr>
          <w:trHeight w:val="292"/>
          <w:jc w:val="center"/>
        </w:trPr>
        <w:tc>
          <w:tcPr>
            <w:tcW w:w="3397" w:type="dxa"/>
            <w:noWrap/>
            <w:hideMark/>
          </w:tcPr>
          <w:p w14:paraId="6E0CE91B" w14:textId="77777777" w:rsidR="00D521E5" w:rsidRDefault="00965654" w:rsidP="00D521E5">
            <w:pPr>
              <w:rPr>
                <w:ins w:id="1702" w:author="Beath, Hamish R" w:date="2025-08-19T21:44:00Z" w16du:dateUtc="2025-08-19T20:44:00Z"/>
              </w:rPr>
            </w:pPr>
            <w:proofErr w:type="spellStart"/>
            <w:r w:rsidRPr="001851EA">
              <w:t>Luderer</w:t>
            </w:r>
            <w:proofErr w:type="spellEnd"/>
            <w:r w:rsidRPr="001851EA">
              <w:t xml:space="preserve"> 2021</w:t>
            </w:r>
          </w:p>
          <w:p w14:paraId="589C31C0" w14:textId="5BF7604C" w:rsidR="00A5357B" w:rsidRDefault="00A5357B" w:rsidP="00D521E5">
            <w:pPr>
              <w:rPr>
                <w:ins w:id="1703" w:author="Beath, Hamish R" w:date="2025-08-19T21:43:00Z" w16du:dateUtc="2025-08-19T20:43:00Z"/>
              </w:rPr>
            </w:pPr>
            <w:ins w:id="1704" w:author="Beath, Hamish R" w:date="2025-08-19T21:44:00Z" w16du:dateUtc="2025-08-19T20:44:00Z">
              <w:r>
                <w:t>Levesque</w:t>
              </w:r>
            </w:ins>
            <w:ins w:id="1705" w:author="Beath, Hamish R" w:date="2025-08-19T21:45:00Z" w16du:dateUtc="2025-08-19T20:45:00Z">
              <w:r>
                <w:t xml:space="preserve"> 2021</w:t>
              </w:r>
            </w:ins>
          </w:p>
          <w:p w14:paraId="47B696A4" w14:textId="1272DC69" w:rsidR="00A5357B" w:rsidRPr="001851EA" w:rsidRDefault="00A5357B" w:rsidP="00D521E5">
            <w:ins w:id="1706" w:author="Beath, Hamish R" w:date="2025-08-19T21:43:00Z" w16du:dateUtc="2025-08-19T20:43:00Z">
              <w:r>
                <w:t>Guo 2021</w:t>
              </w:r>
            </w:ins>
          </w:p>
        </w:tc>
      </w:tr>
      <w:bookmarkEnd w:id="1698"/>
    </w:tbl>
    <w:p w14:paraId="47B696A6" w14:textId="77777777" w:rsidR="00011533" w:rsidRPr="001851EA" w:rsidRDefault="00011533" w:rsidP="00011533">
      <w:pPr>
        <w:rPr>
          <w:b/>
          <w:bCs/>
        </w:rPr>
      </w:pPr>
    </w:p>
    <w:p w14:paraId="47B696A7" w14:textId="77777777" w:rsidR="007866C2" w:rsidRPr="001851EA" w:rsidRDefault="007866C2" w:rsidP="00A54CFC">
      <w:pPr>
        <w:rPr>
          <w:b/>
          <w:bCs/>
        </w:rPr>
      </w:pPr>
    </w:p>
    <w:p w14:paraId="47B696A8" w14:textId="77777777" w:rsidR="007866C2" w:rsidRPr="001851EA" w:rsidRDefault="007866C2" w:rsidP="00A54CFC">
      <w:pPr>
        <w:rPr>
          <w:b/>
          <w:bCs/>
        </w:rPr>
      </w:pPr>
    </w:p>
    <w:p w14:paraId="47B696A9" w14:textId="77777777" w:rsidR="00D521E5" w:rsidRPr="001851EA" w:rsidRDefault="00965654">
      <w:pPr>
        <w:rPr>
          <w:b/>
          <w:bCs/>
        </w:rPr>
      </w:pPr>
      <w:r w:rsidRPr="001851EA">
        <w:rPr>
          <w:b/>
          <w:bCs/>
        </w:rPr>
        <w:br w:type="page"/>
      </w:r>
    </w:p>
    <w:p w14:paraId="47B696AA" w14:textId="77777777" w:rsidR="00A54CFC" w:rsidRPr="001851EA" w:rsidRDefault="00965654" w:rsidP="00A54CFC">
      <w:r w:rsidRPr="001851EA">
        <w:rPr>
          <w:b/>
          <w:bCs/>
        </w:rPr>
        <w:lastRenderedPageBreak/>
        <w:t>Supplementary Table S</w:t>
      </w:r>
      <w:r w:rsidR="007866C2" w:rsidRPr="001851EA">
        <w:rPr>
          <w:b/>
          <w:bCs/>
        </w:rPr>
        <w:t>3</w:t>
      </w:r>
      <w:r w:rsidRPr="001851EA">
        <w:rPr>
          <w:b/>
          <w:bCs/>
        </w:rPr>
        <w:t xml:space="preserve"> | </w:t>
      </w:r>
      <w:r w:rsidR="00617670" w:rsidRPr="001851EA">
        <w:rPr>
          <w:b/>
          <w:bCs/>
        </w:rPr>
        <w:t>Summary of vetting criteria applied in IPCC AR6 and in this study.</w:t>
      </w:r>
      <w:r w:rsidR="00617670" w:rsidRPr="001851EA">
        <w:t xml:space="preserve"> </w:t>
      </w:r>
      <w:r w:rsidR="000671EC" w:rsidRPr="001851EA">
        <w:t>Adapted</w:t>
      </w:r>
      <w:r w:rsidR="00617670" w:rsidRPr="001851EA">
        <w:t xml:space="preserve"> from </w:t>
      </w:r>
      <w:r w:rsidRPr="001851EA">
        <w:t>Table 11 in ref.</w:t>
      </w:r>
      <w:r w:rsidR="00AF409C" w:rsidRPr="001851EA">
        <w:t> </w:t>
      </w:r>
      <w:r w:rsidRPr="001851EA">
        <w:fldChar w:fldCharType="begin"/>
      </w:r>
      <w:r w:rsidR="004A0DEC" w:rsidRPr="001851EA">
        <w:instrText xml:space="preserve"> ADDIN ZOTERO_ITEM CSL_CITATION {"citationID":"DMCM3LPd","properties":{"formattedCitation":"\\super 24\\nosupersub{}","plainCitation":"24","noteIndex":0},"citationItems":[{"id":9071,"uris":["http://zotero.org/users/7044370/items/ZKVHL8LR"],"itemData":{"id":9071,"type":"chapter","abstract":"v","container-title":"IPCC,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Pr="001851EA">
        <w:fldChar w:fldCharType="separate"/>
      </w:r>
      <w:r w:rsidR="004A0DEC" w:rsidRPr="001851EA">
        <w:rPr>
          <w:rFonts w:ascii="Calibri" w:hAnsi="Calibri" w:cs="Calibri"/>
        </w:rPr>
        <w:t>24</w:t>
      </w:r>
      <w:r w:rsidRPr="001851EA">
        <w:fldChar w:fldCharType="end"/>
      </w:r>
      <w:r w:rsidR="00617670" w:rsidRPr="001851E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5"/>
        <w:gridCol w:w="2216"/>
        <w:gridCol w:w="2480"/>
      </w:tblGrid>
      <w:tr w:rsidR="00B72371" w14:paraId="47B696AE" w14:textId="77777777" w:rsidTr="00544705">
        <w:trPr>
          <w:trHeight w:val="323"/>
        </w:trPr>
        <w:tc>
          <w:tcPr>
            <w:tcW w:w="3975" w:type="dxa"/>
            <w:tcBorders>
              <w:bottom w:val="single" w:sz="4" w:space="0" w:color="auto"/>
              <w:right w:val="single" w:sz="4" w:space="0" w:color="auto"/>
            </w:tcBorders>
          </w:tcPr>
          <w:p w14:paraId="47B696AB" w14:textId="77777777" w:rsidR="00CD59D6" w:rsidRPr="001851EA" w:rsidRDefault="00CD59D6" w:rsidP="00187A3B">
            <w:pPr>
              <w:jc w:val="left"/>
              <w:rPr>
                <w:b/>
                <w:bCs/>
                <w:sz w:val="16"/>
                <w:szCs w:val="16"/>
              </w:rPr>
            </w:pPr>
          </w:p>
        </w:tc>
        <w:tc>
          <w:tcPr>
            <w:tcW w:w="2216" w:type="dxa"/>
            <w:tcBorders>
              <w:left w:val="single" w:sz="4" w:space="0" w:color="auto"/>
              <w:bottom w:val="single" w:sz="4" w:space="0" w:color="auto"/>
              <w:right w:val="single" w:sz="4" w:space="0" w:color="auto"/>
            </w:tcBorders>
          </w:tcPr>
          <w:p w14:paraId="47B696AC" w14:textId="77777777" w:rsidR="00CD59D6" w:rsidRPr="001851EA" w:rsidRDefault="00965654" w:rsidP="00187A3B">
            <w:pPr>
              <w:jc w:val="left"/>
              <w:rPr>
                <w:b/>
                <w:bCs/>
                <w:sz w:val="16"/>
                <w:szCs w:val="16"/>
              </w:rPr>
            </w:pPr>
            <w:r w:rsidRPr="001851EA">
              <w:rPr>
                <w:b/>
                <w:bCs/>
                <w:sz w:val="16"/>
                <w:szCs w:val="16"/>
              </w:rPr>
              <w:t>Reference Value</w:t>
            </w:r>
          </w:p>
        </w:tc>
        <w:tc>
          <w:tcPr>
            <w:tcW w:w="2480" w:type="dxa"/>
            <w:tcBorders>
              <w:left w:val="single" w:sz="4" w:space="0" w:color="auto"/>
              <w:bottom w:val="single" w:sz="4" w:space="0" w:color="auto"/>
            </w:tcBorders>
          </w:tcPr>
          <w:p w14:paraId="47B696AD" w14:textId="77777777" w:rsidR="00CD59D6" w:rsidRPr="001851EA" w:rsidRDefault="00965654" w:rsidP="00187A3B">
            <w:pPr>
              <w:jc w:val="left"/>
              <w:rPr>
                <w:b/>
                <w:bCs/>
                <w:sz w:val="16"/>
                <w:szCs w:val="16"/>
              </w:rPr>
            </w:pPr>
            <w:r w:rsidRPr="001851EA">
              <w:rPr>
                <w:b/>
                <w:bCs/>
                <w:sz w:val="16"/>
                <w:szCs w:val="16"/>
              </w:rPr>
              <w:t>Range (IP range)</w:t>
            </w:r>
          </w:p>
        </w:tc>
      </w:tr>
      <w:tr w:rsidR="00B72371" w14:paraId="47B696B0" w14:textId="77777777" w:rsidTr="00544705">
        <w:trPr>
          <w:trHeight w:val="277"/>
        </w:trPr>
        <w:tc>
          <w:tcPr>
            <w:tcW w:w="8671" w:type="dxa"/>
            <w:gridSpan w:val="3"/>
            <w:tcBorders>
              <w:top w:val="single" w:sz="4" w:space="0" w:color="auto"/>
              <w:bottom w:val="single" w:sz="4" w:space="0" w:color="auto"/>
            </w:tcBorders>
          </w:tcPr>
          <w:p w14:paraId="47B696AF" w14:textId="77777777" w:rsidR="00CD59D6" w:rsidRPr="001851EA" w:rsidRDefault="00965654" w:rsidP="00CD59D6">
            <w:pPr>
              <w:jc w:val="center"/>
              <w:rPr>
                <w:sz w:val="16"/>
                <w:szCs w:val="16"/>
              </w:rPr>
            </w:pPr>
            <w:r w:rsidRPr="001851EA">
              <w:rPr>
                <w:sz w:val="16"/>
                <w:szCs w:val="16"/>
              </w:rPr>
              <w:t>Historical emissions (2019 values)</w:t>
            </w:r>
          </w:p>
        </w:tc>
      </w:tr>
      <w:tr w:rsidR="00B72371" w14:paraId="47B696B4" w14:textId="77777777" w:rsidTr="00544705">
        <w:trPr>
          <w:trHeight w:val="241"/>
        </w:trPr>
        <w:tc>
          <w:tcPr>
            <w:tcW w:w="3975" w:type="dxa"/>
            <w:tcBorders>
              <w:top w:val="single" w:sz="4" w:space="0" w:color="auto"/>
              <w:right w:val="single" w:sz="4" w:space="0" w:color="auto"/>
            </w:tcBorders>
          </w:tcPr>
          <w:p w14:paraId="47B696B1" w14:textId="77777777" w:rsidR="00CD59D6" w:rsidRPr="001851EA" w:rsidRDefault="00965654" w:rsidP="00187A3B">
            <w:pPr>
              <w:jc w:val="left"/>
              <w:rPr>
                <w:sz w:val="16"/>
                <w:szCs w:val="16"/>
              </w:rPr>
            </w:pPr>
            <w:r w:rsidRPr="001851EA">
              <w:rPr>
                <w:sz w:val="16"/>
                <w:szCs w:val="16"/>
              </w:rPr>
              <w:t>CO</w:t>
            </w:r>
            <w:r w:rsidRPr="001851EA">
              <w:rPr>
                <w:sz w:val="16"/>
                <w:szCs w:val="16"/>
                <w:vertAlign w:val="subscript"/>
              </w:rPr>
              <w:t>2</w:t>
            </w:r>
            <w:r w:rsidRPr="001851EA">
              <w:rPr>
                <w:sz w:val="16"/>
                <w:szCs w:val="16"/>
              </w:rPr>
              <w:t xml:space="preserve"> total (EIP + AFOLU) Emissions</w:t>
            </w:r>
          </w:p>
        </w:tc>
        <w:tc>
          <w:tcPr>
            <w:tcW w:w="2216" w:type="dxa"/>
            <w:tcBorders>
              <w:top w:val="single" w:sz="4" w:space="0" w:color="auto"/>
              <w:left w:val="single" w:sz="4" w:space="0" w:color="auto"/>
              <w:right w:val="single" w:sz="4" w:space="0" w:color="auto"/>
            </w:tcBorders>
          </w:tcPr>
          <w:p w14:paraId="47B696B2" w14:textId="77777777" w:rsidR="00CD59D6" w:rsidRPr="001851EA" w:rsidRDefault="00965654" w:rsidP="00187A3B">
            <w:pPr>
              <w:jc w:val="left"/>
              <w:rPr>
                <w:sz w:val="16"/>
                <w:szCs w:val="16"/>
                <w:vertAlign w:val="superscript"/>
              </w:rPr>
            </w:pPr>
            <w:r w:rsidRPr="001851EA">
              <w:rPr>
                <w:sz w:val="16"/>
                <w:szCs w:val="16"/>
              </w:rPr>
              <w:t>44251 MtCO</w:t>
            </w:r>
            <w:r w:rsidRPr="001851EA">
              <w:rPr>
                <w:sz w:val="16"/>
                <w:szCs w:val="16"/>
                <w:vertAlign w:val="subscript"/>
              </w:rPr>
              <w:t>2</w:t>
            </w:r>
            <w:r w:rsidRPr="001851EA">
              <w:rPr>
                <w:sz w:val="16"/>
                <w:szCs w:val="16"/>
              </w:rPr>
              <w:t>yr</w:t>
            </w:r>
            <w:r w:rsidRPr="001851EA">
              <w:rPr>
                <w:sz w:val="16"/>
                <w:szCs w:val="16"/>
                <w:vertAlign w:val="superscript"/>
              </w:rPr>
              <w:t>-1</w:t>
            </w:r>
          </w:p>
        </w:tc>
        <w:tc>
          <w:tcPr>
            <w:tcW w:w="2480" w:type="dxa"/>
            <w:tcBorders>
              <w:top w:val="single" w:sz="4" w:space="0" w:color="auto"/>
              <w:left w:val="single" w:sz="4" w:space="0" w:color="auto"/>
            </w:tcBorders>
          </w:tcPr>
          <w:p w14:paraId="47B696B3" w14:textId="77777777" w:rsidR="00CD59D6" w:rsidRPr="001851EA" w:rsidRDefault="00965654" w:rsidP="00187A3B">
            <w:pPr>
              <w:jc w:val="left"/>
              <w:rPr>
                <w:sz w:val="16"/>
                <w:szCs w:val="16"/>
              </w:rPr>
            </w:pPr>
            <w:r w:rsidRPr="001851EA">
              <w:rPr>
                <w:rFonts w:ascii="Symbol" w:hAnsi="Symbol"/>
                <w:sz w:val="16"/>
                <w:szCs w:val="16"/>
              </w:rPr>
              <w:sym w:font="Symbol" w:char="F0B1"/>
            </w:r>
            <w:r w:rsidRPr="001851EA">
              <w:rPr>
                <w:sz w:val="16"/>
                <w:szCs w:val="16"/>
              </w:rPr>
              <w:t>40% (</w:t>
            </w:r>
            <w:r w:rsidRPr="001851EA">
              <w:rPr>
                <w:rFonts w:ascii="Symbol" w:hAnsi="Symbol"/>
                <w:sz w:val="16"/>
                <w:szCs w:val="16"/>
              </w:rPr>
              <w:sym w:font="Symbol" w:char="F0B1"/>
            </w:r>
            <w:r w:rsidRPr="001851EA">
              <w:rPr>
                <w:sz w:val="16"/>
                <w:szCs w:val="16"/>
              </w:rPr>
              <w:t>20%)</w:t>
            </w:r>
          </w:p>
        </w:tc>
      </w:tr>
      <w:tr w:rsidR="00B72371" w14:paraId="47B696B8" w14:textId="77777777" w:rsidTr="00544705">
        <w:trPr>
          <w:trHeight w:val="227"/>
        </w:trPr>
        <w:tc>
          <w:tcPr>
            <w:tcW w:w="3975" w:type="dxa"/>
            <w:tcBorders>
              <w:right w:val="single" w:sz="4" w:space="0" w:color="auto"/>
            </w:tcBorders>
          </w:tcPr>
          <w:p w14:paraId="47B696B5" w14:textId="77777777" w:rsidR="00830BAC" w:rsidRPr="001851EA" w:rsidRDefault="00965654" w:rsidP="00830BAC">
            <w:pPr>
              <w:jc w:val="left"/>
              <w:rPr>
                <w:sz w:val="16"/>
                <w:szCs w:val="16"/>
              </w:rPr>
            </w:pPr>
            <w:r w:rsidRPr="001851EA">
              <w:rPr>
                <w:sz w:val="16"/>
                <w:szCs w:val="16"/>
              </w:rPr>
              <w:t>CO</w:t>
            </w:r>
            <w:r w:rsidRPr="001851EA">
              <w:rPr>
                <w:sz w:val="16"/>
                <w:szCs w:val="16"/>
                <w:vertAlign w:val="subscript"/>
              </w:rPr>
              <w:t>2</w:t>
            </w:r>
            <w:r w:rsidRPr="001851EA">
              <w:rPr>
                <w:sz w:val="16"/>
                <w:szCs w:val="16"/>
              </w:rPr>
              <w:t xml:space="preserve"> EIP emissions</w:t>
            </w:r>
          </w:p>
        </w:tc>
        <w:tc>
          <w:tcPr>
            <w:tcW w:w="2216" w:type="dxa"/>
            <w:tcBorders>
              <w:left w:val="single" w:sz="4" w:space="0" w:color="auto"/>
              <w:right w:val="single" w:sz="4" w:space="0" w:color="auto"/>
            </w:tcBorders>
          </w:tcPr>
          <w:p w14:paraId="47B696B6" w14:textId="77777777" w:rsidR="00830BAC" w:rsidRPr="001851EA" w:rsidRDefault="00965654" w:rsidP="00830BAC">
            <w:pPr>
              <w:jc w:val="left"/>
              <w:rPr>
                <w:sz w:val="16"/>
                <w:szCs w:val="16"/>
              </w:rPr>
            </w:pPr>
            <w:r w:rsidRPr="001851EA">
              <w:rPr>
                <w:sz w:val="16"/>
                <w:szCs w:val="16"/>
              </w:rPr>
              <w:t>37646 MtCO</w:t>
            </w:r>
            <w:r w:rsidRPr="001851EA">
              <w:rPr>
                <w:sz w:val="16"/>
                <w:szCs w:val="16"/>
                <w:vertAlign w:val="subscript"/>
              </w:rPr>
              <w:t>2</w:t>
            </w:r>
            <w:r w:rsidRPr="001851EA">
              <w:rPr>
                <w:sz w:val="16"/>
                <w:szCs w:val="16"/>
              </w:rPr>
              <w:t>yr</w:t>
            </w:r>
            <w:r w:rsidRPr="001851EA">
              <w:rPr>
                <w:sz w:val="16"/>
                <w:szCs w:val="16"/>
                <w:vertAlign w:val="superscript"/>
              </w:rPr>
              <w:t>-1</w:t>
            </w:r>
          </w:p>
        </w:tc>
        <w:tc>
          <w:tcPr>
            <w:tcW w:w="2480" w:type="dxa"/>
            <w:tcBorders>
              <w:left w:val="single" w:sz="4" w:space="0" w:color="auto"/>
            </w:tcBorders>
          </w:tcPr>
          <w:p w14:paraId="47B696B7" w14:textId="77777777" w:rsidR="00830BAC" w:rsidRPr="001851EA" w:rsidRDefault="00965654" w:rsidP="00830BAC">
            <w:pPr>
              <w:jc w:val="left"/>
              <w:rPr>
                <w:sz w:val="16"/>
                <w:szCs w:val="16"/>
              </w:rPr>
            </w:pPr>
            <w:r w:rsidRPr="001851EA">
              <w:rPr>
                <w:rFonts w:ascii="Symbol" w:hAnsi="Symbol"/>
                <w:sz w:val="16"/>
                <w:szCs w:val="16"/>
              </w:rPr>
              <w:sym w:font="Symbol" w:char="F0B1"/>
            </w:r>
            <w:r w:rsidRPr="001851EA">
              <w:rPr>
                <w:sz w:val="16"/>
                <w:szCs w:val="16"/>
              </w:rPr>
              <w:t>20% (</w:t>
            </w:r>
            <w:r w:rsidRPr="001851EA">
              <w:rPr>
                <w:rFonts w:ascii="Symbol" w:hAnsi="Symbol"/>
                <w:sz w:val="16"/>
                <w:szCs w:val="16"/>
              </w:rPr>
              <w:sym w:font="Symbol" w:char="F0B1"/>
            </w:r>
            <w:r w:rsidRPr="001851EA">
              <w:rPr>
                <w:sz w:val="16"/>
                <w:szCs w:val="16"/>
              </w:rPr>
              <w:t>10%)</w:t>
            </w:r>
          </w:p>
        </w:tc>
      </w:tr>
      <w:tr w:rsidR="00B72371" w14:paraId="47B696BC" w14:textId="77777777" w:rsidTr="00544705">
        <w:trPr>
          <w:trHeight w:val="227"/>
        </w:trPr>
        <w:tc>
          <w:tcPr>
            <w:tcW w:w="3975" w:type="dxa"/>
            <w:tcBorders>
              <w:right w:val="single" w:sz="4" w:space="0" w:color="auto"/>
            </w:tcBorders>
          </w:tcPr>
          <w:p w14:paraId="47B696B9" w14:textId="77777777" w:rsidR="00830BAC" w:rsidRPr="001851EA" w:rsidRDefault="00965654" w:rsidP="00830BAC">
            <w:pPr>
              <w:jc w:val="left"/>
              <w:rPr>
                <w:sz w:val="16"/>
                <w:szCs w:val="16"/>
              </w:rPr>
            </w:pPr>
            <w:r w:rsidRPr="001851EA">
              <w:rPr>
                <w:sz w:val="16"/>
                <w:szCs w:val="16"/>
              </w:rPr>
              <w:t>CH</w:t>
            </w:r>
            <w:r w:rsidRPr="001851EA">
              <w:rPr>
                <w:sz w:val="16"/>
                <w:szCs w:val="16"/>
                <w:vertAlign w:val="subscript"/>
              </w:rPr>
              <w:t>4</w:t>
            </w:r>
            <w:r w:rsidRPr="001851EA">
              <w:rPr>
                <w:sz w:val="16"/>
                <w:szCs w:val="16"/>
              </w:rPr>
              <w:t xml:space="preserve"> emissions</w:t>
            </w:r>
          </w:p>
        </w:tc>
        <w:tc>
          <w:tcPr>
            <w:tcW w:w="2216" w:type="dxa"/>
            <w:tcBorders>
              <w:left w:val="single" w:sz="4" w:space="0" w:color="auto"/>
              <w:right w:val="single" w:sz="4" w:space="0" w:color="auto"/>
            </w:tcBorders>
          </w:tcPr>
          <w:p w14:paraId="47B696BA" w14:textId="77777777" w:rsidR="00830BAC" w:rsidRPr="001851EA" w:rsidRDefault="00965654" w:rsidP="00830BAC">
            <w:pPr>
              <w:jc w:val="left"/>
              <w:rPr>
                <w:sz w:val="16"/>
                <w:szCs w:val="16"/>
              </w:rPr>
            </w:pPr>
            <w:r w:rsidRPr="001851EA">
              <w:rPr>
                <w:sz w:val="16"/>
                <w:szCs w:val="16"/>
              </w:rPr>
              <w:t>379 Mt</w:t>
            </w:r>
            <w:r w:rsidR="00D702A5" w:rsidRPr="001851EA">
              <w:rPr>
                <w:sz w:val="16"/>
                <w:szCs w:val="16"/>
              </w:rPr>
              <w:t>CH</w:t>
            </w:r>
            <w:r w:rsidR="00D702A5" w:rsidRPr="001851EA">
              <w:rPr>
                <w:sz w:val="16"/>
                <w:szCs w:val="16"/>
                <w:vertAlign w:val="subscript"/>
              </w:rPr>
              <w:t>4</w:t>
            </w:r>
            <w:r w:rsidRPr="001851EA">
              <w:rPr>
                <w:sz w:val="16"/>
                <w:szCs w:val="16"/>
              </w:rPr>
              <w:t>yr</w:t>
            </w:r>
            <w:r w:rsidRPr="001851EA">
              <w:rPr>
                <w:sz w:val="16"/>
                <w:szCs w:val="16"/>
                <w:vertAlign w:val="superscript"/>
              </w:rPr>
              <w:t>-1</w:t>
            </w:r>
          </w:p>
        </w:tc>
        <w:tc>
          <w:tcPr>
            <w:tcW w:w="2480" w:type="dxa"/>
            <w:tcBorders>
              <w:left w:val="single" w:sz="4" w:space="0" w:color="auto"/>
            </w:tcBorders>
          </w:tcPr>
          <w:p w14:paraId="47B696BB" w14:textId="77777777" w:rsidR="00830BAC" w:rsidRPr="001851EA" w:rsidRDefault="00965654" w:rsidP="00830BAC">
            <w:pPr>
              <w:jc w:val="left"/>
              <w:rPr>
                <w:sz w:val="16"/>
                <w:szCs w:val="16"/>
              </w:rPr>
            </w:pPr>
            <w:r w:rsidRPr="001851EA">
              <w:rPr>
                <w:rFonts w:ascii="Symbol" w:hAnsi="Symbol"/>
                <w:sz w:val="16"/>
                <w:szCs w:val="16"/>
              </w:rPr>
              <w:sym w:font="Symbol" w:char="F0B1"/>
            </w:r>
            <w:r w:rsidRPr="001851EA">
              <w:rPr>
                <w:sz w:val="16"/>
                <w:szCs w:val="16"/>
              </w:rPr>
              <w:t>20% (</w:t>
            </w:r>
            <w:r w:rsidRPr="001851EA">
              <w:rPr>
                <w:rFonts w:ascii="Symbol" w:hAnsi="Symbol"/>
                <w:sz w:val="16"/>
                <w:szCs w:val="16"/>
              </w:rPr>
              <w:sym w:font="Symbol" w:char="F0B1"/>
            </w:r>
            <w:r w:rsidR="00D702A5" w:rsidRPr="001851EA">
              <w:rPr>
                <w:sz w:val="16"/>
                <w:szCs w:val="16"/>
              </w:rPr>
              <w:t>2</w:t>
            </w:r>
            <w:r w:rsidRPr="001851EA">
              <w:rPr>
                <w:sz w:val="16"/>
                <w:szCs w:val="16"/>
              </w:rPr>
              <w:t>0%)</w:t>
            </w:r>
          </w:p>
        </w:tc>
      </w:tr>
      <w:tr w:rsidR="00B72371" w14:paraId="47B696C0" w14:textId="77777777" w:rsidTr="00544705">
        <w:trPr>
          <w:trHeight w:val="227"/>
        </w:trPr>
        <w:tc>
          <w:tcPr>
            <w:tcW w:w="3975" w:type="dxa"/>
            <w:tcBorders>
              <w:right w:val="single" w:sz="4" w:space="0" w:color="auto"/>
            </w:tcBorders>
          </w:tcPr>
          <w:p w14:paraId="47B696BD" w14:textId="77777777" w:rsidR="00830BAC" w:rsidRPr="001851EA" w:rsidRDefault="00965654" w:rsidP="00830BAC">
            <w:pPr>
              <w:jc w:val="left"/>
              <w:rPr>
                <w:sz w:val="16"/>
                <w:szCs w:val="16"/>
              </w:rPr>
            </w:pPr>
            <w:r w:rsidRPr="001851EA">
              <w:rPr>
                <w:sz w:val="16"/>
                <w:szCs w:val="16"/>
              </w:rPr>
              <w:t>CO</w:t>
            </w:r>
            <w:r w:rsidRPr="001851EA">
              <w:rPr>
                <w:sz w:val="16"/>
                <w:szCs w:val="16"/>
                <w:vertAlign w:val="subscript"/>
              </w:rPr>
              <w:t>2</w:t>
            </w:r>
            <w:r w:rsidRPr="001851EA">
              <w:rPr>
                <w:sz w:val="16"/>
                <w:szCs w:val="16"/>
              </w:rPr>
              <w:t xml:space="preserve"> emissions EIP 2010-2020 % change</w:t>
            </w:r>
          </w:p>
        </w:tc>
        <w:tc>
          <w:tcPr>
            <w:tcW w:w="2216" w:type="dxa"/>
            <w:tcBorders>
              <w:left w:val="single" w:sz="4" w:space="0" w:color="auto"/>
              <w:right w:val="single" w:sz="4" w:space="0" w:color="auto"/>
            </w:tcBorders>
          </w:tcPr>
          <w:p w14:paraId="47B696BE" w14:textId="77777777" w:rsidR="00830BAC" w:rsidRPr="001851EA" w:rsidRDefault="00965654" w:rsidP="00830BAC">
            <w:pPr>
              <w:jc w:val="left"/>
              <w:rPr>
                <w:sz w:val="16"/>
                <w:szCs w:val="16"/>
              </w:rPr>
            </w:pPr>
            <w:r w:rsidRPr="001851EA">
              <w:rPr>
                <w:sz w:val="16"/>
                <w:szCs w:val="16"/>
              </w:rPr>
              <w:t>-</w:t>
            </w:r>
          </w:p>
        </w:tc>
        <w:tc>
          <w:tcPr>
            <w:tcW w:w="2480" w:type="dxa"/>
            <w:tcBorders>
              <w:left w:val="single" w:sz="4" w:space="0" w:color="auto"/>
            </w:tcBorders>
          </w:tcPr>
          <w:p w14:paraId="47B696BF" w14:textId="77777777" w:rsidR="00830BAC" w:rsidRPr="001851EA" w:rsidRDefault="00965654" w:rsidP="00830BAC">
            <w:pPr>
              <w:jc w:val="left"/>
              <w:rPr>
                <w:sz w:val="16"/>
                <w:szCs w:val="16"/>
              </w:rPr>
            </w:pPr>
            <w:r w:rsidRPr="001851EA">
              <w:rPr>
                <w:sz w:val="16"/>
                <w:szCs w:val="16"/>
              </w:rPr>
              <w:t>+0% to +50%</w:t>
            </w:r>
          </w:p>
        </w:tc>
      </w:tr>
      <w:tr w:rsidR="00B72371" w14:paraId="47B696C4" w14:textId="77777777" w:rsidTr="00544705">
        <w:trPr>
          <w:trHeight w:val="227"/>
        </w:trPr>
        <w:tc>
          <w:tcPr>
            <w:tcW w:w="3975" w:type="dxa"/>
            <w:tcBorders>
              <w:bottom w:val="single" w:sz="4" w:space="0" w:color="auto"/>
              <w:right w:val="single" w:sz="4" w:space="0" w:color="auto"/>
            </w:tcBorders>
          </w:tcPr>
          <w:p w14:paraId="47B696C1" w14:textId="77777777" w:rsidR="008C5738" w:rsidRPr="001851EA" w:rsidRDefault="00965654" w:rsidP="00830BAC">
            <w:pPr>
              <w:jc w:val="left"/>
              <w:rPr>
                <w:sz w:val="16"/>
                <w:szCs w:val="16"/>
              </w:rPr>
            </w:pPr>
            <w:r w:rsidRPr="001851EA">
              <w:rPr>
                <w:sz w:val="16"/>
                <w:szCs w:val="16"/>
              </w:rPr>
              <w:t>CCS from energy 2020</w:t>
            </w:r>
          </w:p>
        </w:tc>
        <w:tc>
          <w:tcPr>
            <w:tcW w:w="2216" w:type="dxa"/>
            <w:tcBorders>
              <w:left w:val="single" w:sz="4" w:space="0" w:color="auto"/>
              <w:bottom w:val="single" w:sz="4" w:space="0" w:color="auto"/>
              <w:right w:val="single" w:sz="4" w:space="0" w:color="auto"/>
            </w:tcBorders>
          </w:tcPr>
          <w:p w14:paraId="47B696C2" w14:textId="77777777" w:rsidR="008C5738" w:rsidRPr="001851EA" w:rsidRDefault="00965654" w:rsidP="00830BAC">
            <w:pPr>
              <w:jc w:val="left"/>
              <w:rPr>
                <w:sz w:val="16"/>
                <w:szCs w:val="16"/>
              </w:rPr>
            </w:pPr>
            <w:r w:rsidRPr="001851EA">
              <w:rPr>
                <w:sz w:val="16"/>
                <w:szCs w:val="16"/>
              </w:rPr>
              <w:t>-</w:t>
            </w:r>
          </w:p>
        </w:tc>
        <w:tc>
          <w:tcPr>
            <w:tcW w:w="2480" w:type="dxa"/>
            <w:tcBorders>
              <w:left w:val="single" w:sz="4" w:space="0" w:color="auto"/>
              <w:bottom w:val="single" w:sz="4" w:space="0" w:color="auto"/>
            </w:tcBorders>
          </w:tcPr>
          <w:p w14:paraId="47B696C3" w14:textId="77777777" w:rsidR="008C5738" w:rsidRPr="001851EA" w:rsidRDefault="00965654" w:rsidP="00830BAC">
            <w:pPr>
              <w:jc w:val="left"/>
              <w:rPr>
                <w:sz w:val="16"/>
                <w:szCs w:val="16"/>
              </w:rPr>
            </w:pPr>
            <w:r w:rsidRPr="001851EA">
              <w:rPr>
                <w:sz w:val="16"/>
                <w:szCs w:val="16"/>
              </w:rPr>
              <w:t>0-250 (100) MtCO</w:t>
            </w:r>
            <w:r w:rsidRPr="001851EA">
              <w:rPr>
                <w:sz w:val="16"/>
                <w:szCs w:val="16"/>
                <w:vertAlign w:val="subscript"/>
              </w:rPr>
              <w:t>2</w:t>
            </w:r>
            <w:r w:rsidRPr="001851EA">
              <w:rPr>
                <w:sz w:val="16"/>
                <w:szCs w:val="16"/>
              </w:rPr>
              <w:t>yr</w:t>
            </w:r>
            <w:r w:rsidRPr="001851EA">
              <w:rPr>
                <w:sz w:val="16"/>
                <w:szCs w:val="16"/>
                <w:vertAlign w:val="superscript"/>
              </w:rPr>
              <w:t>-1</w:t>
            </w:r>
          </w:p>
        </w:tc>
      </w:tr>
      <w:tr w:rsidR="00B72371" w14:paraId="47B696C6" w14:textId="77777777" w:rsidTr="00544705">
        <w:trPr>
          <w:trHeight w:val="227"/>
        </w:trPr>
        <w:tc>
          <w:tcPr>
            <w:tcW w:w="8671" w:type="dxa"/>
            <w:gridSpan w:val="3"/>
            <w:tcBorders>
              <w:top w:val="single" w:sz="4" w:space="0" w:color="auto"/>
              <w:bottom w:val="single" w:sz="4" w:space="0" w:color="auto"/>
            </w:tcBorders>
          </w:tcPr>
          <w:p w14:paraId="47B696C5" w14:textId="77777777" w:rsidR="008C5738" w:rsidRPr="001851EA" w:rsidRDefault="00965654" w:rsidP="008C5738">
            <w:pPr>
              <w:jc w:val="center"/>
              <w:rPr>
                <w:sz w:val="16"/>
                <w:szCs w:val="16"/>
              </w:rPr>
            </w:pPr>
            <w:r w:rsidRPr="001851EA">
              <w:rPr>
                <w:sz w:val="16"/>
                <w:szCs w:val="16"/>
              </w:rPr>
              <w:t>Historical energy production (</w:t>
            </w:r>
            <w:r w:rsidR="00AD6BCF" w:rsidRPr="001851EA">
              <w:rPr>
                <w:sz w:val="16"/>
                <w:szCs w:val="16"/>
              </w:rPr>
              <w:t>2020</w:t>
            </w:r>
            <w:r w:rsidR="00F20D0C" w:rsidRPr="001851EA">
              <w:rPr>
                <w:sz w:val="16"/>
                <w:szCs w:val="16"/>
              </w:rPr>
              <w:t xml:space="preserve"> values</w:t>
            </w:r>
            <w:r w:rsidR="00AD6BCF" w:rsidRPr="001851EA">
              <w:rPr>
                <w:sz w:val="16"/>
                <w:szCs w:val="16"/>
              </w:rPr>
              <w:t>)</w:t>
            </w:r>
          </w:p>
        </w:tc>
      </w:tr>
      <w:tr w:rsidR="00B72371" w14:paraId="47B696CA" w14:textId="77777777" w:rsidTr="00544705">
        <w:trPr>
          <w:trHeight w:val="227"/>
        </w:trPr>
        <w:tc>
          <w:tcPr>
            <w:tcW w:w="3975" w:type="dxa"/>
            <w:tcBorders>
              <w:top w:val="single" w:sz="4" w:space="0" w:color="auto"/>
              <w:right w:val="single" w:sz="4" w:space="0" w:color="auto"/>
            </w:tcBorders>
          </w:tcPr>
          <w:p w14:paraId="47B696C7" w14:textId="77777777" w:rsidR="008C5738" w:rsidRPr="001851EA" w:rsidRDefault="00965654" w:rsidP="00830BAC">
            <w:pPr>
              <w:jc w:val="left"/>
              <w:rPr>
                <w:sz w:val="16"/>
                <w:szCs w:val="16"/>
              </w:rPr>
            </w:pPr>
            <w:r w:rsidRPr="001851EA">
              <w:rPr>
                <w:sz w:val="16"/>
                <w:szCs w:val="16"/>
              </w:rPr>
              <w:t xml:space="preserve">Primary Energy </w:t>
            </w:r>
          </w:p>
        </w:tc>
        <w:tc>
          <w:tcPr>
            <w:tcW w:w="2216" w:type="dxa"/>
            <w:tcBorders>
              <w:top w:val="single" w:sz="4" w:space="0" w:color="auto"/>
              <w:left w:val="single" w:sz="4" w:space="0" w:color="auto"/>
              <w:right w:val="single" w:sz="4" w:space="0" w:color="auto"/>
            </w:tcBorders>
          </w:tcPr>
          <w:p w14:paraId="47B696C8" w14:textId="77777777" w:rsidR="008C5738" w:rsidRPr="001851EA" w:rsidRDefault="00965654" w:rsidP="00830BAC">
            <w:pPr>
              <w:jc w:val="left"/>
              <w:rPr>
                <w:sz w:val="16"/>
                <w:szCs w:val="16"/>
              </w:rPr>
            </w:pPr>
            <w:r w:rsidRPr="001851EA">
              <w:rPr>
                <w:sz w:val="16"/>
                <w:szCs w:val="16"/>
              </w:rPr>
              <w:t>578 EJ</w:t>
            </w:r>
          </w:p>
        </w:tc>
        <w:tc>
          <w:tcPr>
            <w:tcW w:w="2480" w:type="dxa"/>
            <w:tcBorders>
              <w:top w:val="single" w:sz="4" w:space="0" w:color="auto"/>
              <w:left w:val="single" w:sz="4" w:space="0" w:color="auto"/>
            </w:tcBorders>
          </w:tcPr>
          <w:p w14:paraId="47B696C9" w14:textId="77777777" w:rsidR="008C5738" w:rsidRPr="001851EA" w:rsidRDefault="00965654" w:rsidP="00830BAC">
            <w:pPr>
              <w:jc w:val="left"/>
              <w:rPr>
                <w:sz w:val="16"/>
                <w:szCs w:val="16"/>
              </w:rPr>
            </w:pPr>
            <w:r w:rsidRPr="001851EA">
              <w:rPr>
                <w:rFonts w:ascii="Symbol" w:hAnsi="Symbol"/>
                <w:sz w:val="16"/>
                <w:szCs w:val="16"/>
              </w:rPr>
              <w:sym w:font="Symbol" w:char="F0B1"/>
            </w:r>
            <w:r w:rsidRPr="001851EA">
              <w:rPr>
                <w:sz w:val="16"/>
                <w:szCs w:val="16"/>
              </w:rPr>
              <w:t>20% (</w:t>
            </w:r>
            <w:r w:rsidRPr="001851EA">
              <w:rPr>
                <w:rFonts w:ascii="Symbol" w:hAnsi="Symbol"/>
                <w:sz w:val="16"/>
                <w:szCs w:val="16"/>
              </w:rPr>
              <w:sym w:font="Symbol" w:char="F0B1"/>
            </w:r>
            <w:r w:rsidRPr="001851EA">
              <w:rPr>
                <w:sz w:val="16"/>
                <w:szCs w:val="16"/>
              </w:rPr>
              <w:t>10%)</w:t>
            </w:r>
          </w:p>
        </w:tc>
      </w:tr>
      <w:tr w:rsidR="00B72371" w14:paraId="47B696CE" w14:textId="77777777" w:rsidTr="00544705">
        <w:trPr>
          <w:trHeight w:val="227"/>
        </w:trPr>
        <w:tc>
          <w:tcPr>
            <w:tcW w:w="3975" w:type="dxa"/>
            <w:tcBorders>
              <w:right w:val="single" w:sz="4" w:space="0" w:color="auto"/>
            </w:tcBorders>
          </w:tcPr>
          <w:p w14:paraId="47B696CB" w14:textId="77777777" w:rsidR="008C5738" w:rsidRPr="001851EA" w:rsidRDefault="00965654" w:rsidP="00830BAC">
            <w:pPr>
              <w:jc w:val="left"/>
              <w:rPr>
                <w:sz w:val="16"/>
                <w:szCs w:val="16"/>
              </w:rPr>
            </w:pPr>
            <w:r w:rsidRPr="001851EA">
              <w:rPr>
                <w:sz w:val="16"/>
                <w:szCs w:val="16"/>
              </w:rPr>
              <w:t xml:space="preserve">Electricity: nuclear </w:t>
            </w:r>
          </w:p>
        </w:tc>
        <w:tc>
          <w:tcPr>
            <w:tcW w:w="2216" w:type="dxa"/>
            <w:tcBorders>
              <w:left w:val="single" w:sz="4" w:space="0" w:color="auto"/>
              <w:right w:val="single" w:sz="4" w:space="0" w:color="auto"/>
            </w:tcBorders>
          </w:tcPr>
          <w:p w14:paraId="47B696CC" w14:textId="77777777" w:rsidR="008C5738" w:rsidRPr="001851EA" w:rsidRDefault="00965654" w:rsidP="00830BAC">
            <w:pPr>
              <w:jc w:val="left"/>
              <w:rPr>
                <w:sz w:val="16"/>
                <w:szCs w:val="16"/>
              </w:rPr>
            </w:pPr>
            <w:r w:rsidRPr="001851EA">
              <w:rPr>
                <w:sz w:val="16"/>
                <w:szCs w:val="16"/>
              </w:rPr>
              <w:t>9,77 EJ</w:t>
            </w:r>
          </w:p>
        </w:tc>
        <w:tc>
          <w:tcPr>
            <w:tcW w:w="2480" w:type="dxa"/>
            <w:tcBorders>
              <w:left w:val="single" w:sz="4" w:space="0" w:color="auto"/>
            </w:tcBorders>
          </w:tcPr>
          <w:p w14:paraId="47B696CD" w14:textId="77777777" w:rsidR="008C5738" w:rsidRPr="001851EA" w:rsidRDefault="00965654" w:rsidP="00830BAC">
            <w:pPr>
              <w:jc w:val="left"/>
              <w:rPr>
                <w:sz w:val="16"/>
                <w:szCs w:val="16"/>
              </w:rPr>
            </w:pPr>
            <w:r w:rsidRPr="001851EA">
              <w:rPr>
                <w:rFonts w:ascii="Symbol" w:hAnsi="Symbol"/>
                <w:sz w:val="16"/>
                <w:szCs w:val="16"/>
              </w:rPr>
              <w:sym w:font="Symbol" w:char="F0B1"/>
            </w:r>
            <w:r w:rsidRPr="001851EA">
              <w:rPr>
                <w:sz w:val="16"/>
                <w:szCs w:val="16"/>
              </w:rPr>
              <w:t>30% (</w:t>
            </w:r>
            <w:r w:rsidRPr="001851EA">
              <w:rPr>
                <w:rFonts w:ascii="Symbol" w:hAnsi="Symbol"/>
                <w:sz w:val="16"/>
                <w:szCs w:val="16"/>
              </w:rPr>
              <w:sym w:font="Symbol" w:char="F0B1"/>
            </w:r>
            <w:r w:rsidRPr="001851EA">
              <w:rPr>
                <w:sz w:val="16"/>
                <w:szCs w:val="16"/>
              </w:rPr>
              <w:t>20%)</w:t>
            </w:r>
          </w:p>
        </w:tc>
      </w:tr>
      <w:tr w:rsidR="00B72371" w14:paraId="47B696D2" w14:textId="77777777" w:rsidTr="00544705">
        <w:trPr>
          <w:trHeight w:val="227"/>
        </w:trPr>
        <w:tc>
          <w:tcPr>
            <w:tcW w:w="3975" w:type="dxa"/>
            <w:tcBorders>
              <w:right w:val="single" w:sz="4" w:space="0" w:color="auto"/>
            </w:tcBorders>
          </w:tcPr>
          <w:p w14:paraId="47B696CF" w14:textId="77777777" w:rsidR="00D43352" w:rsidRPr="001851EA" w:rsidRDefault="00965654" w:rsidP="00830BAC">
            <w:pPr>
              <w:jc w:val="left"/>
              <w:rPr>
                <w:sz w:val="16"/>
                <w:szCs w:val="16"/>
              </w:rPr>
            </w:pPr>
            <w:r w:rsidRPr="001851EA">
              <w:rPr>
                <w:sz w:val="16"/>
                <w:szCs w:val="16"/>
              </w:rPr>
              <w:t>Electricity: solar and wind</w:t>
            </w:r>
          </w:p>
        </w:tc>
        <w:tc>
          <w:tcPr>
            <w:tcW w:w="2216" w:type="dxa"/>
            <w:tcBorders>
              <w:left w:val="single" w:sz="4" w:space="0" w:color="auto"/>
              <w:right w:val="single" w:sz="4" w:space="0" w:color="auto"/>
            </w:tcBorders>
          </w:tcPr>
          <w:p w14:paraId="47B696D0" w14:textId="77777777" w:rsidR="00D43352" w:rsidRPr="001851EA" w:rsidRDefault="00965654" w:rsidP="00830BAC">
            <w:pPr>
              <w:jc w:val="left"/>
              <w:rPr>
                <w:sz w:val="16"/>
                <w:szCs w:val="16"/>
              </w:rPr>
            </w:pPr>
            <w:r w:rsidRPr="001851EA">
              <w:rPr>
                <w:sz w:val="16"/>
                <w:szCs w:val="16"/>
              </w:rPr>
              <w:t>8.51 EJ</w:t>
            </w:r>
          </w:p>
        </w:tc>
        <w:tc>
          <w:tcPr>
            <w:tcW w:w="2480" w:type="dxa"/>
            <w:tcBorders>
              <w:left w:val="single" w:sz="4" w:space="0" w:color="auto"/>
            </w:tcBorders>
          </w:tcPr>
          <w:p w14:paraId="47B696D1" w14:textId="77777777" w:rsidR="00D43352" w:rsidRPr="001851EA" w:rsidRDefault="00965654" w:rsidP="00830BAC">
            <w:pPr>
              <w:jc w:val="left"/>
              <w:rPr>
                <w:sz w:val="16"/>
                <w:szCs w:val="16"/>
              </w:rPr>
            </w:pPr>
            <w:r w:rsidRPr="001851EA">
              <w:rPr>
                <w:rFonts w:ascii="Symbol" w:hAnsi="Symbol"/>
                <w:sz w:val="16"/>
                <w:szCs w:val="16"/>
              </w:rPr>
              <w:sym w:font="Symbol" w:char="F0B1"/>
            </w:r>
            <w:r w:rsidRPr="001851EA">
              <w:rPr>
                <w:sz w:val="16"/>
                <w:szCs w:val="16"/>
              </w:rPr>
              <w:t>50% (</w:t>
            </w:r>
            <w:r w:rsidRPr="001851EA">
              <w:rPr>
                <w:rFonts w:ascii="Symbol" w:hAnsi="Symbol"/>
                <w:sz w:val="16"/>
                <w:szCs w:val="16"/>
              </w:rPr>
              <w:sym w:font="Symbol" w:char="F0B1"/>
            </w:r>
            <w:r w:rsidRPr="001851EA">
              <w:rPr>
                <w:sz w:val="16"/>
                <w:szCs w:val="16"/>
              </w:rPr>
              <w:t>25%)</w:t>
            </w:r>
          </w:p>
        </w:tc>
      </w:tr>
      <w:tr w:rsidR="00B72371" w14:paraId="47B696D6" w14:textId="77777777" w:rsidTr="00544705">
        <w:trPr>
          <w:trHeight w:val="227"/>
        </w:trPr>
        <w:tc>
          <w:tcPr>
            <w:tcW w:w="3975" w:type="dxa"/>
          </w:tcPr>
          <w:p w14:paraId="47B696D3" w14:textId="77777777" w:rsidR="00D43352" w:rsidRPr="001851EA" w:rsidRDefault="00D43352" w:rsidP="00830BAC">
            <w:pPr>
              <w:jc w:val="left"/>
              <w:rPr>
                <w:sz w:val="16"/>
                <w:szCs w:val="16"/>
              </w:rPr>
            </w:pPr>
          </w:p>
        </w:tc>
        <w:tc>
          <w:tcPr>
            <w:tcW w:w="2216" w:type="dxa"/>
          </w:tcPr>
          <w:p w14:paraId="47B696D4" w14:textId="77777777" w:rsidR="00D43352" w:rsidRPr="001851EA" w:rsidRDefault="00D43352" w:rsidP="00830BAC">
            <w:pPr>
              <w:jc w:val="left"/>
              <w:rPr>
                <w:sz w:val="16"/>
                <w:szCs w:val="16"/>
              </w:rPr>
            </w:pPr>
          </w:p>
        </w:tc>
        <w:tc>
          <w:tcPr>
            <w:tcW w:w="2480" w:type="dxa"/>
          </w:tcPr>
          <w:p w14:paraId="47B696D5" w14:textId="77777777" w:rsidR="00D43352" w:rsidRPr="001851EA" w:rsidRDefault="00D43352" w:rsidP="00830BAC">
            <w:pPr>
              <w:jc w:val="left"/>
              <w:rPr>
                <w:sz w:val="16"/>
                <w:szCs w:val="16"/>
              </w:rPr>
            </w:pPr>
          </w:p>
        </w:tc>
      </w:tr>
    </w:tbl>
    <w:p w14:paraId="47B696D7" w14:textId="77777777" w:rsidR="007866C2" w:rsidRPr="001851EA" w:rsidRDefault="007866C2" w:rsidP="00A54CFC"/>
    <w:p w14:paraId="523349B3" w14:textId="78F244DD" w:rsidR="004572EE" w:rsidRPr="004572EE" w:rsidRDefault="004572EE" w:rsidP="00A54CFC">
      <w:pPr>
        <w:rPr>
          <w:ins w:id="1707" w:author="Beath, Hamish R" w:date="2025-07-28T15:50:00Z" w16du:dateUtc="2025-07-28T14:50:00Z"/>
          <w:b/>
          <w:bCs/>
          <w:rPrChange w:id="1708" w:author="Beath, Hamish R" w:date="2025-07-28T15:50:00Z" w16du:dateUtc="2025-07-28T14:50:00Z">
            <w:rPr>
              <w:ins w:id="1709" w:author="Beath, Hamish R" w:date="2025-07-28T15:50:00Z" w16du:dateUtc="2025-07-28T14:50:00Z"/>
            </w:rPr>
          </w:rPrChange>
        </w:rPr>
      </w:pPr>
      <w:ins w:id="1710" w:author="Beath, Hamish R" w:date="2025-07-28T15:50:00Z" w16du:dateUtc="2025-07-28T14:50:00Z">
        <w:r w:rsidRPr="004572EE">
          <w:rPr>
            <w:b/>
            <w:bCs/>
            <w:rPrChange w:id="1711" w:author="Beath, Hamish R" w:date="2025-07-28T15:50:00Z" w16du:dateUtc="2025-07-28T14:50:00Z">
              <w:rPr/>
            </w:rPrChange>
          </w:rPr>
          <w:t>Supplementary Results 1</w:t>
        </w:r>
        <w:r>
          <w:rPr>
            <w:b/>
            <w:bCs/>
          </w:rPr>
          <w:t xml:space="preserve"> | Implementation of </w:t>
        </w:r>
      </w:ins>
      <w:ins w:id="1712" w:author="Beath, Hamish R" w:date="2025-07-28T15:57:00Z" w16du:dateUtc="2025-07-28T14:57:00Z">
        <w:r>
          <w:rPr>
            <w:b/>
            <w:bCs/>
          </w:rPr>
          <w:t xml:space="preserve">Risk-Averse </w:t>
        </w:r>
      </w:ins>
      <w:ins w:id="1713" w:author="Beath, Hamish R" w:date="2025-07-28T15:51:00Z" w16du:dateUtc="2025-07-28T14:51:00Z">
        <w:r>
          <w:rPr>
            <w:b/>
            <w:bCs/>
          </w:rPr>
          <w:t>Relevan</w:t>
        </w:r>
      </w:ins>
      <w:ins w:id="1714" w:author="Beath, Hamish R" w:date="2025-07-28T15:52:00Z" w16du:dateUtc="2025-07-28T14:52:00Z">
        <w:r>
          <w:rPr>
            <w:b/>
            <w:bCs/>
          </w:rPr>
          <w:t>ce Weighting Variation</w:t>
        </w:r>
      </w:ins>
    </w:p>
    <w:p w14:paraId="50B29FB7" w14:textId="24A3AD6B" w:rsidR="000C407F" w:rsidRDefault="004572EE" w:rsidP="00A54CFC">
      <w:pPr>
        <w:rPr>
          <w:ins w:id="1715" w:author="Beath, Hamish R" w:date="2025-07-28T16:46:00Z" w16du:dateUtc="2025-07-28T15:46:00Z"/>
        </w:rPr>
      </w:pPr>
      <w:ins w:id="1716" w:author="Beath, Hamish R" w:date="2025-07-28T15:52:00Z" w16du:dateUtc="2025-07-28T14:52:00Z">
        <w:r>
          <w:t xml:space="preserve">In the main text, our relevance weighting </w:t>
        </w:r>
      </w:ins>
      <w:ins w:id="1717" w:author="Beath, Hamish R" w:date="2025-07-28T16:34:00Z" w16du:dateUtc="2025-07-28T15:34:00Z">
        <w:r w:rsidR="0036466B">
          <w:t>application to AR6 scenarios adopts</w:t>
        </w:r>
      </w:ins>
      <w:ins w:id="1718" w:author="Beath, Hamish R" w:date="2025-07-28T15:55:00Z" w16du:dateUtc="2025-07-28T14:55:00Z">
        <w:r>
          <w:t xml:space="preserve"> a binary </w:t>
        </w:r>
      </w:ins>
      <w:ins w:id="1719" w:author="Beath, Hamish R" w:date="2025-07-28T16:34:00Z" w16du:dateUtc="2025-07-28T15:34:00Z">
        <w:r w:rsidR="0036466B">
          <w:t>weighting</w:t>
        </w:r>
      </w:ins>
      <w:ins w:id="1720" w:author="Beath, Hamish R" w:date="2025-07-28T15:55:00Z" w16du:dateUtc="2025-07-28T14:55:00Z">
        <w:r>
          <w:t xml:space="preserve"> ba</w:t>
        </w:r>
      </w:ins>
      <w:ins w:id="1721" w:author="Beath, Hamish R" w:date="2025-07-28T15:56:00Z" w16du:dateUtc="2025-07-28T14:56:00Z">
        <w:r>
          <w:t xml:space="preserve">sed on assessed temperature category. </w:t>
        </w:r>
      </w:ins>
      <w:ins w:id="1722" w:author="Beath, Hamish R" w:date="2025-07-28T15:57:00Z" w16du:dateUtc="2025-07-28T14:57:00Z">
        <w:r>
          <w:t>Here we present an illustrative example</w:t>
        </w:r>
      </w:ins>
      <w:ins w:id="1723" w:author="Beath, Hamish R" w:date="2025-07-28T15:59:00Z" w16du:dateUtc="2025-07-28T14:59:00Z">
        <w:r>
          <w:t xml:space="preserve"> of a weighting approach that maintains categorisation by temperature </w:t>
        </w:r>
      </w:ins>
      <w:ins w:id="1724" w:author="Beath, Hamish R" w:date="2025-08-25T22:32:00Z" w16du:dateUtc="2025-08-25T21:32:00Z">
        <w:r w:rsidR="001D0FF8">
          <w:t>outcomes but</w:t>
        </w:r>
      </w:ins>
      <w:ins w:id="1725" w:author="Beath, Hamish R" w:date="2025-07-28T15:59:00Z" w16du:dateUtc="2025-07-28T14:59:00Z">
        <w:r>
          <w:t xml:space="preserve"> </w:t>
        </w:r>
      </w:ins>
      <w:ins w:id="1726" w:author="Beath, Hamish R" w:date="2025-07-28T16:42:00Z" w16du:dateUtc="2025-07-28T15:42:00Z">
        <w:r w:rsidR="00247E68">
          <w:t>places</w:t>
        </w:r>
      </w:ins>
      <w:ins w:id="1727" w:author="Beath, Hamish R" w:date="2025-07-28T16:00:00Z" w16du:dateUtc="2025-07-28T15:00:00Z">
        <w:r w:rsidR="000C407F">
          <w:t xml:space="preserve"> a higher weighting on </w:t>
        </w:r>
      </w:ins>
      <w:ins w:id="1728" w:author="Beath, Hamish R" w:date="2025-07-28T16:42:00Z" w16du:dateUtc="2025-07-28T15:42:00Z">
        <w:r w:rsidR="00247E68">
          <w:t>‘</w:t>
        </w:r>
      </w:ins>
      <w:ins w:id="1729" w:author="Beath, Hamish R" w:date="2025-07-28T16:00:00Z" w16du:dateUtc="2025-07-28T15:00:00Z">
        <w:r w:rsidR="000C407F">
          <w:t>lower</w:t>
        </w:r>
      </w:ins>
      <w:ins w:id="1730" w:author="Beath, Hamish R" w:date="2025-07-28T16:42:00Z" w16du:dateUtc="2025-07-28T15:42:00Z">
        <w:r w:rsidR="00247E68">
          <w:t>-</w:t>
        </w:r>
      </w:ins>
      <w:ins w:id="1731" w:author="Beath, Hamish R" w:date="2025-07-28T16:00:00Z" w16du:dateUtc="2025-07-28T15:00:00Z">
        <w:r w:rsidR="000C407F">
          <w:t>risk</w:t>
        </w:r>
      </w:ins>
      <w:ins w:id="1732" w:author="Beath, Hamish R" w:date="2025-07-28T16:43:00Z" w16du:dateUtc="2025-07-28T15:43:00Z">
        <w:r w:rsidR="00247E68">
          <w:t>’</w:t>
        </w:r>
      </w:ins>
      <w:ins w:id="1733" w:author="Beath, Hamish R" w:date="2025-07-28T16:00:00Z" w16du:dateUtc="2025-07-28T15:00:00Z">
        <w:r w:rsidR="000C407F">
          <w:t xml:space="preserve"> scenarios </w:t>
        </w:r>
      </w:ins>
      <w:ins w:id="1734" w:author="Beath, Hamish R" w:date="2025-07-28T16:55:00Z" w16du:dateUtc="2025-07-28T15:55:00Z">
        <w:r w:rsidR="00CF6907">
          <w:t>within each</w:t>
        </w:r>
      </w:ins>
      <w:ins w:id="1735" w:author="Beath, Hamish R" w:date="2025-07-28T16:00:00Z" w16du:dateUtc="2025-07-28T15:00:00Z">
        <w:r w:rsidR="000C407F">
          <w:t xml:space="preserve">. </w:t>
        </w:r>
      </w:ins>
      <w:ins w:id="1736" w:author="Beath, Hamish R" w:date="2025-07-28T20:51:00Z" w16du:dateUtc="2025-07-28T19:51:00Z">
        <w:r w:rsidR="00AE4CDE">
          <w:t>Here</w:t>
        </w:r>
      </w:ins>
      <w:ins w:id="1737" w:author="Beath, Hamish R" w:date="2025-07-28T16:43:00Z" w16du:dateUtc="2025-07-28T15:43:00Z">
        <w:r w:rsidR="00247E68">
          <w:t xml:space="preserve">, our definition of risk </w:t>
        </w:r>
      </w:ins>
      <w:ins w:id="1738" w:author="Beath, Hamish R" w:date="2025-07-28T20:51:00Z" w16du:dateUtc="2025-07-28T19:51:00Z">
        <w:r w:rsidR="00AE4CDE">
          <w:t>is focuse</w:t>
        </w:r>
      </w:ins>
      <w:ins w:id="1739" w:author="Beath, Hamish R" w:date="2025-07-28T20:52:00Z" w16du:dateUtc="2025-07-28T19:52:00Z">
        <w:r w:rsidR="00AE4CDE">
          <w:t xml:space="preserve">d on global warming </w:t>
        </w:r>
      </w:ins>
      <w:ins w:id="1740" w:author="Beath, Hamish R" w:date="2025-08-25T22:32:00Z" w16du:dateUtc="2025-08-25T21:32:00Z">
        <w:r w:rsidR="001D0FF8">
          <w:t>outcomes and</w:t>
        </w:r>
      </w:ins>
      <w:ins w:id="1741" w:author="Beath, Hamish R" w:date="2025-07-28T20:52:00Z" w16du:dateUtc="2025-07-28T19:52:00Z">
        <w:r w:rsidR="00AE4CDE">
          <w:t xml:space="preserve"> is based</w:t>
        </w:r>
      </w:ins>
      <w:ins w:id="1742" w:author="Beath, Hamish R" w:date="2025-07-28T16:43:00Z" w16du:dateUtc="2025-07-28T15:43:00Z">
        <w:r w:rsidR="00247E68">
          <w:t xml:space="preserve"> only to the </w:t>
        </w:r>
      </w:ins>
      <w:ins w:id="1743" w:author="Beath, Hamish R" w:date="2025-07-28T16:58:00Z" w16du:dateUtc="2025-07-28T15:58:00Z">
        <w:r w:rsidR="00CF6907">
          <w:t>metric(s)</w:t>
        </w:r>
      </w:ins>
      <w:ins w:id="1744" w:author="Beath, Hamish R" w:date="2025-07-28T16:43:00Z" w16du:dateUtc="2025-07-28T15:43:00Z">
        <w:r w:rsidR="00247E68">
          <w:t xml:space="preserve"> used for temperature categorisation. </w:t>
        </w:r>
      </w:ins>
      <w:ins w:id="1745" w:author="Beath, Hamish R" w:date="2025-07-28T16:46:00Z" w16du:dateUtc="2025-07-28T15:46:00Z">
        <w:r w:rsidR="00A502FF">
          <w:t xml:space="preserve">Our </w:t>
        </w:r>
      </w:ins>
      <w:ins w:id="1746" w:author="Beath, Hamish R" w:date="2025-07-28T16:56:00Z" w16du:dateUtc="2025-07-28T15:56:00Z">
        <w:r w:rsidR="00CF6907">
          <w:t xml:space="preserve">risk-averse </w:t>
        </w:r>
      </w:ins>
      <w:ins w:id="1747" w:author="Beath, Hamish R" w:date="2025-07-28T16:46:00Z" w16du:dateUtc="2025-07-28T15:46:00Z">
        <w:r w:rsidR="00A502FF">
          <w:t xml:space="preserve">relevance weighting </w:t>
        </w:r>
      </w:ins>
      <m:oMath>
        <m:r>
          <w:ins w:id="1748" w:author="Beath, Hamish R" w:date="2025-07-28T16:52:00Z" w16du:dateUtc="2025-07-28T15:52:00Z">
            <w:rPr>
              <w:rFonts w:ascii="Cambria Math" w:hAnsi="Cambria Math"/>
            </w:rPr>
            <m:t>R</m:t>
          </w:ins>
        </m:r>
        <m:d>
          <m:dPr>
            <m:ctrlPr>
              <w:ins w:id="1749" w:author="Beath, Hamish R" w:date="2025-07-28T16:52:00Z" w16du:dateUtc="2025-07-28T15:52:00Z">
                <w:rPr>
                  <w:rFonts w:ascii="Cambria Math" w:hAnsi="Cambria Math"/>
                  <w:i/>
                </w:rPr>
              </w:ins>
            </m:ctrlPr>
          </m:dPr>
          <m:e>
            <m:r>
              <w:ins w:id="1750" w:author="Beath, Hamish R" w:date="2025-07-28T16:52:00Z" w16du:dateUtc="2025-07-28T15:52:00Z">
                <w:rPr>
                  <w:rFonts w:ascii="Cambria Math" w:hAnsi="Cambria Math"/>
                </w:rPr>
                <m:t>i</m:t>
              </w:ins>
            </m:r>
          </m:e>
        </m:d>
      </m:oMath>
      <w:ins w:id="1751" w:author="Beath, Hamish R" w:date="2025-07-28T16:46:00Z" w16du:dateUtc="2025-07-28T15:46:00Z">
        <w:r w:rsidR="00A502FF">
          <w:t xml:space="preserve"> is defined by</w:t>
        </w:r>
      </w:ins>
    </w:p>
    <w:p w14:paraId="52307D39" w14:textId="5D95AC9A" w:rsidR="00A502FF" w:rsidRPr="00A502FF" w:rsidRDefault="00A502FF" w:rsidP="00A54CFC">
      <w:pPr>
        <w:rPr>
          <w:ins w:id="1752" w:author="Beath, Hamish R" w:date="2025-07-28T16:48:00Z" w16du:dateUtc="2025-07-28T15:48:00Z"/>
          <w:rPrChange w:id="1753" w:author="Beath, Hamish R" w:date="2025-07-28T16:48:00Z" w16du:dateUtc="2025-07-28T15:48:00Z">
            <w:rPr>
              <w:ins w:id="1754" w:author="Beath, Hamish R" w:date="2025-07-28T16:48:00Z" w16du:dateUtc="2025-07-28T15:48:00Z"/>
              <w:rFonts w:ascii="Cambria Math" w:hAnsi="Cambria Math"/>
              <w:i/>
            </w:rPr>
          </w:rPrChange>
        </w:rPr>
      </w:pPr>
      <m:oMathPara>
        <m:oMath>
          <m:r>
            <w:ins w:id="1755" w:author="Beath, Hamish R" w:date="2025-07-28T16:48:00Z" w16du:dateUtc="2025-07-28T15:48:00Z">
              <w:rPr>
                <w:rFonts w:ascii="Cambria Math" w:hAnsi="Cambria Math"/>
              </w:rPr>
              <m:t>R</m:t>
            </w:ins>
          </m:r>
          <m:d>
            <m:dPr>
              <m:ctrlPr>
                <w:ins w:id="1756" w:author="Beath, Hamish R" w:date="2025-07-28T16:48:00Z" w16du:dateUtc="2025-07-28T15:48:00Z">
                  <w:rPr>
                    <w:rFonts w:ascii="Cambria Math" w:hAnsi="Cambria Math"/>
                    <w:i/>
                  </w:rPr>
                </w:ins>
              </m:ctrlPr>
            </m:dPr>
            <m:e>
              <m:r>
                <w:ins w:id="1757" w:author="Beath, Hamish R" w:date="2025-07-28T16:48:00Z" w16du:dateUtc="2025-07-28T15:48:00Z">
                  <w:rPr>
                    <w:rFonts w:ascii="Cambria Math" w:hAnsi="Cambria Math"/>
                  </w:rPr>
                  <m:t>i</m:t>
                </w:ins>
              </m:r>
            </m:e>
          </m:d>
          <m:r>
            <w:ins w:id="1758" w:author="Beath, Hamish R" w:date="2025-07-28T16:48:00Z" w16du:dateUtc="2025-07-28T15:48:00Z">
              <w:rPr>
                <w:rFonts w:ascii="Cambria Math" w:hAnsi="Cambria Math"/>
              </w:rPr>
              <m:t>=</m:t>
            </w:ins>
          </m:r>
          <m:sSub>
            <m:sSubPr>
              <m:ctrlPr>
                <w:ins w:id="1759" w:author="Beath, Hamish R" w:date="2025-07-28T16:48:00Z" w16du:dateUtc="2025-07-28T15:48:00Z">
                  <w:rPr>
                    <w:rFonts w:ascii="Cambria Math" w:hAnsi="Cambria Math"/>
                    <w:i/>
                  </w:rPr>
                </w:ins>
              </m:ctrlPr>
            </m:sSubPr>
            <m:e>
              <m:r>
                <w:ins w:id="1760" w:author="Beath, Hamish R" w:date="2025-07-28T16:48:00Z" w16du:dateUtc="2025-07-28T15:48:00Z">
                  <w:rPr>
                    <w:rFonts w:ascii="Cambria Math" w:hAnsi="Cambria Math"/>
                  </w:rPr>
                  <m:t>I</m:t>
                </w:ins>
              </m:r>
            </m:e>
            <m:sub>
              <m:r>
                <w:ins w:id="1761" w:author="Beath, Hamish R" w:date="2025-07-28T16:48:00Z" w16du:dateUtc="2025-07-28T15:48:00Z">
                  <w:rPr>
                    <w:rFonts w:ascii="Cambria Math" w:hAnsi="Cambria Math"/>
                  </w:rPr>
                  <m:t>C</m:t>
                </w:ins>
              </m:r>
            </m:sub>
          </m:sSub>
          <m:d>
            <m:dPr>
              <m:ctrlPr>
                <w:ins w:id="1762" w:author="Beath, Hamish R" w:date="2025-07-28T16:48:00Z" w16du:dateUtc="2025-07-28T15:48:00Z">
                  <w:rPr>
                    <w:rFonts w:ascii="Cambria Math" w:hAnsi="Cambria Math"/>
                    <w:i/>
                  </w:rPr>
                </w:ins>
              </m:ctrlPr>
            </m:dPr>
            <m:e>
              <m:r>
                <w:ins w:id="1763" w:author="Beath, Hamish R" w:date="2025-07-28T16:48:00Z" w16du:dateUtc="2025-07-28T15:48:00Z">
                  <w:rPr>
                    <w:rFonts w:ascii="Cambria Math" w:hAnsi="Cambria Math"/>
                  </w:rPr>
                  <m:t>i</m:t>
                </w:ins>
              </m:r>
            </m:e>
          </m:d>
          <m:r>
            <m:rPr>
              <m:sty m:val="p"/>
            </m:rPr>
            <w:rPr>
              <w:rFonts w:ascii="Cambria Math" w:hAnsi="Cambria Math"/>
            </w:rPr>
            <m:t>⋅</m:t>
          </m:r>
          <m:nary>
            <m:naryPr>
              <m:chr m:val="∑"/>
              <m:ctrlPr>
                <w:ins w:id="1764" w:author="Beath, Hamish R" w:date="2025-09-03T16:16:00Z" w16du:dateUtc="2025-09-03T15:16:00Z">
                  <w:rPr>
                    <w:rFonts w:ascii="Cambria Math" w:hAnsi="Cambria Math"/>
                  </w:rPr>
                </w:ins>
              </m:ctrlPr>
            </m:naryPr>
            <m:sub>
              <m:r>
                <w:ins w:id="1765" w:author="Beath, Hamish R" w:date="2025-07-28T16:48:00Z" w16du:dateUtc="2025-07-28T15:48:00Z">
                  <w:rPr>
                    <w:rFonts w:ascii="Cambria Math" w:hAnsi="Cambria Math"/>
                  </w:rPr>
                  <m:t>j=1</m:t>
                </w:ins>
              </m:r>
              <m:ctrlPr>
                <w:ins w:id="1766" w:author="Beath, Hamish R" w:date="2025-09-03T16:16:00Z" w16du:dateUtc="2025-09-03T15:16:00Z">
                  <w:rPr>
                    <w:rFonts w:ascii="Cambria Math" w:hAnsi="Cambria Math"/>
                    <w:i/>
                  </w:rPr>
                </w:ins>
              </m:ctrlPr>
            </m:sub>
            <m:sup>
              <m:r>
                <w:ins w:id="1767" w:author="Beath, Hamish R" w:date="2025-07-28T16:48:00Z" w16du:dateUtc="2025-07-28T15:48:00Z">
                  <w:rPr>
                    <w:rFonts w:ascii="Cambria Math" w:hAnsi="Cambria Math"/>
                  </w:rPr>
                  <m:t>n</m:t>
                </w:ins>
              </m:r>
              <m:ctrlPr>
                <w:ins w:id="1768" w:author="Beath, Hamish R" w:date="2025-09-03T16:16:00Z" w16du:dateUtc="2025-09-03T15:16:00Z">
                  <w:rPr>
                    <w:rFonts w:ascii="Cambria Math" w:hAnsi="Cambria Math"/>
                    <w:i/>
                  </w:rPr>
                </w:ins>
              </m:ctrlPr>
            </m:sup>
            <m:e>
              <m:sSub>
                <m:sSubPr>
                  <m:ctrlPr>
                    <w:ins w:id="1769" w:author="Beath, Hamish R" w:date="2025-07-28T16:48:00Z" w16du:dateUtc="2025-07-28T15:48:00Z">
                      <w:rPr>
                        <w:rFonts w:ascii="Cambria Math" w:hAnsi="Cambria Math"/>
                        <w:i/>
                      </w:rPr>
                    </w:ins>
                  </m:ctrlPr>
                </m:sSubPr>
                <m:e>
                  <m:r>
                    <w:ins w:id="1770" w:author="Beath, Hamish R" w:date="2025-07-28T16:48:00Z" w16du:dateUtc="2025-07-28T15:48:00Z">
                      <w:rPr>
                        <w:rFonts w:ascii="Cambria Math" w:hAnsi="Cambria Math"/>
                      </w:rPr>
                      <m:t>w</m:t>
                    </w:ins>
                  </m:r>
                </m:e>
                <m:sub>
                  <m:r>
                    <w:ins w:id="1771" w:author="Beath, Hamish R" w:date="2025-07-28T16:48:00Z" w16du:dateUtc="2025-07-28T15:48:00Z">
                      <w:rPr>
                        <w:rFonts w:ascii="Cambria Math" w:hAnsi="Cambria Math"/>
                      </w:rPr>
                      <m:t>j</m:t>
                    </w:ins>
                  </m:r>
                </m:sub>
              </m:sSub>
              <m:ctrlPr>
                <w:ins w:id="1772" w:author="Beath, Hamish R" w:date="2025-09-03T16:16:00Z" w16du:dateUtc="2025-09-03T15:16:00Z">
                  <w:rPr>
                    <w:rFonts w:ascii="Cambria Math" w:hAnsi="Cambria Math"/>
                    <w:i/>
                  </w:rPr>
                </w:ins>
              </m:ctrlPr>
            </m:e>
          </m:nary>
          <m:r>
            <m:rPr>
              <m:sty m:val="p"/>
            </m:rPr>
            <w:rPr>
              <w:rFonts w:ascii="Cambria Math" w:hAnsi="Cambria Math"/>
            </w:rPr>
            <m:t>⋅</m:t>
          </m:r>
          <m:f>
            <m:fPr>
              <m:ctrlPr>
                <w:ins w:id="1773" w:author="Beath, Hamish R" w:date="2025-09-03T16:16:00Z" w16du:dateUtc="2025-09-03T15:16:00Z">
                  <w:rPr>
                    <w:rFonts w:ascii="Cambria Math" w:hAnsi="Cambria Math"/>
                  </w:rPr>
                </w:ins>
              </m:ctrlPr>
            </m:fPr>
            <m:num>
              <m:r>
                <w:ins w:id="1774" w:author="Beath, Hamish R" w:date="2025-07-28T16:48:00Z" w16du:dateUtc="2025-07-28T15:48:00Z">
                  <w:rPr>
                    <w:rFonts w:ascii="Cambria Math" w:hAnsi="Cambria Math"/>
                  </w:rPr>
                  <m:t>1</m:t>
                </w:ins>
              </m:r>
              <m:ctrlPr>
                <w:ins w:id="1775" w:author="Beath, Hamish R" w:date="2025-09-03T16:16:00Z" w16du:dateUtc="2025-09-03T15:16:00Z">
                  <w:rPr>
                    <w:rFonts w:ascii="Cambria Math" w:hAnsi="Cambria Math"/>
                    <w:i/>
                  </w:rPr>
                </w:ins>
              </m:ctrlPr>
            </m:num>
            <m:den>
              <m:r>
                <w:ins w:id="1776" w:author="Beath, Hamish R" w:date="2025-07-28T16:48:00Z" w16du:dateUtc="2025-07-28T15:48:00Z">
                  <w:rPr>
                    <w:rFonts w:ascii="Cambria Math" w:hAnsi="Cambria Math"/>
                  </w:rPr>
                  <m:t>1+</m:t>
                </w:ins>
              </m:r>
              <m:func>
                <m:funcPr>
                  <m:ctrlPr>
                    <w:ins w:id="1777" w:author="Beath, Hamish R" w:date="2025-09-03T16:16:00Z" w16du:dateUtc="2025-09-03T15:16:00Z">
                      <w:rPr>
                        <w:rFonts w:ascii="Cambria Math" w:hAnsi="Cambria Math"/>
                      </w:rPr>
                    </w:ins>
                  </m:ctrlPr>
                </m:funcPr>
                <m:fName>
                  <m:r>
                    <m:rPr>
                      <m:sty m:val="p"/>
                    </m:rPr>
                    <w:rPr>
                      <w:rFonts w:ascii="Cambria Math" w:hAnsi="Cambria Math"/>
                    </w:rPr>
                    <m:t>exp</m:t>
                  </m:r>
                  <m:ctrlPr>
                    <w:ins w:id="1778" w:author="Beath, Hamish R" w:date="2025-09-03T16:16:00Z" w16du:dateUtc="2025-09-03T15:16:00Z">
                      <w:rPr>
                        <w:rFonts w:ascii="Cambria Math" w:hAnsi="Cambria Math"/>
                        <w:i/>
                      </w:rPr>
                    </w:ins>
                  </m:ctrlPr>
                </m:fName>
                <m:e>
                  <m:d>
                    <m:dPr>
                      <m:ctrlPr>
                        <w:ins w:id="1779" w:author="Beath, Hamish R" w:date="2025-09-03T16:16:00Z" w16du:dateUtc="2025-09-03T15:16:00Z">
                          <w:rPr>
                            <w:rFonts w:ascii="Cambria Math" w:hAnsi="Cambria Math"/>
                          </w:rPr>
                        </w:ins>
                      </m:ctrlPr>
                    </m:dPr>
                    <m:e>
                      <m:r>
                        <w:ins w:id="1780" w:author="Beath, Hamish R" w:date="2025-07-28T16:48:00Z" w16du:dateUtc="2025-07-28T15:48:00Z">
                          <w:rPr>
                            <w:rFonts w:ascii="Cambria Math" w:hAnsi="Cambria Math"/>
                          </w:rPr>
                          <m:t>k</m:t>
                        </w:ins>
                      </m:r>
                      <m:r>
                        <m:rPr>
                          <m:sty m:val="p"/>
                        </m:rPr>
                        <w:rPr>
                          <w:rFonts w:ascii="Cambria Math" w:hAnsi="Cambria Math"/>
                        </w:rPr>
                        <m:t>⋅</m:t>
                      </m:r>
                      <m:d>
                        <m:dPr>
                          <m:ctrlPr>
                            <w:ins w:id="1781" w:author="Beath, Hamish R" w:date="2025-07-28T16:48:00Z" w16du:dateUtc="2025-07-28T15:48:00Z">
                              <w:rPr>
                                <w:rFonts w:ascii="Cambria Math" w:hAnsi="Cambria Math"/>
                                <w:i/>
                              </w:rPr>
                            </w:ins>
                          </m:ctrlPr>
                        </m:dPr>
                        <m:e>
                          <m:sSub>
                            <m:sSubPr>
                              <m:ctrlPr>
                                <w:ins w:id="1782" w:author="Beath, Hamish R" w:date="2025-07-28T16:48:00Z" w16du:dateUtc="2025-07-28T15:48:00Z">
                                  <w:rPr>
                                    <w:rFonts w:ascii="Cambria Math" w:hAnsi="Cambria Math"/>
                                    <w:i/>
                                  </w:rPr>
                                </w:ins>
                              </m:ctrlPr>
                            </m:sSubPr>
                            <m:e>
                              <m:r>
                                <w:ins w:id="1783" w:author="Beath, Hamish R" w:date="2025-07-28T16:48:00Z" w16du:dateUtc="2025-07-28T15:48:00Z">
                                  <w:rPr>
                                    <w:rFonts w:ascii="Cambria Math" w:hAnsi="Cambria Math"/>
                                  </w:rPr>
                                  <m:t>m</m:t>
                                </w:ins>
                              </m:r>
                            </m:e>
                            <m:sub>
                              <m:r>
                                <w:ins w:id="1784" w:author="Beath, Hamish R" w:date="2025-07-28T16:48:00Z" w16du:dateUtc="2025-07-28T15:48:00Z">
                                  <w:rPr>
                                    <w:rFonts w:ascii="Cambria Math" w:hAnsi="Cambria Math"/>
                                  </w:rPr>
                                  <m:t>ij</m:t>
                                </w:ins>
                              </m:r>
                            </m:sub>
                          </m:sSub>
                          <m:r>
                            <w:ins w:id="1785" w:author="Beath, Hamish R" w:date="2025-07-28T16:48:00Z" w16du:dateUtc="2025-07-28T15:48:00Z">
                              <w:rPr>
                                <w:rFonts w:ascii="Cambria Math" w:hAnsi="Cambria Math"/>
                              </w:rPr>
                              <m:t>-</m:t>
                            </w:ins>
                          </m:r>
                          <m:acc>
                            <m:accPr>
                              <m:chr m:val="̃"/>
                              <m:ctrlPr>
                                <w:ins w:id="1786" w:author="Beath, Hamish R" w:date="2025-09-03T16:16:00Z" w16du:dateUtc="2025-09-03T15:16:00Z">
                                  <w:rPr>
                                    <w:rFonts w:ascii="Cambria Math" w:hAnsi="Cambria Math"/>
                                  </w:rPr>
                                </w:ins>
                              </m:ctrlPr>
                            </m:accPr>
                            <m:e>
                              <m:sSub>
                                <m:sSubPr>
                                  <m:ctrlPr>
                                    <w:ins w:id="1787" w:author="Beath, Hamish R" w:date="2025-07-28T16:48:00Z" w16du:dateUtc="2025-07-28T15:48:00Z">
                                      <w:rPr>
                                        <w:rFonts w:ascii="Cambria Math" w:hAnsi="Cambria Math"/>
                                        <w:i/>
                                      </w:rPr>
                                    </w:ins>
                                  </m:ctrlPr>
                                </m:sSubPr>
                                <m:e>
                                  <m:r>
                                    <w:ins w:id="1788" w:author="Beath, Hamish R" w:date="2025-07-28T16:48:00Z" w16du:dateUtc="2025-07-28T15:48:00Z">
                                      <w:rPr>
                                        <w:rFonts w:ascii="Cambria Math" w:hAnsi="Cambria Math"/>
                                      </w:rPr>
                                      <m:t>m</m:t>
                                    </w:ins>
                                  </m:r>
                                  <m:ctrlPr>
                                    <w:ins w:id="1789" w:author="Beath, Hamish R" w:date="2025-07-28T16:48:00Z" w16du:dateUtc="2025-07-28T15:48:00Z">
                                      <w:rPr>
                                        <w:rFonts w:ascii="Cambria Math" w:hAnsi="Cambria Math"/>
                                      </w:rPr>
                                    </w:ins>
                                  </m:ctrlPr>
                                </m:e>
                                <m:sub>
                                  <m:r>
                                    <w:ins w:id="1790" w:author="Beath, Hamish R" w:date="2025-07-28T16:48:00Z" w16du:dateUtc="2025-07-28T15:48:00Z">
                                      <w:rPr>
                                        <w:rFonts w:ascii="Cambria Math" w:hAnsi="Cambria Math"/>
                                      </w:rPr>
                                      <m:t>j</m:t>
                                    </w:ins>
                                  </m:r>
                                </m:sub>
                              </m:sSub>
                            </m:e>
                          </m:acc>
                        </m:e>
                      </m:d>
                      <m:ctrlPr>
                        <w:ins w:id="1791" w:author="Beath, Hamish R" w:date="2025-09-03T16:16:00Z" w16du:dateUtc="2025-09-03T15:16:00Z">
                          <w:rPr>
                            <w:rFonts w:ascii="Cambria Math" w:hAnsi="Cambria Math"/>
                            <w:i/>
                          </w:rPr>
                        </w:ins>
                      </m:ctrlPr>
                    </m:e>
                  </m:d>
                </m:e>
              </m:func>
              <m:ctrlPr>
                <w:ins w:id="1792" w:author="Beath, Hamish R" w:date="2025-09-03T16:16:00Z" w16du:dateUtc="2025-09-03T15:16:00Z">
                  <w:rPr>
                    <w:rFonts w:ascii="Cambria Math" w:hAnsi="Cambria Math"/>
                    <w:i/>
                  </w:rPr>
                </w:ins>
              </m:ctrlPr>
            </m:den>
          </m:f>
        </m:oMath>
      </m:oMathPara>
    </w:p>
    <w:p w14:paraId="52AE3E5D" w14:textId="7B982621" w:rsidR="00A502FF" w:rsidRDefault="00F85DBC" w:rsidP="00A54CFC">
      <w:pPr>
        <w:rPr>
          <w:ins w:id="1793" w:author="Beath, Hamish R" w:date="2025-07-28T17:15:00Z" w16du:dateUtc="2025-07-28T16:15:00Z"/>
        </w:rPr>
      </w:pPr>
      <w:ins w:id="1794" w:author="Beath, Hamish R" w:date="2025-07-28T17:35:00Z" w16du:dateUtc="2025-07-28T16:35:00Z">
        <w:r>
          <w:t>w</w:t>
        </w:r>
      </w:ins>
      <w:ins w:id="1795" w:author="Beath, Hamish R" w:date="2025-07-28T16:48:00Z" w16du:dateUtc="2025-07-28T15:48:00Z">
        <w:r w:rsidR="00A502FF">
          <w:t xml:space="preserve">here </w:t>
        </w:r>
      </w:ins>
      <m:oMath>
        <m:sSub>
          <m:sSubPr>
            <m:ctrlPr>
              <w:ins w:id="1796" w:author="Beath, Hamish R" w:date="2025-07-28T16:49:00Z" w16du:dateUtc="2025-07-28T15:49:00Z">
                <w:rPr>
                  <w:rFonts w:ascii="Cambria Math" w:hAnsi="Cambria Math"/>
                  <w:i/>
                </w:rPr>
              </w:ins>
            </m:ctrlPr>
          </m:sSubPr>
          <m:e>
            <m:r>
              <w:ins w:id="1797" w:author="Beath, Hamish R" w:date="2025-07-28T16:49:00Z" w16du:dateUtc="2025-07-28T15:49:00Z">
                <w:rPr>
                  <w:rFonts w:ascii="Cambria Math" w:hAnsi="Cambria Math"/>
                </w:rPr>
                <m:t>I</m:t>
              </w:ins>
            </m:r>
          </m:e>
          <m:sub>
            <m:r>
              <w:ins w:id="1798" w:author="Beath, Hamish R" w:date="2025-07-28T16:49:00Z" w16du:dateUtc="2025-07-28T15:49:00Z">
                <w:rPr>
                  <w:rFonts w:ascii="Cambria Math" w:hAnsi="Cambria Math"/>
                </w:rPr>
                <m:t>C</m:t>
              </w:ins>
            </m:r>
          </m:sub>
        </m:sSub>
        <m:d>
          <m:dPr>
            <m:ctrlPr>
              <w:ins w:id="1799" w:author="Beath, Hamish R" w:date="2025-07-28T16:49:00Z" w16du:dateUtc="2025-07-28T15:49:00Z">
                <w:rPr>
                  <w:rFonts w:ascii="Cambria Math" w:hAnsi="Cambria Math"/>
                  <w:i/>
                </w:rPr>
              </w:ins>
            </m:ctrlPr>
          </m:dPr>
          <m:e>
            <m:r>
              <w:ins w:id="1800" w:author="Beath, Hamish R" w:date="2025-07-28T16:49:00Z" w16du:dateUtc="2025-07-28T15:49:00Z">
                <w:rPr>
                  <w:rFonts w:ascii="Cambria Math" w:hAnsi="Cambria Math"/>
                </w:rPr>
                <m:t>i</m:t>
              </w:ins>
            </m:r>
          </m:e>
        </m:d>
      </m:oMath>
      <w:ins w:id="1801" w:author="Beath, Hamish R" w:date="2025-07-28T16:49:00Z" w16du:dateUtc="2025-07-28T15:49:00Z">
        <w:r w:rsidR="00A502FF">
          <w:t xml:space="preserve"> is a binary indicator (1 if scenario </w:t>
        </w:r>
      </w:ins>
      <m:oMath>
        <m:d>
          <m:dPr>
            <m:ctrlPr>
              <w:ins w:id="1802" w:author="Beath, Hamish R" w:date="2025-07-28T16:50:00Z" w16du:dateUtc="2025-07-28T15:50:00Z">
                <w:rPr>
                  <w:rFonts w:ascii="Cambria Math" w:hAnsi="Cambria Math"/>
                  <w:i/>
                </w:rPr>
              </w:ins>
            </m:ctrlPr>
          </m:dPr>
          <m:e>
            <m:r>
              <w:ins w:id="1803" w:author="Beath, Hamish R" w:date="2025-07-28T16:50:00Z" w16du:dateUtc="2025-07-28T15:50:00Z">
                <w:rPr>
                  <w:rFonts w:ascii="Cambria Math" w:hAnsi="Cambria Math"/>
                </w:rPr>
                <m:t>i</m:t>
              </w:ins>
            </m:r>
          </m:e>
        </m:d>
      </m:oMath>
      <w:ins w:id="1804" w:author="Beath, Hamish R" w:date="2025-07-28T16:51:00Z" w16du:dateUtc="2025-07-28T15:51:00Z">
        <w:r w:rsidR="00A502FF">
          <w:t xml:space="preserve"> is within the temperature category</w:t>
        </w:r>
      </w:ins>
      <w:ins w:id="1805" w:author="Beath, Hamish R" w:date="2025-07-28T16:52:00Z" w16du:dateUtc="2025-07-28T15:52:00Z">
        <w:r w:rsidR="00A502FF">
          <w:t xml:space="preserve">, 0 otherwise), </w:t>
        </w:r>
      </w:ins>
      <w:ins w:id="1806" w:author="Beath, Hamish R" w:date="2025-07-28T16:51:00Z" w16du:dateUtc="2025-07-28T15:51:00Z">
        <w:r w:rsidR="00A502FF">
          <w:t xml:space="preserve"> </w:t>
        </w:r>
      </w:ins>
      <m:oMath>
        <m:sSub>
          <m:sSubPr>
            <m:ctrlPr>
              <w:ins w:id="1807" w:author="Beath, Hamish R" w:date="2025-07-28T16:53:00Z" w16du:dateUtc="2025-07-28T15:53:00Z">
                <w:rPr>
                  <w:rFonts w:ascii="Cambria Math" w:hAnsi="Cambria Math"/>
                  <w:i/>
                </w:rPr>
              </w:ins>
            </m:ctrlPr>
          </m:sSubPr>
          <m:e>
            <m:r>
              <w:ins w:id="1808" w:author="Beath, Hamish R" w:date="2025-07-28T16:53:00Z" w16du:dateUtc="2025-07-28T15:53:00Z">
                <w:rPr>
                  <w:rFonts w:ascii="Cambria Math" w:hAnsi="Cambria Math"/>
                </w:rPr>
                <m:t>w</m:t>
              </w:ins>
            </m:r>
          </m:e>
          <m:sub>
            <m:r>
              <w:ins w:id="1809" w:author="Beath, Hamish R" w:date="2025-07-28T16:53:00Z" w16du:dateUtc="2025-07-28T15:53:00Z">
                <w:rPr>
                  <w:rFonts w:ascii="Cambria Math" w:hAnsi="Cambria Math"/>
                </w:rPr>
                <m:t>j</m:t>
              </w:ins>
            </m:r>
          </m:sub>
        </m:sSub>
        <m:r>
          <w:ins w:id="1810" w:author="Beath, Hamish R" w:date="2025-07-28T16:53:00Z" w16du:dateUtc="2025-07-28T15:53:00Z">
            <w:rPr>
              <w:rFonts w:ascii="Cambria Math" w:hAnsi="Cambria Math"/>
            </w:rPr>
            <m:t xml:space="preserve"> </m:t>
          </w:ins>
        </m:r>
      </m:oMath>
      <w:ins w:id="1811" w:author="Beath, Hamish R" w:date="2025-07-28T16:53:00Z" w16du:dateUtc="2025-07-28T15:53:00Z">
        <w:r w:rsidR="00A502FF">
          <w:t xml:space="preserve">is the weight of the </w:t>
        </w:r>
      </w:ins>
      <w:ins w:id="1812" w:author="Beath, Hamish R" w:date="2025-07-28T16:54:00Z" w16du:dateUtc="2025-07-28T15:54:00Z">
        <w:r w:rsidR="00A502FF">
          <w:t xml:space="preserve">assessment </w:t>
        </w:r>
      </w:ins>
      <w:ins w:id="1813" w:author="Beath, Hamish R" w:date="2025-07-28T16:57:00Z" w16du:dateUtc="2025-07-28T15:57:00Z">
        <w:r w:rsidR="00CF6907">
          <w:t>metric</w:t>
        </w:r>
      </w:ins>
      <w:ins w:id="1814" w:author="Beath, Hamish R" w:date="2025-07-28T16:53:00Z" w16du:dateUtc="2025-07-28T15:53:00Z">
        <w:r w:rsidR="00A502FF">
          <w:t xml:space="preserve"> </w:t>
        </w:r>
      </w:ins>
      <w:ins w:id="1815" w:author="Beath, Hamish R" w:date="2025-07-28T16:54:00Z" w16du:dateUtc="2025-07-28T15:54:00Z">
        <w:r w:rsidR="00A502FF">
          <w:t>for categorisation</w:t>
        </w:r>
      </w:ins>
      <w:ins w:id="1816" w:author="Beath, Hamish R" w:date="2025-07-28T16:55:00Z" w16du:dateUtc="2025-07-28T15:55:00Z">
        <w:r w:rsidR="00CF6907">
          <w:t>,</w:t>
        </w:r>
      </w:ins>
      <w:ins w:id="1817" w:author="Beath, Hamish R" w:date="2025-07-28T16:54:00Z" w16du:dateUtc="2025-07-28T15:54:00Z">
        <w:r w:rsidR="00A502FF" w:rsidRPr="00CF6907">
          <w:rPr>
            <w:i/>
            <w:rPrChange w:id="1818" w:author="Beath, Hamish R" w:date="2025-07-28T16:58:00Z" w16du:dateUtc="2025-07-28T15:58:00Z">
              <w:rPr>
                <w:iCs/>
              </w:rPr>
            </w:rPrChange>
          </w:rPr>
          <w:t xml:space="preserve"> </w:t>
        </w:r>
      </w:ins>
      <m:oMath>
        <m:r>
          <w:ins w:id="1819" w:author="Beath, Hamish R" w:date="2025-07-28T16:56:00Z" w16du:dateUtc="2025-07-28T15:56:00Z">
            <w:rPr>
              <w:rFonts w:ascii="Cambria Math" w:hAnsi="Cambria Math"/>
            </w:rPr>
            <m:t>j</m:t>
          </w:ins>
        </m:r>
      </m:oMath>
      <w:ins w:id="1820" w:author="Beath, Hamish R" w:date="2025-07-28T16:56:00Z" w16du:dateUtc="2025-07-28T15:56:00Z">
        <w:r w:rsidR="00CF6907">
          <w:t xml:space="preserve">; </w:t>
        </w:r>
      </w:ins>
      <w:ins w:id="1821" w:author="Beath, Hamish R" w:date="2025-07-28T16:57:00Z" w16du:dateUtc="2025-07-28T15:57:00Z">
        <w:r w:rsidR="00CF6907">
          <w:t xml:space="preserve"> and </w:t>
        </w:r>
      </w:ins>
      <m:oMath>
        <m:sSub>
          <m:sSubPr>
            <m:ctrlPr>
              <w:ins w:id="1822" w:author="Beath, Hamish R" w:date="2025-07-28T16:57:00Z" w16du:dateUtc="2025-07-28T15:57:00Z">
                <w:rPr>
                  <w:rFonts w:ascii="Cambria Math" w:hAnsi="Cambria Math"/>
                  <w:i/>
                </w:rPr>
              </w:ins>
            </m:ctrlPr>
          </m:sSubPr>
          <m:e>
            <m:r>
              <w:ins w:id="1823" w:author="Beath, Hamish R" w:date="2025-07-28T16:57:00Z" w16du:dateUtc="2025-07-28T15:57:00Z">
                <w:rPr>
                  <w:rFonts w:ascii="Cambria Math" w:hAnsi="Cambria Math"/>
                </w:rPr>
                <m:t>m</m:t>
              </w:ins>
            </m:r>
          </m:e>
          <m:sub>
            <m:r>
              <w:ins w:id="1824" w:author="Beath, Hamish R" w:date="2025-07-28T16:57:00Z" w16du:dateUtc="2025-07-28T15:57:00Z">
                <w:rPr>
                  <w:rFonts w:ascii="Cambria Math" w:hAnsi="Cambria Math"/>
                </w:rPr>
                <m:t>ij</m:t>
              </w:ins>
            </m:r>
          </m:sub>
        </m:sSub>
      </m:oMath>
      <w:ins w:id="1825" w:author="Beath, Hamish R" w:date="2025-07-28T16:57:00Z" w16du:dateUtc="2025-07-28T15:57:00Z">
        <w:r w:rsidR="00CF6907">
          <w:t xml:space="preserve"> is the scenario value of the </w:t>
        </w:r>
      </w:ins>
      <w:ins w:id="1826" w:author="Beath, Hamish R" w:date="2025-07-28T16:58:00Z" w16du:dateUtc="2025-07-28T15:58:00Z">
        <w:r w:rsidR="00CF6907">
          <w:t>a</w:t>
        </w:r>
      </w:ins>
      <w:ins w:id="1827" w:author="Beath, Hamish R" w:date="2025-07-28T16:59:00Z" w16du:dateUtc="2025-07-28T15:59:00Z">
        <w:r w:rsidR="00CF6907">
          <w:t xml:space="preserve">ssessment metric. </w:t>
        </w:r>
      </w:ins>
      <w:ins w:id="1828" w:author="Beath, Hamish R" w:date="2025-07-28T17:14:00Z" w16du:dateUtc="2025-07-28T16:14:00Z">
        <w:r w:rsidR="00843987">
          <w:t>This uses an</w:t>
        </w:r>
      </w:ins>
      <w:ins w:id="1829" w:author="Beath, Hamish R" w:date="2025-07-28T16:59:00Z" w16du:dateUtc="2025-07-28T15:59:00Z">
        <w:r w:rsidR="00CF6907">
          <w:t xml:space="preserve"> S-curve</w:t>
        </w:r>
      </w:ins>
      <w:ins w:id="1830" w:author="Beath, Hamish R" w:date="2025-07-28T17:14:00Z" w16du:dateUtc="2025-07-28T16:14:00Z">
        <w:r w:rsidR="00843987">
          <w:t xml:space="preserve">, with the slope defined by </w:t>
        </w:r>
      </w:ins>
      <m:oMath>
        <m:r>
          <w:ins w:id="1831" w:author="Beath, Hamish R" w:date="2025-07-28T17:14:00Z" w16du:dateUtc="2025-07-28T16:14:00Z">
            <w:rPr>
              <w:rFonts w:ascii="Cambria Math" w:hAnsi="Cambria Math"/>
            </w:rPr>
            <m:t>k</m:t>
          </w:ins>
        </m:r>
      </m:oMath>
      <w:ins w:id="1832" w:author="Beath, Hamish R" w:date="2025-07-28T17:14:00Z" w16du:dateUtc="2025-07-28T16:14:00Z">
        <w:r w:rsidR="00843987">
          <w:t xml:space="preserve">, </w:t>
        </w:r>
      </w:ins>
      <w:ins w:id="1833" w:author="Beath, Hamish R" w:date="2025-07-28T17:00:00Z" w16du:dateUtc="2025-07-28T16:00:00Z">
        <w:r w:rsidR="00CF6907">
          <w:t xml:space="preserve">greater </w:t>
        </w:r>
      </w:ins>
      <w:ins w:id="1834" w:author="Beath, Hamish R" w:date="2025-09-03T18:52:00Z" w16du:dateUtc="2025-09-03T17:52:00Z">
        <w:r w:rsidR="00750EE6">
          <w:t>down weighting</w:t>
        </w:r>
      </w:ins>
      <w:ins w:id="1835" w:author="Beath, Hamish R" w:date="2025-07-28T17:00:00Z" w16du:dateUtc="2025-07-28T16:00:00Z">
        <w:r w:rsidR="00CF6907">
          <w:t xml:space="preserve"> </w:t>
        </w:r>
      </w:ins>
      <w:ins w:id="1836" w:author="Beath, Hamish R" w:date="2025-07-28T17:15:00Z" w16du:dateUtc="2025-07-28T16:15:00Z">
        <w:r w:rsidR="00843987">
          <w:t xml:space="preserve">occurs </w:t>
        </w:r>
      </w:ins>
      <w:ins w:id="1837" w:author="Beath, Hamish R" w:date="2025-07-28T17:00:00Z" w16du:dateUtc="2025-07-28T16:00:00Z">
        <w:r w:rsidR="00CF6907">
          <w:t xml:space="preserve">closer to the category threshold, and reduced upweighting </w:t>
        </w:r>
      </w:ins>
      <w:ins w:id="1838" w:author="Beath, Hamish R" w:date="2025-07-28T17:15:00Z" w16du:dateUtc="2025-07-28T16:15:00Z">
        <w:r w:rsidR="00843987">
          <w:t>further</w:t>
        </w:r>
      </w:ins>
      <w:ins w:id="1839" w:author="Beath, Hamish R" w:date="2025-07-28T17:01:00Z" w16du:dateUtc="2025-07-28T16:01:00Z">
        <w:r w:rsidR="00CF6907">
          <w:t xml:space="preserve"> away from the median</w:t>
        </w:r>
      </w:ins>
      <w:ins w:id="1840" w:author="Beath, Hamish R" w:date="2025-07-28T17:02:00Z" w16du:dateUtc="2025-07-28T16:02:00Z">
        <w:r w:rsidR="00CF6907">
          <w:t xml:space="preserve">, </w:t>
        </w:r>
      </w:ins>
      <m:oMath>
        <m:acc>
          <m:accPr>
            <m:chr m:val="̃"/>
            <m:ctrlPr>
              <w:ins w:id="1841" w:author="Beath, Hamish R" w:date="2025-07-28T17:02:00Z" w16du:dateUtc="2025-07-28T16:02:00Z">
                <w:rPr>
                  <w:rFonts w:ascii="Cambria Math" w:hAnsi="Cambria Math"/>
                </w:rPr>
              </w:ins>
            </m:ctrlPr>
          </m:accPr>
          <m:e>
            <m:sSub>
              <m:sSubPr>
                <m:ctrlPr>
                  <w:ins w:id="1842" w:author="Beath, Hamish R" w:date="2025-07-28T17:02:00Z" w16du:dateUtc="2025-07-28T16:02:00Z">
                    <w:rPr>
                      <w:rFonts w:ascii="Cambria Math" w:hAnsi="Cambria Math"/>
                      <w:i/>
                    </w:rPr>
                  </w:ins>
                </m:ctrlPr>
              </m:sSubPr>
              <m:e>
                <m:r>
                  <w:ins w:id="1843" w:author="Beath, Hamish R" w:date="2025-07-28T17:02:00Z" w16du:dateUtc="2025-07-28T16:02:00Z">
                    <w:rPr>
                      <w:rFonts w:ascii="Cambria Math" w:hAnsi="Cambria Math"/>
                    </w:rPr>
                    <m:t>m</m:t>
                  </w:ins>
                </m:r>
                <m:ctrlPr>
                  <w:ins w:id="1844" w:author="Beath, Hamish R" w:date="2025-07-28T17:02:00Z" w16du:dateUtc="2025-07-28T16:02:00Z">
                    <w:rPr>
                      <w:rFonts w:ascii="Cambria Math" w:hAnsi="Cambria Math"/>
                    </w:rPr>
                  </w:ins>
                </m:ctrlPr>
              </m:e>
              <m:sub>
                <m:r>
                  <w:ins w:id="1845" w:author="Beath, Hamish R" w:date="2025-07-28T17:02:00Z" w16du:dateUtc="2025-07-28T16:02:00Z">
                    <w:rPr>
                      <w:rFonts w:ascii="Cambria Math" w:hAnsi="Cambria Math"/>
                    </w:rPr>
                    <m:t>j</m:t>
                  </w:ins>
                </m:r>
              </m:sub>
            </m:sSub>
          </m:e>
        </m:acc>
      </m:oMath>
      <w:ins w:id="1846" w:author="Beath, Hamish R" w:date="2025-07-28T17:01:00Z" w16du:dateUtc="2025-07-28T16:01:00Z">
        <w:r w:rsidR="00CF6907">
          <w:t xml:space="preserve">. </w:t>
        </w:r>
      </w:ins>
    </w:p>
    <w:p w14:paraId="307B4580" w14:textId="2E095F25" w:rsidR="00F85DBC" w:rsidRDefault="00C506F6" w:rsidP="00A54CFC">
      <w:pPr>
        <w:rPr>
          <w:ins w:id="1847" w:author="Beath, Hamish R" w:date="2025-07-28T17:34:00Z" w16du:dateUtc="2025-07-28T16:34:00Z"/>
        </w:rPr>
      </w:pPr>
      <w:ins w:id="1848" w:author="Beath, Hamish R" w:date="2025-07-28T17:18:00Z" w16du:dateUtc="2025-07-28T16:18:00Z">
        <w:r>
          <w:t xml:space="preserve">We apply this </w:t>
        </w:r>
      </w:ins>
      <w:ins w:id="1849" w:author="Beath, Hamish R" w:date="2025-07-28T17:28:00Z" w16du:dateUtc="2025-07-28T16:28:00Z">
        <w:r w:rsidR="00F85DBC">
          <w:t xml:space="preserve">relevance weighting approach </w:t>
        </w:r>
      </w:ins>
      <w:ins w:id="1850" w:author="Beath, Hamish R" w:date="2025-07-28T17:18:00Z" w16du:dateUtc="2025-07-28T16:18:00Z">
        <w:r>
          <w:t>to scenarios in the C1 and C2 temperature categories</w:t>
        </w:r>
      </w:ins>
      <w:ins w:id="1851" w:author="Beath, Hamish R" w:date="2025-07-28T17:28:00Z" w16du:dateUtc="2025-07-28T16:28:00Z">
        <w:r w:rsidR="00F85DBC">
          <w:t xml:space="preserve">, both of which use the same </w:t>
        </w:r>
      </w:ins>
      <w:ins w:id="1852" w:author="Beath, Hamish R" w:date="2025-07-28T17:35:00Z" w16du:dateUtc="2025-07-28T16:35:00Z">
        <w:r w:rsidR="00F85DBC">
          <w:t>temperature categorisation</w:t>
        </w:r>
      </w:ins>
      <w:ins w:id="1853" w:author="Beath, Hamish R" w:date="2025-07-28T17:29:00Z" w16du:dateUtc="2025-07-28T16:29:00Z">
        <w:r w:rsidR="00F85DBC">
          <w:t xml:space="preserve"> </w:t>
        </w:r>
      </w:ins>
      <w:ins w:id="1854" w:author="Beath, Hamish R" w:date="2025-07-28T17:35:00Z" w16du:dateUtc="2025-07-28T16:35:00Z">
        <w:r w:rsidR="00F85DBC">
          <w:t>metrics</w:t>
        </w:r>
      </w:ins>
      <w:ins w:id="1855" w:author="Beath, Hamish R" w:date="2025-07-28T17:29:00Z" w16du:dateUtc="2025-07-28T16:29:00Z">
        <w:r w:rsidR="00F85DBC">
          <w:t xml:space="preserve"> (</w:t>
        </w:r>
      </w:ins>
      <w:ins w:id="1856" w:author="Beath, Hamish R" w:date="2025-07-28T17:29:00Z">
        <w:r w:rsidR="00F85DBC" w:rsidRPr="00F85DBC">
          <w:t>P33 peak warming</w:t>
        </w:r>
      </w:ins>
      <w:ins w:id="1857" w:author="Beath, Hamish R" w:date="2025-07-28T17:29:00Z" w16du:dateUtc="2025-07-28T16:29:00Z">
        <w:r w:rsidR="00F85DBC">
          <w:t xml:space="preserve"> and m</w:t>
        </w:r>
      </w:ins>
      <w:ins w:id="1858" w:author="Beath, Hamish R" w:date="2025-07-28T17:29:00Z">
        <w:r w:rsidR="00F85DBC" w:rsidRPr="00F85DBC">
          <w:t>edian warming in 2100</w:t>
        </w:r>
      </w:ins>
      <w:ins w:id="1859" w:author="Beath, Hamish R" w:date="2025-07-28T17:29:00Z" w16du:dateUtc="2025-07-28T16:29:00Z">
        <w:r w:rsidR="00F85DBC">
          <w:t xml:space="preserve">) but </w:t>
        </w:r>
      </w:ins>
      <w:ins w:id="1860" w:author="Beath, Hamish R" w:date="2025-07-28T17:30:00Z" w16du:dateUtc="2025-07-28T16:30:00Z">
        <w:r w:rsidR="00F85DBC">
          <w:t>differ based on</w:t>
        </w:r>
      </w:ins>
      <w:ins w:id="1861" w:author="Beath, Hamish R" w:date="2025-07-28T17:31:00Z" w16du:dateUtc="2025-07-28T16:31:00Z">
        <w:r w:rsidR="00F85DBC">
          <w:t xml:space="preserve"> their level of</w:t>
        </w:r>
      </w:ins>
      <w:ins w:id="1862" w:author="Beath, Hamish R" w:date="2025-07-28T17:30:00Z" w16du:dateUtc="2025-07-28T16:30:00Z">
        <w:r w:rsidR="00F85DBC">
          <w:t xml:space="preserve"> overshoot</w:t>
        </w:r>
      </w:ins>
      <w:ins w:id="1863" w:author="Beath, Hamish R" w:date="2025-07-28T17:32:00Z" w16du:dateUtc="2025-07-28T16:32:00Z">
        <w:r w:rsidR="00F85DBC">
          <w:t xml:space="preserve"> (Supplementary Figure 1)</w:t>
        </w:r>
      </w:ins>
      <w:ins w:id="1864" w:author="Beath, Hamish R" w:date="2025-07-28T17:30:00Z" w16du:dateUtc="2025-07-28T16:30:00Z">
        <w:r w:rsidR="00F85DBC">
          <w:t>.</w:t>
        </w:r>
      </w:ins>
      <w:ins w:id="1865" w:author="Beath, Hamish R" w:date="2025-07-28T17:35:00Z" w16du:dateUtc="2025-07-28T16:35:00Z">
        <w:r w:rsidR="00F85DBC">
          <w:t xml:space="preserve"> </w:t>
        </w:r>
      </w:ins>
      <w:ins w:id="1866" w:author="Beath, Hamish R" w:date="2025-07-28T17:36:00Z" w16du:dateUtc="2025-07-28T16:36:00Z">
        <w:r w:rsidR="00F85DBC">
          <w:t>Under this example, we assume that a user wishes to main integrity of existing temperature categorisation; hence the explicit division between C1 and C2</w:t>
        </w:r>
      </w:ins>
      <w:ins w:id="1867" w:author="Beath, Hamish R" w:date="2025-07-28T17:37:00Z" w16du:dateUtc="2025-07-28T16:37:00Z">
        <w:r w:rsidR="00F85DBC">
          <w:t xml:space="preserve">. </w:t>
        </w:r>
      </w:ins>
      <w:ins w:id="1868" w:author="Beath, Hamish R" w:date="2025-07-28T17:32:00Z" w16du:dateUtc="2025-07-28T16:32:00Z">
        <w:r w:rsidR="00F85DBC">
          <w:t xml:space="preserve">When we apply a risk-averse relevance weighting, </w:t>
        </w:r>
      </w:ins>
      <w:ins w:id="1869" w:author="Beath, Hamish R" w:date="2025-07-28T17:33:00Z" w16du:dateUtc="2025-07-28T16:33:00Z">
        <w:r w:rsidR="00F85DBC">
          <w:t>as would be expected, a more stringent CO</w:t>
        </w:r>
        <w:r w:rsidR="00F85DBC">
          <w:rPr>
            <w:vertAlign w:val="subscript"/>
          </w:rPr>
          <w:t xml:space="preserve">2 </w:t>
        </w:r>
        <w:r w:rsidR="00F85DBC">
          <w:t>emissions trajectory is seen</w:t>
        </w:r>
      </w:ins>
      <w:ins w:id="1870" w:author="Beath, Hamish R" w:date="2025-07-28T18:08:00Z" w16du:dateUtc="2025-07-28T17:08:00Z">
        <w:r w:rsidR="0085122F">
          <w:t xml:space="preserve"> for both categories</w:t>
        </w:r>
      </w:ins>
      <w:ins w:id="1871" w:author="Beath, Hamish R" w:date="2025-07-28T17:33:00Z" w16du:dateUtc="2025-07-28T16:33:00Z">
        <w:r w:rsidR="00F85DBC">
          <w:t xml:space="preserve"> (Supplementary Figure 1c and f). </w:t>
        </w:r>
      </w:ins>
    </w:p>
    <w:p w14:paraId="2F7B3202" w14:textId="5CD6E36F" w:rsidR="00843987" w:rsidRDefault="0085122F" w:rsidP="00A54CFC">
      <w:pPr>
        <w:rPr>
          <w:ins w:id="1872" w:author="Beath, Hamish R" w:date="2025-07-28T17:15:00Z" w16du:dateUtc="2025-07-28T16:15:00Z"/>
        </w:rPr>
      </w:pPr>
      <w:ins w:id="1873" w:author="Beath, Hamish R" w:date="2025-07-28T18:08:00Z" w16du:dateUtc="2025-07-28T17:08:00Z">
        <w:r>
          <w:t xml:space="preserve">This </w:t>
        </w:r>
      </w:ins>
      <w:ins w:id="1874" w:author="Beath, Hamish R" w:date="2025-07-28T18:09:00Z" w16du:dateUtc="2025-07-28T17:09:00Z">
        <w:r>
          <w:t>is an illustrative example of how a continuous relevance weighting based on a user’s needs could be a</w:t>
        </w:r>
      </w:ins>
      <w:ins w:id="1875" w:author="Beath, Hamish R" w:date="2025-07-28T18:10:00Z" w16du:dateUtc="2025-07-28T17:10:00Z">
        <w:r>
          <w:t>pplied. This could be further adapted based on the context, for example placing more weight on a particular temperature</w:t>
        </w:r>
      </w:ins>
      <w:ins w:id="1876" w:author="Beath, Hamish R" w:date="2025-07-28T18:11:00Z" w16du:dateUtc="2025-07-28T17:11:00Z">
        <w:r>
          <w:t xml:space="preserve"> categorisation metric</w:t>
        </w:r>
      </w:ins>
      <w:ins w:id="1877" w:author="Beath, Hamish R" w:date="2025-07-28T18:13:00Z" w16du:dateUtc="2025-07-28T17:13:00Z">
        <w:r>
          <w:t>.</w:t>
        </w:r>
      </w:ins>
      <w:ins w:id="1878" w:author="Beath, Hamish R" w:date="2025-07-28T18:12:00Z" w16du:dateUtc="2025-07-28T17:12:00Z">
        <w:r>
          <w:t xml:space="preserve"> </w:t>
        </w:r>
      </w:ins>
    </w:p>
    <w:p w14:paraId="6C5D24CB" w14:textId="77777777" w:rsidR="00843987" w:rsidRPr="00A502FF" w:rsidRDefault="00843987" w:rsidP="00A54CFC">
      <w:pPr>
        <w:rPr>
          <w:ins w:id="1879" w:author="Beath, Hamish R" w:date="2025-07-28T16:00:00Z" w16du:dateUtc="2025-07-28T15:00:00Z"/>
          <w:i/>
          <w:iCs/>
          <w:rPrChange w:id="1880" w:author="Beath, Hamish R" w:date="2025-07-28T16:49:00Z" w16du:dateUtc="2025-07-28T15:49:00Z">
            <w:rPr>
              <w:ins w:id="1881" w:author="Beath, Hamish R" w:date="2025-07-28T16:00:00Z" w16du:dateUtc="2025-07-28T15:00:00Z"/>
            </w:rPr>
          </w:rPrChange>
        </w:rPr>
      </w:pPr>
    </w:p>
    <w:p w14:paraId="6E9752D8" w14:textId="77777777" w:rsidR="00843987" w:rsidRDefault="00A502FF">
      <w:pPr>
        <w:keepNext/>
        <w:rPr>
          <w:ins w:id="1882" w:author="Beath, Hamish R" w:date="2025-07-28T17:06:00Z" w16du:dateUtc="2025-07-28T16:06:00Z"/>
        </w:rPr>
        <w:pPrChange w:id="1883" w:author="Beath, Hamish R" w:date="2025-07-28T17:06:00Z" w16du:dateUtc="2025-07-28T16:06:00Z">
          <w:pPr/>
        </w:pPrChange>
      </w:pPr>
      <w:ins w:id="1884" w:author="Beath, Hamish R" w:date="2025-07-28T16:44:00Z" w16du:dateUtc="2025-07-28T15:44:00Z">
        <w:r>
          <w:rPr>
            <w:noProof/>
          </w:rPr>
          <w:lastRenderedPageBreak/>
          <w:drawing>
            <wp:inline distT="0" distB="0" distL="0" distR="0" wp14:anchorId="5F246935" wp14:editId="22419081">
              <wp:extent cx="5925750" cy="4588042"/>
              <wp:effectExtent l="0" t="0" r="5715" b="0"/>
              <wp:docPr id="61665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59229" name="Picture 616659229"/>
                      <pic:cNvPicPr/>
                    </pic:nvPicPr>
                    <pic:blipFill rotWithShape="1">
                      <a:blip r:embed="rId20"/>
                      <a:srcRect l="2099" r="2458"/>
                      <a:stretch>
                        <a:fillRect/>
                      </a:stretch>
                    </pic:blipFill>
                    <pic:spPr bwMode="auto">
                      <a:xfrm>
                        <a:off x="0" y="0"/>
                        <a:ext cx="5954123" cy="4610010"/>
                      </a:xfrm>
                      <a:prstGeom prst="rect">
                        <a:avLst/>
                      </a:prstGeom>
                      <a:ln>
                        <a:noFill/>
                      </a:ln>
                      <a:extLst>
                        <a:ext uri="{53640926-AAD7-44D8-BBD7-CCE9431645EC}">
                          <a14:shadowObscured xmlns:a14="http://schemas.microsoft.com/office/drawing/2010/main"/>
                        </a:ext>
                      </a:extLst>
                    </pic:spPr>
                  </pic:pic>
                </a:graphicData>
              </a:graphic>
            </wp:inline>
          </w:drawing>
        </w:r>
      </w:ins>
    </w:p>
    <w:p w14:paraId="36DAEBEC" w14:textId="7F7243DF" w:rsidR="004572EE" w:rsidRDefault="00843987" w:rsidP="0085122F">
      <w:pPr>
        <w:rPr>
          <w:ins w:id="1885" w:author="Beath, Hamish R" w:date="2025-07-31T14:51:00Z" w16du:dateUtc="2025-07-31T13:51:00Z"/>
        </w:rPr>
      </w:pPr>
      <w:ins w:id="1886" w:author="Beath, Hamish R" w:date="2025-07-28T17:07:00Z" w16du:dateUtc="2025-07-28T16:07:00Z">
        <w:r w:rsidRPr="001851EA">
          <w:rPr>
            <w:b/>
            <w:bCs/>
          </w:rPr>
          <w:t xml:space="preserve">Supplementary </w:t>
        </w:r>
        <w:r>
          <w:rPr>
            <w:b/>
            <w:bCs/>
          </w:rPr>
          <w:t xml:space="preserve">Figure </w:t>
        </w:r>
      </w:ins>
      <w:ins w:id="1887" w:author="Beath, Hamish R" w:date="2025-07-28T17:08:00Z" w16du:dateUtc="2025-07-28T16:08:00Z">
        <w:r>
          <w:rPr>
            <w:b/>
            <w:bCs/>
          </w:rPr>
          <w:t>1</w:t>
        </w:r>
      </w:ins>
      <w:ins w:id="1888" w:author="Beath, Hamish R" w:date="2025-07-28T17:07:00Z" w16du:dateUtc="2025-07-28T16:07:00Z">
        <w:r w:rsidRPr="001851EA">
          <w:rPr>
            <w:b/>
            <w:bCs/>
          </w:rPr>
          <w:t xml:space="preserve"> | </w:t>
        </w:r>
      </w:ins>
      <w:ins w:id="1889" w:author="Beath, Hamish R" w:date="2025-07-28T17:08:00Z" w16du:dateUtc="2025-07-28T16:08:00Z">
        <w:r>
          <w:rPr>
            <w:b/>
            <w:bCs/>
          </w:rPr>
          <w:t>Figures showing implementation of risk-averse relevance weighting</w:t>
        </w:r>
      </w:ins>
      <w:ins w:id="1890" w:author="Beath, Hamish R" w:date="2025-07-28T17:07:00Z" w16du:dateUtc="2025-07-28T16:07:00Z">
        <w:r w:rsidRPr="001851EA">
          <w:rPr>
            <w:b/>
            <w:bCs/>
          </w:rPr>
          <w:t>.</w:t>
        </w:r>
        <w:r w:rsidRPr="001851EA">
          <w:t xml:space="preserve"> </w:t>
        </w:r>
      </w:ins>
      <w:ins w:id="1891" w:author="Beath, Hamish R" w:date="2025-07-28T18:13:00Z" w16du:dateUtc="2025-07-28T17:13:00Z">
        <w:r w:rsidR="0085122F">
          <w:t>Panel</w:t>
        </w:r>
      </w:ins>
      <w:ins w:id="1892" w:author="Beath, Hamish R" w:date="2025-07-28T18:14:00Z" w16du:dateUtc="2025-07-28T17:14:00Z">
        <w:r w:rsidR="0085122F">
          <w:t>s</w:t>
        </w:r>
      </w:ins>
      <w:ins w:id="1893" w:author="Beath, Hamish R" w:date="2025-07-28T18:13:00Z" w16du:dateUtc="2025-07-28T17:13:00Z">
        <w:r w:rsidR="0085122F">
          <w:t xml:space="preserve"> a</w:t>
        </w:r>
      </w:ins>
      <w:ins w:id="1894" w:author="Beath, Hamish R" w:date="2025-07-28T18:14:00Z" w16du:dateUtc="2025-07-28T17:14:00Z">
        <w:r w:rsidR="0085122F">
          <w:t xml:space="preserve"> and b</w:t>
        </w:r>
      </w:ins>
      <w:ins w:id="1895" w:author="Beath, Hamish R" w:date="2025-07-28T18:13:00Z" w16du:dateUtc="2025-07-28T17:13:00Z">
        <w:r w:rsidR="0085122F">
          <w:t xml:space="preserve"> </w:t>
        </w:r>
        <w:proofErr w:type="gramStart"/>
        <w:r w:rsidR="0085122F">
          <w:t>shows</w:t>
        </w:r>
        <w:proofErr w:type="gramEnd"/>
        <w:r w:rsidR="0085122F">
          <w:t xml:space="preserve"> C1 scenarios </w:t>
        </w:r>
      </w:ins>
      <w:ins w:id="1896" w:author="Beath, Hamish R" w:date="2025-07-28T18:14:00Z" w16du:dateUtc="2025-07-28T17:14:00Z">
        <w:r w:rsidR="0085122F">
          <w:t xml:space="preserve">overall relevance weighting plotted against </w:t>
        </w:r>
      </w:ins>
      <w:ins w:id="1897" w:author="Beath, Hamish R" w:date="2025-07-28T18:15:00Z" w16du:dateUtc="2025-07-28T17:15:00Z">
        <w:r w:rsidR="0085122F">
          <w:t>peak warming and</w:t>
        </w:r>
      </w:ins>
      <w:ins w:id="1898" w:author="Beath, Hamish R" w:date="2025-07-28T18:14:00Z" w16du:dateUtc="2025-07-28T17:14:00Z">
        <w:r w:rsidR="0085122F">
          <w:t xml:space="preserve"> median peak warming </w:t>
        </w:r>
      </w:ins>
      <w:ins w:id="1899" w:author="Beath, Hamish R" w:date="2025-07-28T18:15:00Z" w16du:dateUtc="2025-07-28T17:15:00Z">
        <w:r w:rsidR="0085122F">
          <w:t>respectively. Panel c shows the weighted and unweighted CO</w:t>
        </w:r>
        <w:r w:rsidR="0085122F">
          <w:rPr>
            <w:vertAlign w:val="subscript"/>
          </w:rPr>
          <w:t xml:space="preserve">2 </w:t>
        </w:r>
        <w:r w:rsidR="0085122F">
          <w:t>emissions trajectories for C1 scenarios. Panels d, e an</w:t>
        </w:r>
      </w:ins>
      <w:ins w:id="1900" w:author="Beath, Hamish R" w:date="2025-07-28T18:16:00Z" w16du:dateUtc="2025-07-28T17:16:00Z">
        <w:r w:rsidR="0085122F">
          <w:t xml:space="preserve">d f mirror the </w:t>
        </w:r>
      </w:ins>
      <w:ins w:id="1901" w:author="Beath, Hamish R" w:date="2025-08-25T22:33:00Z" w16du:dateUtc="2025-08-25T21:33:00Z">
        <w:r w:rsidR="00C84377">
          <w:t>preceding</w:t>
        </w:r>
      </w:ins>
      <w:ins w:id="1902" w:author="Beath, Hamish R" w:date="2025-07-28T18:16:00Z" w16du:dateUtc="2025-07-28T17:16:00Z">
        <w:r w:rsidR="0085122F">
          <w:t xml:space="preserve"> panels but for the C2 scenario subset. </w:t>
        </w:r>
      </w:ins>
    </w:p>
    <w:p w14:paraId="1053CC49" w14:textId="77777777" w:rsidR="00006585" w:rsidRDefault="00006585" w:rsidP="000056C1">
      <w:pPr>
        <w:rPr>
          <w:ins w:id="1903" w:author="Beath, Hamish R" w:date="2025-09-04T11:57:00Z" w16du:dateUtc="2025-09-04T10:57:00Z"/>
        </w:rPr>
      </w:pPr>
    </w:p>
    <w:p w14:paraId="52483A07" w14:textId="241408DE" w:rsidR="00006585" w:rsidRDefault="00006585" w:rsidP="000056C1">
      <w:pPr>
        <w:rPr>
          <w:ins w:id="1904" w:author="Beath, Hamish R" w:date="2025-09-04T11:57:00Z" w16du:dateUtc="2025-09-04T10:57:00Z"/>
        </w:rPr>
      </w:pPr>
      <w:ins w:id="1905" w:author="Beath, Hamish R" w:date="2025-09-04T11:57:00Z" w16du:dateUtc="2025-09-04T10:57:00Z">
        <w:r>
          <w:rPr>
            <w:noProof/>
          </w:rPr>
          <w:lastRenderedPageBreak/>
          <w:drawing>
            <wp:inline distT="0" distB="0" distL="0" distR="0" wp14:anchorId="2FA501D8" wp14:editId="1A039779">
              <wp:extent cx="5731510" cy="5731510"/>
              <wp:effectExtent l="0" t="0" r="0" b="0"/>
              <wp:docPr id="174210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05852" name="Picture 1742105852"/>
                      <pic:cNvPicPr/>
                    </pic:nvPicPr>
                    <pic:blipFill>
                      <a:blip r:embed="rId21"/>
                      <a:stretch>
                        <a:fillRect/>
                      </a:stretch>
                    </pic:blipFill>
                    <pic:spPr>
                      <a:xfrm>
                        <a:off x="0" y="0"/>
                        <a:ext cx="5731510" cy="5731510"/>
                      </a:xfrm>
                      <a:prstGeom prst="rect">
                        <a:avLst/>
                      </a:prstGeom>
                    </pic:spPr>
                  </pic:pic>
                </a:graphicData>
              </a:graphic>
            </wp:inline>
          </w:drawing>
        </w:r>
      </w:ins>
    </w:p>
    <w:p w14:paraId="763D9A00" w14:textId="62CBE9CE" w:rsidR="00006585" w:rsidRDefault="00006585" w:rsidP="00006585">
      <w:pPr>
        <w:rPr>
          <w:ins w:id="1906" w:author="Beath, Hamish R" w:date="2025-09-04T11:57:00Z" w16du:dateUtc="2025-09-04T10:57:00Z"/>
          <w:b/>
          <w:bCs/>
        </w:rPr>
      </w:pPr>
      <w:ins w:id="1907" w:author="Beath, Hamish R" w:date="2025-09-04T11:57:00Z" w16du:dateUtc="2025-09-04T10:57:00Z">
        <w:r>
          <w:rPr>
            <w:b/>
            <w:bCs/>
          </w:rPr>
          <w:t xml:space="preserve">Supplementary Figure </w:t>
        </w:r>
      </w:ins>
      <w:ins w:id="1908" w:author="Beath, Hamish R" w:date="2025-09-04T12:02:00Z" w16du:dateUtc="2025-09-04T11:02:00Z">
        <w:r>
          <w:rPr>
            <w:b/>
            <w:bCs/>
          </w:rPr>
          <w:t>2</w:t>
        </w:r>
      </w:ins>
      <w:ins w:id="1909" w:author="Beath, Hamish R" w:date="2025-09-04T11:57:00Z" w16du:dateUtc="2025-09-04T10:57:00Z">
        <w:r>
          <w:rPr>
            <w:b/>
            <w:bCs/>
          </w:rPr>
          <w:t xml:space="preserve"> | Timeseries of variables C1 diversity reweighted</w:t>
        </w:r>
      </w:ins>
      <w:ins w:id="1910" w:author="Beath, Hamish R" w:date="2025-09-04T11:58:00Z" w16du:dateUtc="2025-09-04T10:58:00Z">
        <w:r>
          <w:rPr>
            <w:b/>
            <w:bCs/>
          </w:rPr>
          <w:t xml:space="preserve"> </w:t>
        </w:r>
        <w:r>
          <w:t xml:space="preserve">Panels a-o show each of 15 variables reported by all scenarios, comparing the median </w:t>
        </w:r>
      </w:ins>
      <w:ins w:id="1911" w:author="Beath, Hamish R" w:date="2025-09-04T11:59:00Z" w16du:dateUtc="2025-09-04T10:59:00Z">
        <w:r>
          <w:t>and interquartile range for the weighted and unweighted distributions</w:t>
        </w:r>
      </w:ins>
      <w:ins w:id="1912" w:author="Beath, Hamish R" w:date="2025-09-04T11:58:00Z" w16du:dateUtc="2025-09-04T10:58:00Z">
        <w:r>
          <w:t xml:space="preserve">. </w:t>
        </w:r>
      </w:ins>
      <w:ins w:id="1913" w:author="Beath, Hamish R" w:date="2025-09-04T11:59:00Z" w16du:dateUtc="2025-09-04T10:59:00Z">
        <w:r>
          <w:t>The black dotted lines represent un</w:t>
        </w:r>
      </w:ins>
      <w:ins w:id="1914" w:author="Beath, Hamish R" w:date="2025-09-04T11:58:00Z" w16du:dateUtc="2025-09-04T10:58:00Z">
        <w:r>
          <w:t>weighted median</w:t>
        </w:r>
      </w:ins>
      <w:ins w:id="1915" w:author="Beath, Hamish R" w:date="2025-09-04T11:59:00Z" w16du:dateUtc="2025-09-04T10:59:00Z">
        <w:r>
          <w:t>s, the blue dotted</w:t>
        </w:r>
      </w:ins>
      <w:ins w:id="1916" w:author="Beath, Hamish R" w:date="2025-09-04T11:58:00Z" w16du:dateUtc="2025-09-04T10:58:00Z">
        <w:r>
          <w:t xml:space="preserve"> lines</w:t>
        </w:r>
      </w:ins>
      <w:ins w:id="1917" w:author="Beath, Hamish R" w:date="2025-09-04T12:00:00Z" w16du:dateUtc="2025-09-04T11:00:00Z">
        <w:r>
          <w:t xml:space="preserve"> weighted medians. Grey and coloured shaded areas are the interquartile ranges for the unweighted and weighted distributions, respectively (key shown in panel e, IQR=I</w:t>
        </w:r>
      </w:ins>
      <w:ins w:id="1918" w:author="Beath, Hamish R" w:date="2025-09-04T12:01:00Z" w16du:dateUtc="2025-09-04T11:01:00Z">
        <w:r>
          <w:t>nterquartile range)</w:t>
        </w:r>
      </w:ins>
      <w:ins w:id="1919" w:author="Beath, Hamish R" w:date="2025-09-04T12:00:00Z" w16du:dateUtc="2025-09-04T11:00:00Z">
        <w:r>
          <w:t xml:space="preserve">. </w:t>
        </w:r>
      </w:ins>
      <w:ins w:id="1920" w:author="Beath, Hamish R" w:date="2025-09-04T11:58:00Z" w16du:dateUtc="2025-09-04T10:58:00Z">
        <w:r>
          <w:t xml:space="preserve"> </w:t>
        </w:r>
      </w:ins>
    </w:p>
    <w:p w14:paraId="143C99BE" w14:textId="77777777" w:rsidR="00006585" w:rsidRDefault="00006585" w:rsidP="000056C1">
      <w:pPr>
        <w:rPr>
          <w:ins w:id="1921" w:author="Beath, Hamish R" w:date="2025-09-04T11:57:00Z" w16du:dateUtc="2025-09-04T10:57:00Z"/>
        </w:rPr>
      </w:pPr>
    </w:p>
    <w:p w14:paraId="5CF53F5E" w14:textId="77777777" w:rsidR="00006585" w:rsidRDefault="00006585" w:rsidP="000056C1">
      <w:pPr>
        <w:rPr>
          <w:ins w:id="1922" w:author="Beath, Hamish R" w:date="2025-09-04T11:57:00Z" w16du:dateUtc="2025-09-04T10:57:00Z"/>
        </w:rPr>
      </w:pPr>
    </w:p>
    <w:p w14:paraId="6B117B60" w14:textId="77777777" w:rsidR="00006585" w:rsidRDefault="00006585" w:rsidP="000056C1">
      <w:pPr>
        <w:rPr>
          <w:ins w:id="1923" w:author="Beath, Hamish R" w:date="2025-09-04T11:57:00Z" w16du:dateUtc="2025-09-04T10:57:00Z"/>
        </w:rPr>
      </w:pPr>
    </w:p>
    <w:p w14:paraId="3F34E1EB" w14:textId="77777777" w:rsidR="00006585" w:rsidRDefault="00006585" w:rsidP="000056C1">
      <w:pPr>
        <w:rPr>
          <w:ins w:id="1924" w:author="Beath, Hamish R" w:date="2025-09-04T11:57:00Z" w16du:dateUtc="2025-09-04T10:57:00Z"/>
        </w:rPr>
      </w:pPr>
    </w:p>
    <w:p w14:paraId="3D0097D6" w14:textId="77777777" w:rsidR="00006585" w:rsidRDefault="00006585" w:rsidP="000056C1">
      <w:pPr>
        <w:rPr>
          <w:ins w:id="1925" w:author="Beath, Hamish R" w:date="2025-09-04T11:57:00Z" w16du:dateUtc="2025-09-04T10:57:00Z"/>
        </w:rPr>
      </w:pPr>
    </w:p>
    <w:p w14:paraId="21E3A3D7" w14:textId="77777777" w:rsidR="00006585" w:rsidRDefault="00006585" w:rsidP="000056C1">
      <w:pPr>
        <w:rPr>
          <w:ins w:id="1926" w:author="Beath, Hamish R" w:date="2025-09-04T11:57:00Z" w16du:dateUtc="2025-09-04T10:57:00Z"/>
        </w:rPr>
      </w:pPr>
    </w:p>
    <w:p w14:paraId="6DC96B3A" w14:textId="466EC99D" w:rsidR="00006585" w:rsidRDefault="00006585" w:rsidP="000056C1">
      <w:pPr>
        <w:rPr>
          <w:ins w:id="1927" w:author="Beath, Hamish R" w:date="2025-09-04T11:57:00Z" w16du:dateUtc="2025-09-04T10:57:00Z"/>
        </w:rPr>
      </w:pPr>
      <w:ins w:id="1928" w:author="Beath, Hamish R" w:date="2025-09-04T12:01:00Z" w16du:dateUtc="2025-09-04T11:01:00Z">
        <w:r>
          <w:rPr>
            <w:noProof/>
          </w:rPr>
          <w:lastRenderedPageBreak/>
          <w:drawing>
            <wp:inline distT="0" distB="0" distL="0" distR="0" wp14:anchorId="23396E7E" wp14:editId="50CB404B">
              <wp:extent cx="5731510" cy="5731510"/>
              <wp:effectExtent l="0" t="0" r="0" b="0"/>
              <wp:docPr id="122491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1444" name="Picture 122491444"/>
                      <pic:cNvPicPr/>
                    </pic:nvPicPr>
                    <pic:blipFill>
                      <a:blip r:embed="rId22"/>
                      <a:stretch>
                        <a:fillRect/>
                      </a:stretch>
                    </pic:blipFill>
                    <pic:spPr>
                      <a:xfrm>
                        <a:off x="0" y="0"/>
                        <a:ext cx="5731510" cy="5731510"/>
                      </a:xfrm>
                      <a:prstGeom prst="rect">
                        <a:avLst/>
                      </a:prstGeom>
                    </pic:spPr>
                  </pic:pic>
                </a:graphicData>
              </a:graphic>
            </wp:inline>
          </w:drawing>
        </w:r>
      </w:ins>
    </w:p>
    <w:p w14:paraId="76DD8014" w14:textId="5D4BA285" w:rsidR="00006585" w:rsidRDefault="00006585" w:rsidP="00006585">
      <w:pPr>
        <w:rPr>
          <w:ins w:id="1929" w:author="Beath, Hamish R" w:date="2025-09-04T20:28:00Z" w16du:dateUtc="2025-09-04T19:28:00Z"/>
        </w:rPr>
      </w:pPr>
      <w:ins w:id="1930" w:author="Beath, Hamish R" w:date="2025-09-04T12:01:00Z" w16du:dateUtc="2025-09-04T11:01:00Z">
        <w:r>
          <w:rPr>
            <w:b/>
            <w:bCs/>
          </w:rPr>
          <w:t xml:space="preserve">Supplementary Figure </w:t>
        </w:r>
      </w:ins>
      <w:ins w:id="1931" w:author="Beath, Hamish R" w:date="2025-09-04T12:02:00Z" w16du:dateUtc="2025-09-04T11:02:00Z">
        <w:r>
          <w:rPr>
            <w:b/>
            <w:bCs/>
          </w:rPr>
          <w:t>3</w:t>
        </w:r>
      </w:ins>
      <w:ins w:id="1932" w:author="Beath, Hamish R" w:date="2025-09-04T12:01:00Z" w16du:dateUtc="2025-09-04T11:01:00Z">
        <w:r>
          <w:rPr>
            <w:b/>
            <w:bCs/>
          </w:rPr>
          <w:t xml:space="preserve"> | Timeseries of variables C2 diversity reweighted </w:t>
        </w:r>
        <w:r>
          <w:t xml:space="preserve">Panels a-o show each of 15 variables reported by all scenarios, comparing the median and interquartile range for the weighted and unweighted distributions. The black dotted lines represent unweighted medians, the blue dotted lines weighted medians. Grey and coloured shaded areas are the interquartile ranges for the unweighted and weighted distributions, respectively (key shown in panel e, IQR=Interquartile range).  </w:t>
        </w:r>
      </w:ins>
    </w:p>
    <w:p w14:paraId="159697D2" w14:textId="77777777" w:rsidR="00E169EE" w:rsidRDefault="00E169EE" w:rsidP="00006585">
      <w:pPr>
        <w:rPr>
          <w:ins w:id="1933" w:author="Beath, Hamish R" w:date="2025-09-04T20:28:00Z" w16du:dateUtc="2025-09-04T19:28:00Z"/>
        </w:rPr>
      </w:pPr>
    </w:p>
    <w:p w14:paraId="51EAC367" w14:textId="4A8ADF2B" w:rsidR="00E169EE" w:rsidRDefault="00E169EE" w:rsidP="00006585">
      <w:pPr>
        <w:rPr>
          <w:ins w:id="1934" w:author="Beath, Hamish R" w:date="2025-09-04T20:33:00Z" w16du:dateUtc="2025-09-04T19:33:00Z"/>
        </w:rPr>
      </w:pPr>
      <w:ins w:id="1935" w:author="Beath, Hamish R" w:date="2025-09-04T20:28:00Z" w16du:dateUtc="2025-09-04T19:28:00Z">
        <w:r w:rsidRPr="00E169EE">
          <w:rPr>
            <w:b/>
            <w:bCs/>
            <w:rPrChange w:id="1936" w:author="Beath, Hamish R" w:date="2025-09-04T20:29:00Z" w16du:dateUtc="2025-09-04T19:29:00Z">
              <w:rPr/>
            </w:rPrChange>
          </w:rPr>
          <w:t>Supplementary Results 2</w:t>
        </w:r>
        <w:r>
          <w:t xml:space="preserve"> | Sensitivity of climate action benchmarks to diff</w:t>
        </w:r>
      </w:ins>
      <w:ins w:id="1937" w:author="Beath, Hamish R" w:date="2025-09-04T20:29:00Z" w16du:dateUtc="2025-09-04T19:29:00Z">
        <w:r>
          <w:t>erent variable weights and sigma values</w:t>
        </w:r>
      </w:ins>
      <w:ins w:id="1938" w:author="Beath, Hamish R" w:date="2025-09-04T20:33:00Z" w16du:dateUtc="2025-09-04T19:33:00Z">
        <w:r>
          <w:t xml:space="preserve"> </w:t>
        </w:r>
      </w:ins>
    </w:p>
    <w:p w14:paraId="0FD25F7F" w14:textId="101B269D" w:rsidR="00AE1703" w:rsidRDefault="00E169EE" w:rsidP="00006585">
      <w:pPr>
        <w:rPr>
          <w:ins w:id="1939" w:author="Beath, Hamish R" w:date="2025-09-05T10:13:00Z" w16du:dateUtc="2025-09-05T09:13:00Z"/>
        </w:rPr>
      </w:pPr>
      <w:ins w:id="1940" w:author="Beath, Hamish R" w:date="2025-09-04T20:33:00Z" w16du:dateUtc="2025-09-04T19:33:00Z">
        <w:r>
          <w:t>Here we explore a range of different variable weighting schemes</w:t>
        </w:r>
      </w:ins>
      <w:ins w:id="1941" w:author="Beath, Hamish R" w:date="2025-09-05T10:10:00Z" w16du:dateUtc="2025-09-05T09:10:00Z">
        <w:r w:rsidR="00AE1703">
          <w:t xml:space="preserve"> combined with different sigma values. This sensitivity analysis is not intended to be comprehensive; but demonstrates how adjusting certain weighting parameters alters the outcomes. Further we can identify changes in ensemble medians that </w:t>
        </w:r>
      </w:ins>
      <w:ins w:id="1942" w:author="Beath, Hamish R" w:date="2025-09-05T10:11:00Z" w16du:dateUtc="2025-09-05T09:11:00Z">
        <w:r w:rsidR="00AE1703">
          <w:t xml:space="preserve">maintain the directionality regardless of inputs used. </w:t>
        </w:r>
      </w:ins>
    </w:p>
    <w:p w14:paraId="0F34D8A8" w14:textId="11212EDF" w:rsidR="00AE1703" w:rsidRDefault="00AE1703" w:rsidP="00006585">
      <w:pPr>
        <w:rPr>
          <w:ins w:id="1943" w:author="Beath, Hamish R" w:date="2025-09-05T10:05:00Z" w16du:dateUtc="2025-09-05T09:05:00Z"/>
        </w:rPr>
      </w:pPr>
      <w:ins w:id="1944" w:author="Beath, Hamish R" w:date="2025-09-05T10:13:00Z" w16du:dateUtc="2025-09-05T09:13:00Z">
        <w:r>
          <w:t>We explore the following weighting of variables used</w:t>
        </w:r>
      </w:ins>
      <w:ins w:id="1945" w:author="Beath, Hamish R" w:date="2025-09-05T10:34:00Z" w16du:dateUtc="2025-09-05T09:34:00Z">
        <w:r w:rsidR="00A27931">
          <w:t>:</w:t>
        </w:r>
      </w:ins>
    </w:p>
    <w:p w14:paraId="70CB4D82" w14:textId="5CFED5D8" w:rsidR="00E169EE" w:rsidRDefault="00AE1703" w:rsidP="00AE1703">
      <w:pPr>
        <w:pStyle w:val="ListParagraph"/>
        <w:numPr>
          <w:ilvl w:val="0"/>
          <w:numId w:val="9"/>
        </w:numPr>
        <w:rPr>
          <w:ins w:id="1946" w:author="Beath, Hamish R" w:date="2025-09-05T10:06:00Z" w16du:dateUtc="2025-09-05T09:06:00Z"/>
        </w:rPr>
      </w:pPr>
      <w:ins w:id="1947" w:author="Beath, Hamish R" w:date="2025-09-05T10:07:00Z" w16du:dateUtc="2025-09-05T09:07:00Z">
        <w:r>
          <w:lastRenderedPageBreak/>
          <w:t>‘</w:t>
        </w:r>
      </w:ins>
      <w:ins w:id="1948" w:author="Beath, Hamish R" w:date="2025-09-05T10:05:00Z" w16du:dateUtc="2025-09-05T09:05:00Z">
        <w:r>
          <w:t>Expert</w:t>
        </w:r>
      </w:ins>
      <w:ins w:id="1949" w:author="Beath, Hamish R" w:date="2025-09-05T10:07:00Z" w16du:dateUtc="2025-09-05T09:07:00Z">
        <w:r>
          <w:t>’</w:t>
        </w:r>
      </w:ins>
      <w:ins w:id="1950" w:author="Beath, Hamish R" w:date="2025-09-05T10:05:00Z" w16du:dateUtc="2025-09-05T09:05:00Z">
        <w:r>
          <w:t>: variable weights based on expert judgment across 1</w:t>
        </w:r>
      </w:ins>
      <w:ins w:id="1951" w:author="Beath, Hamish R" w:date="2025-09-05T10:06:00Z" w16du:dateUtc="2025-09-05T09:06:00Z">
        <w:r>
          <w:t>5 core variables reported by all scenarios. Variable weighted reported in Table 1.</w:t>
        </w:r>
      </w:ins>
    </w:p>
    <w:p w14:paraId="6F43A4E6" w14:textId="6F3A2AA0" w:rsidR="00AE1703" w:rsidRDefault="00AE1703" w:rsidP="00AE1703">
      <w:pPr>
        <w:pStyle w:val="ListParagraph"/>
        <w:numPr>
          <w:ilvl w:val="0"/>
          <w:numId w:val="9"/>
        </w:numPr>
        <w:rPr>
          <w:ins w:id="1952" w:author="Beath, Hamish R" w:date="2025-09-05T10:31:00Z" w16du:dateUtc="2025-09-05T09:31:00Z"/>
        </w:rPr>
      </w:pPr>
      <w:ins w:id="1953" w:author="Beath, Hamish R" w:date="2025-09-05T10:07:00Z" w16du:dateUtc="2025-09-05T09:07:00Z">
        <w:r>
          <w:t>‘</w:t>
        </w:r>
      </w:ins>
      <w:ins w:id="1954" w:author="Beath, Hamish R" w:date="2025-09-05T10:06:00Z" w16du:dateUtc="2025-09-05T09:06:00Z">
        <w:r>
          <w:t>Correl</w:t>
        </w:r>
      </w:ins>
      <w:ins w:id="1955" w:author="Beath, Hamish R" w:date="2025-09-05T10:07:00Z" w16du:dateUtc="2025-09-05T09:07:00Z">
        <w:r>
          <w:t>’</w:t>
        </w:r>
      </w:ins>
      <w:ins w:id="1956" w:author="Beath, Hamish R" w:date="2025-09-05T10:31:00Z" w16du:dateUtc="2025-09-05T09:31:00Z">
        <w:r>
          <w:t>: correlation adjusted weights, with only 8 variables used</w:t>
        </w:r>
        <w:r w:rsidR="00A27931">
          <w:t xml:space="preserve"> (See Supplementary Methods </w:t>
        </w:r>
      </w:ins>
      <w:ins w:id="1957" w:author="Beath, Hamish R" w:date="2025-09-06T18:42:00Z" w16du:dateUtc="2025-09-06T17:42:00Z">
        <w:r w:rsidR="009F6FE5">
          <w:t>1</w:t>
        </w:r>
      </w:ins>
      <w:ins w:id="1958" w:author="Beath, Hamish R" w:date="2025-09-05T10:31:00Z" w16du:dateUtc="2025-09-05T09:31:00Z">
        <w:r w:rsidR="00A27931">
          <w:t xml:space="preserve"> and Table 1)</w:t>
        </w:r>
      </w:ins>
    </w:p>
    <w:p w14:paraId="7A70B11E" w14:textId="0BFA611F" w:rsidR="00A27931" w:rsidRDefault="00A27931" w:rsidP="00AE1703">
      <w:pPr>
        <w:pStyle w:val="ListParagraph"/>
        <w:numPr>
          <w:ilvl w:val="0"/>
          <w:numId w:val="9"/>
        </w:numPr>
        <w:rPr>
          <w:ins w:id="1959" w:author="Beath, Hamish R" w:date="2025-09-05T10:33:00Z" w16du:dateUtc="2025-09-05T09:33:00Z"/>
        </w:rPr>
      </w:pPr>
      <w:ins w:id="1960" w:author="Beath, Hamish R" w:date="2025-09-05T10:32:00Z" w16du:dateUtc="2025-09-05T09:32:00Z">
        <w:r>
          <w:t>‘</w:t>
        </w:r>
      </w:ins>
      <w:proofErr w:type="spellStart"/>
      <w:ins w:id="1961" w:author="Beath, Hamish R" w:date="2025-09-05T10:31:00Z" w16du:dateUtc="2025-09-05T09:31:00Z">
        <w:r>
          <w:t>Energy_only</w:t>
        </w:r>
      </w:ins>
      <w:proofErr w:type="spellEnd"/>
      <w:ins w:id="1962" w:author="Beath, Hamish R" w:date="2025-09-05T10:32:00Z" w16du:dateUtc="2025-09-05T09:32:00Z">
        <w:r>
          <w:t>’: inclusion of only the energy category variables under ou</w:t>
        </w:r>
      </w:ins>
      <w:ins w:id="1963" w:author="Beath, Hamish R" w:date="2025-09-05T10:33:00Z" w16du:dateUtc="2025-09-05T09:33:00Z">
        <w:r>
          <w:t>r</w:t>
        </w:r>
      </w:ins>
      <w:ins w:id="1964" w:author="Beath, Hamish R" w:date="2025-09-05T10:32:00Z" w16du:dateUtc="2025-09-05T09:32:00Z">
        <w:r>
          <w:t xml:space="preserve"> expert weight scheme</w:t>
        </w:r>
      </w:ins>
      <w:ins w:id="1965" w:author="Beath, Hamish R" w:date="2025-09-05T10:33:00Z" w16du:dateUtc="2025-09-05T09:33:00Z">
        <w:r>
          <w:t xml:space="preserve">, so the energy group weight becomes 1. </w:t>
        </w:r>
      </w:ins>
    </w:p>
    <w:p w14:paraId="43A706D1" w14:textId="10E607BF" w:rsidR="00A27931" w:rsidRDefault="00A27931" w:rsidP="00AE1703">
      <w:pPr>
        <w:pStyle w:val="ListParagraph"/>
        <w:numPr>
          <w:ilvl w:val="0"/>
          <w:numId w:val="9"/>
        </w:numPr>
        <w:rPr>
          <w:ins w:id="1966" w:author="Beath, Hamish R" w:date="2025-09-05T10:34:00Z" w16du:dateUtc="2025-09-05T09:34:00Z"/>
        </w:rPr>
      </w:pPr>
      <w:ins w:id="1967" w:author="Beath, Hamish R" w:date="2025-09-05T10:33:00Z" w16du:dateUtc="2025-09-05T09:33:00Z">
        <w:r>
          <w:t>‘</w:t>
        </w:r>
        <w:proofErr w:type="spellStart"/>
        <w:r>
          <w:t>Emissions_only</w:t>
        </w:r>
        <w:proofErr w:type="spellEnd"/>
        <w:r>
          <w:t>’ inclusion of only the emissions category variables unde</w:t>
        </w:r>
      </w:ins>
      <w:ins w:id="1968" w:author="Beath, Hamish R" w:date="2025-09-05T10:34:00Z" w16du:dateUtc="2025-09-05T09:34:00Z">
        <w:r>
          <w:t xml:space="preserve">r our expert weight scheme, so the emissions group weight becomes 1. </w:t>
        </w:r>
      </w:ins>
    </w:p>
    <w:p w14:paraId="1246B84D" w14:textId="364D2845" w:rsidR="00A27931" w:rsidRDefault="00A27931" w:rsidP="00A27931">
      <w:pPr>
        <w:rPr>
          <w:ins w:id="1969" w:author="Beath, Hamish R" w:date="2025-09-05T10:39:00Z" w16du:dateUtc="2025-09-05T09:39:00Z"/>
        </w:rPr>
      </w:pPr>
      <w:ins w:id="1970" w:author="Beath, Hamish R" w:date="2025-09-05T10:34:00Z" w16du:dateUtc="2025-09-05T09:34:00Z">
        <w:r>
          <w:t xml:space="preserve">For each of these sets of variable weights, we test 5 sets of sigma values between </w:t>
        </w:r>
      </w:ins>
      <w:ins w:id="1971" w:author="Beath, Hamish R" w:date="2025-09-05T10:35:00Z" w16du:dateUtc="2025-09-05T09:35:00Z">
        <w:r>
          <w:t xml:space="preserve">a fraction of the minimum </w:t>
        </w:r>
      </w:ins>
      <w:ins w:id="1972" w:author="Beath, Hamish R" w:date="2025-09-05T10:36:00Z" w16du:dateUtc="2025-09-05T09:36:00Z">
        <w:r>
          <w:t xml:space="preserve">of </w:t>
        </w:r>
      </w:ins>
      <w:ins w:id="1973" w:author="Beath, Hamish R" w:date="2025-09-05T10:37:00Z" w16du:dateUtc="2025-09-05T09:37:00Z">
        <w:r>
          <w:t xml:space="preserve">model differences of the same RCP-SSP combination to </w:t>
        </w:r>
      </w:ins>
      <w:ins w:id="1974" w:author="Beath, Hamish R" w:date="2025-09-05T10:38:00Z" w16du:dateUtc="2025-09-05T09:38:00Z">
        <w:r>
          <w:t>the maximum (see Supplementary Results 3)</w:t>
        </w:r>
      </w:ins>
      <w:ins w:id="1975" w:author="Beath, Hamish R" w:date="2025-09-05T10:39:00Z" w16du:dateUtc="2025-09-05T09:39:00Z">
        <w:r>
          <w:t xml:space="preserve">. </w:t>
        </w:r>
      </w:ins>
    </w:p>
    <w:p w14:paraId="6442769F" w14:textId="6D75C828" w:rsidR="00A27931" w:rsidRDefault="00782652" w:rsidP="00A27931">
      <w:pPr>
        <w:rPr>
          <w:ins w:id="1976" w:author="Beath, Hamish R" w:date="2025-09-05T11:23:00Z" w16du:dateUtc="2025-09-05T10:23:00Z"/>
        </w:rPr>
      </w:pPr>
      <w:ins w:id="1977" w:author="Beath, Hamish R" w:date="2025-09-05T10:50:00Z" w16du:dateUtc="2025-09-05T09:50:00Z">
        <w:r w:rsidRPr="001F002E">
          <w:t xml:space="preserve">Firstly, </w:t>
        </w:r>
      </w:ins>
      <w:ins w:id="1978" w:author="Beath, Hamish R" w:date="2025-09-05T10:51:00Z" w16du:dateUtc="2025-09-05T09:51:00Z">
        <w:r w:rsidRPr="001F002E">
          <w:t>there</w:t>
        </w:r>
      </w:ins>
      <w:ins w:id="1979" w:author="Beath, Hamish R" w:date="2025-09-05T10:50:00Z" w16du:dateUtc="2025-09-05T09:50:00Z">
        <w:r w:rsidRPr="001F002E">
          <w:t xml:space="preserve"> ensemble changes that are directionally maintained</w:t>
        </w:r>
      </w:ins>
      <w:ins w:id="1980" w:author="Beath, Hamish R" w:date="2025-09-05T10:51:00Z" w16du:dateUtc="2025-09-05T09:51:00Z">
        <w:r w:rsidRPr="001F002E">
          <w:t xml:space="preserve"> regardless of the weighting inputs, and those that are not</w:t>
        </w:r>
      </w:ins>
      <w:ins w:id="1981" w:author="Beath, Hamish R" w:date="2025-09-05T10:54:00Z" w16du:dateUtc="2025-09-05T09:54:00Z">
        <w:r w:rsidR="005679D3" w:rsidRPr="001F002E">
          <w:t xml:space="preserve"> (Supplementary Fig</w:t>
        </w:r>
      </w:ins>
      <w:ins w:id="1982" w:author="Beath, Hamish R" w:date="2025-09-05T10:58:00Z" w16du:dateUtc="2025-09-05T09:58:00Z">
        <w:r w:rsidR="005679D3" w:rsidRPr="001F002E">
          <w:rPr>
            <w:rPrChange w:id="1983" w:author="Beath, Hamish R" w:date="2025-09-05T11:21:00Z" w16du:dateUtc="2025-09-05T10:21:00Z">
              <w:rPr>
                <w:highlight w:val="yellow"/>
              </w:rPr>
            </w:rPrChange>
          </w:rPr>
          <w:t>.</w:t>
        </w:r>
      </w:ins>
      <w:ins w:id="1984" w:author="Beath, Hamish R" w:date="2025-09-05T10:54:00Z" w16du:dateUtc="2025-09-05T09:54:00Z">
        <w:r w:rsidR="005679D3" w:rsidRPr="001F002E">
          <w:t xml:space="preserve"> </w:t>
        </w:r>
      </w:ins>
      <w:ins w:id="1985" w:author="Beath, Hamish R" w:date="2025-09-05T10:58:00Z" w16du:dateUtc="2025-09-05T09:58:00Z">
        <w:r w:rsidR="005679D3" w:rsidRPr="001F002E">
          <w:rPr>
            <w:rPrChange w:id="1986" w:author="Beath, Hamish R" w:date="2025-09-05T11:21:00Z" w16du:dateUtc="2025-09-05T10:21:00Z">
              <w:rPr>
                <w:highlight w:val="yellow"/>
              </w:rPr>
            </w:rPrChange>
          </w:rPr>
          <w:t>4</w:t>
        </w:r>
      </w:ins>
      <w:ins w:id="1987" w:author="Beath, Hamish R" w:date="2025-09-05T10:54:00Z" w16du:dateUtc="2025-09-05T09:54:00Z">
        <w:r w:rsidR="005679D3" w:rsidRPr="001F002E">
          <w:t>)</w:t>
        </w:r>
      </w:ins>
      <w:ins w:id="1988" w:author="Beath, Hamish R" w:date="2025-09-05T10:51:00Z" w16du:dateUtc="2025-09-05T09:51:00Z">
        <w:r w:rsidRPr="001F002E">
          <w:t xml:space="preserve">. </w:t>
        </w:r>
      </w:ins>
      <w:ins w:id="1989" w:author="Beath, Hamish R" w:date="2025-09-05T10:53:00Z" w16du:dateUtc="2025-09-05T09:53:00Z">
        <w:r w:rsidR="005679D3" w:rsidRPr="001F002E">
          <w:t>These include</w:t>
        </w:r>
      </w:ins>
      <w:ins w:id="1990" w:author="Beath, Hamish R" w:date="2025-09-05T10:51:00Z" w16du:dateUtc="2025-09-05T09:51:00Z">
        <w:r w:rsidRPr="001F002E">
          <w:t xml:space="preserve">, </w:t>
        </w:r>
      </w:ins>
      <w:ins w:id="1991" w:author="Beath, Hamish R" w:date="2025-09-05T10:54:00Z" w16du:dateUtc="2025-09-05T09:54:00Z">
        <w:r w:rsidR="005679D3" w:rsidRPr="001F002E">
          <w:t xml:space="preserve">earlier median </w:t>
        </w:r>
      </w:ins>
      <w:ins w:id="1992" w:author="Beath, Hamish R" w:date="2025-09-05T10:51:00Z" w16du:dateUtc="2025-09-05T09:51:00Z">
        <w:r w:rsidRPr="001F002E">
          <w:t>net-zero GHGs</w:t>
        </w:r>
      </w:ins>
      <w:ins w:id="1993" w:author="Beath, Hamish R" w:date="2025-09-05T10:52:00Z" w16du:dateUtc="2025-09-05T09:52:00Z">
        <w:r w:rsidRPr="001F002E">
          <w:t xml:space="preserve"> for C1, increased cumulative CCS</w:t>
        </w:r>
      </w:ins>
      <w:ins w:id="1994" w:author="Beath, Hamish R" w:date="2025-09-05T10:53:00Z" w16du:dateUtc="2025-09-05T09:53:00Z">
        <w:r w:rsidR="005679D3" w:rsidRPr="001F002E">
          <w:t xml:space="preserve"> for C2, reduced cumulative gas</w:t>
        </w:r>
      </w:ins>
      <w:ins w:id="1995" w:author="Beath, Hamish R" w:date="2025-09-05T10:50:00Z" w16du:dateUtc="2025-09-05T09:50:00Z">
        <w:r w:rsidRPr="001F002E">
          <w:t xml:space="preserve"> </w:t>
        </w:r>
      </w:ins>
      <w:ins w:id="1996" w:author="Beath, Hamish R" w:date="2025-09-05T10:55:00Z" w16du:dateUtc="2025-09-05T09:55:00Z">
        <w:r w:rsidR="005679D3" w:rsidRPr="001F002E">
          <w:t xml:space="preserve">for C2, </w:t>
        </w:r>
      </w:ins>
      <w:ins w:id="1997" w:author="Beath, Hamish R" w:date="2025-09-05T10:56:00Z" w16du:dateUtc="2025-09-05T09:56:00Z">
        <w:r w:rsidR="005679D3" w:rsidRPr="001F002E">
          <w:t xml:space="preserve">or increased cumulative coal use for C1 and C2. </w:t>
        </w:r>
      </w:ins>
      <w:ins w:id="1998" w:author="Beath, Hamish R" w:date="2025-09-05T10:57:00Z" w16du:dateUtc="2025-09-05T09:57:00Z">
        <w:r w:rsidR="005679D3" w:rsidRPr="001F002E">
          <w:t xml:space="preserve">The median net zero CO2 year for C1 and C2 are earlier across all tested inputs, but for most the movement is </w:t>
        </w:r>
      </w:ins>
      <w:ins w:id="1999" w:author="Beath, Hamish R" w:date="2025-09-05T11:01:00Z" w16du:dateUtc="2025-09-05T10:01:00Z">
        <w:r w:rsidR="005679D3" w:rsidRPr="001F002E">
          <w:t>minor</w:t>
        </w:r>
      </w:ins>
      <w:ins w:id="2000" w:author="Beath, Hamish R" w:date="2025-09-05T10:58:00Z" w16du:dateUtc="2025-09-05T09:58:00Z">
        <w:r w:rsidR="005679D3" w:rsidRPr="001F002E">
          <w:t xml:space="preserve"> (Supplementary Fig</w:t>
        </w:r>
        <w:r w:rsidR="005679D3" w:rsidRPr="001F002E">
          <w:rPr>
            <w:rPrChange w:id="2001" w:author="Beath, Hamish R" w:date="2025-09-05T11:21:00Z" w16du:dateUtc="2025-09-05T10:21:00Z">
              <w:rPr>
                <w:highlight w:val="yellow"/>
              </w:rPr>
            </w:rPrChange>
          </w:rPr>
          <w:t>.</w:t>
        </w:r>
        <w:r w:rsidR="005679D3" w:rsidRPr="001F002E">
          <w:t xml:space="preserve"> </w:t>
        </w:r>
        <w:r w:rsidR="005679D3" w:rsidRPr="001F002E">
          <w:rPr>
            <w:rPrChange w:id="2002" w:author="Beath, Hamish R" w:date="2025-09-05T11:21:00Z" w16du:dateUtc="2025-09-05T10:21:00Z">
              <w:rPr>
                <w:highlight w:val="yellow"/>
              </w:rPr>
            </w:rPrChange>
          </w:rPr>
          <w:t>4</w:t>
        </w:r>
        <w:r w:rsidR="005679D3" w:rsidRPr="001F002E">
          <w:t>a and c)</w:t>
        </w:r>
      </w:ins>
      <w:ins w:id="2003" w:author="Beath, Hamish R" w:date="2025-09-05T11:01:00Z" w16du:dateUtc="2025-09-05T10:01:00Z">
        <w:r w:rsidR="005679D3">
          <w:t xml:space="preserve"> Adjustments </w:t>
        </w:r>
      </w:ins>
      <w:ins w:id="2004" w:author="Beath, Hamish R" w:date="2025-09-05T11:19:00Z" w16du:dateUtc="2025-09-05T10:19:00Z">
        <w:r w:rsidR="001F002E">
          <w:t>to</w:t>
        </w:r>
      </w:ins>
      <w:ins w:id="2005" w:author="Beath, Hamish R" w:date="2025-09-05T11:01:00Z" w16du:dateUtc="2025-09-05T10:01:00Z">
        <w:r w:rsidR="005679D3">
          <w:t xml:space="preserve"> variable weights and sigma values </w:t>
        </w:r>
      </w:ins>
      <w:ins w:id="2006" w:author="Beath, Hamish R" w:date="2025-09-05T11:19:00Z" w16du:dateUtc="2025-09-05T10:19:00Z">
        <w:r w:rsidR="001F002E">
          <w:t>naturally</w:t>
        </w:r>
      </w:ins>
      <w:ins w:id="2007" w:author="Beath, Hamish R" w:date="2025-09-05T11:02:00Z" w16du:dateUtc="2025-09-05T10:02:00Z">
        <w:r w:rsidR="005679D3">
          <w:t xml:space="preserve"> changes the emphasis of what defines diversity in the database</w:t>
        </w:r>
      </w:ins>
      <w:ins w:id="2008" w:author="Beath, Hamish R" w:date="2025-09-05T11:21:00Z" w16du:dateUtc="2025-09-05T10:21:00Z">
        <w:r w:rsidR="001F002E">
          <w:t>.</w:t>
        </w:r>
      </w:ins>
      <w:ins w:id="2009" w:author="Beath, Hamish R" w:date="2025-09-05T11:02:00Z" w16du:dateUtc="2025-09-05T10:02:00Z">
        <w:r w:rsidR="005679D3">
          <w:t xml:space="preserve"> observing changes that</w:t>
        </w:r>
      </w:ins>
      <w:ins w:id="2010" w:author="Beath, Hamish R" w:date="2025-09-05T11:19:00Z" w16du:dateUtc="2025-09-05T10:19:00Z">
        <w:r w:rsidR="001F002E">
          <w:t xml:space="preserve"> remain</w:t>
        </w:r>
      </w:ins>
      <w:ins w:id="2011" w:author="Beath, Hamish R" w:date="2025-09-05T11:20:00Z" w16du:dateUtc="2025-09-05T10:20:00Z">
        <w:r w:rsidR="001F002E">
          <w:t xml:space="preserve"> across a range of inputs </w:t>
        </w:r>
      </w:ins>
      <w:ins w:id="2012" w:author="Beath, Hamish R" w:date="2025-09-05T11:21:00Z" w16du:dateUtc="2025-09-05T10:21:00Z">
        <w:r w:rsidR="001F002E">
          <w:t xml:space="preserve">highlights </w:t>
        </w:r>
      </w:ins>
      <w:ins w:id="2013" w:author="Beath, Hamish R" w:date="2025-09-05T11:22:00Z" w16du:dateUtc="2025-09-05T10:22:00Z">
        <w:r w:rsidR="001F002E">
          <w:t xml:space="preserve">signals that are robust across variables, while others are sensitive to </w:t>
        </w:r>
      </w:ins>
      <w:ins w:id="2014" w:author="Beath, Hamish R" w:date="2025-09-05T11:23:00Z" w16du:dateUtc="2025-09-05T10:23:00Z">
        <w:r w:rsidR="001F002E">
          <w:t xml:space="preserve">methodological choices and would vary depending on the question being asked. </w:t>
        </w:r>
      </w:ins>
    </w:p>
    <w:p w14:paraId="62BEF16F" w14:textId="6A49E9CF" w:rsidR="00A27931" w:rsidRDefault="00AD0108" w:rsidP="00A27931">
      <w:pPr>
        <w:rPr>
          <w:ins w:id="2015" w:author="Beath, Hamish R" w:date="2025-09-05T13:02:00Z" w16du:dateUtc="2025-09-05T12:02:00Z"/>
        </w:rPr>
      </w:pPr>
      <w:ins w:id="2016" w:author="Beath, Hamish R" w:date="2025-09-05T12:57:00Z" w16du:dateUtc="2025-09-05T11:57:00Z">
        <w:r>
          <w:t>W</w:t>
        </w:r>
      </w:ins>
      <w:ins w:id="2017" w:author="Beath, Hamish R" w:date="2025-09-05T11:23:00Z" w16du:dateUtc="2025-09-05T10:23:00Z">
        <w:r w:rsidR="001F002E">
          <w:t xml:space="preserve">e can see in the data patterns relating to </w:t>
        </w:r>
      </w:ins>
      <w:ins w:id="2018" w:author="Beath, Hamish R" w:date="2025-09-05T12:59:00Z" w16du:dateUtc="2025-09-05T11:59:00Z">
        <w:r>
          <w:t xml:space="preserve">choice of </w:t>
        </w:r>
      </w:ins>
      <w:ins w:id="2019" w:author="Beath, Hamish R" w:date="2025-09-05T11:23:00Z" w16du:dateUtc="2025-09-05T10:23:00Z">
        <w:r w:rsidR="001F002E">
          <w:t>sigma values</w:t>
        </w:r>
      </w:ins>
      <w:ins w:id="2020" w:author="Beath, Hamish R" w:date="2025-09-05T11:47:00Z" w16du:dateUtc="2025-09-05T10:47:00Z">
        <w:r w:rsidR="00D714DF">
          <w:t>, for example</w:t>
        </w:r>
      </w:ins>
      <w:ins w:id="2021" w:author="Beath, Hamish R" w:date="2025-09-05T11:23:00Z" w16du:dateUtc="2025-09-05T10:23:00Z">
        <w:r w:rsidR="001F002E">
          <w:t xml:space="preserve"> </w:t>
        </w:r>
      </w:ins>
      <w:ins w:id="2022" w:author="Beath, Hamish R" w:date="2025-09-05T11:24:00Z" w16du:dateUtc="2025-09-05T10:24:00Z">
        <w:r w:rsidR="001F002E">
          <w:t>some quantities exhibiting bigger changes at the high or low ends of our sigma choices</w:t>
        </w:r>
      </w:ins>
      <w:ins w:id="2023" w:author="Beath, Hamish R" w:date="2025-09-05T11:47:00Z" w16du:dateUtc="2025-09-05T10:47:00Z">
        <w:r w:rsidR="00D714DF">
          <w:t xml:space="preserve">. This </w:t>
        </w:r>
      </w:ins>
      <w:ins w:id="2024" w:author="Beath, Hamish R" w:date="2025-09-05T12:59:00Z" w16du:dateUtc="2025-09-05T11:59:00Z">
        <w:r>
          <w:t xml:space="preserve">is </w:t>
        </w:r>
      </w:ins>
      <w:ins w:id="2025" w:author="Beath, Hamish R" w:date="2025-09-05T12:55:00Z" w16du:dateUtc="2025-09-05T11:55:00Z">
        <w:r>
          <w:t>clear</w:t>
        </w:r>
      </w:ins>
      <w:ins w:id="2026" w:author="Beath, Hamish R" w:date="2025-09-05T11:48:00Z" w16du:dateUtc="2025-09-05T10:48:00Z">
        <w:r w:rsidR="00D714DF">
          <w:t xml:space="preserve"> for CCS for example</w:t>
        </w:r>
      </w:ins>
      <w:ins w:id="2027" w:author="Beath, Hamish R" w:date="2025-09-05T11:49:00Z" w16du:dateUtc="2025-09-05T10:49:00Z">
        <w:r w:rsidR="00D714DF">
          <w:t xml:space="preserve">, </w:t>
        </w:r>
      </w:ins>
      <w:ins w:id="2028" w:author="Beath, Hamish R" w:date="2025-09-05T13:00:00Z" w16du:dateUtc="2025-09-05T12:00:00Z">
        <w:r>
          <w:t xml:space="preserve">which has a greater upward shift at higher sigma values </w:t>
        </w:r>
      </w:ins>
      <w:ins w:id="2029" w:author="Beath, Hamish R" w:date="2025-09-05T11:49:00Z" w16du:dateUtc="2025-09-05T10:49:00Z">
        <w:r w:rsidR="00D714DF">
          <w:t>across ou</w:t>
        </w:r>
      </w:ins>
      <w:ins w:id="2030" w:author="Beath, Hamish R" w:date="2025-09-05T12:55:00Z" w16du:dateUtc="2025-09-05T11:55:00Z">
        <w:r>
          <w:t>r</w:t>
        </w:r>
      </w:ins>
      <w:ins w:id="2031" w:author="Beath, Hamish R" w:date="2025-09-05T11:49:00Z" w16du:dateUtc="2025-09-05T10:49:00Z">
        <w:r w:rsidR="00D714DF">
          <w:t xml:space="preserve"> variable weight</w:t>
        </w:r>
      </w:ins>
      <w:ins w:id="2032" w:author="Beath, Hamish R" w:date="2025-09-05T12:55:00Z" w16du:dateUtc="2025-09-05T11:55:00Z">
        <w:r>
          <w:t xml:space="preserve"> choices</w:t>
        </w:r>
      </w:ins>
      <w:ins w:id="2033" w:author="Beath, Hamish R" w:date="2025-09-05T11:49:00Z" w16du:dateUtc="2025-09-05T10:49:00Z">
        <w:r w:rsidR="00D714DF">
          <w:t>. Our selection of groups of sigma values</w:t>
        </w:r>
      </w:ins>
      <w:ins w:id="2034" w:author="Beath, Hamish R" w:date="2025-09-05T11:50:00Z" w16du:dateUtc="2025-09-05T10:50:00Z">
        <w:r w:rsidR="00D714DF">
          <w:t xml:space="preserve"> at intervals means</w:t>
        </w:r>
      </w:ins>
      <w:ins w:id="2035" w:author="Beath, Hamish R" w:date="2025-09-05T13:00:00Z" w16du:dateUtc="2025-09-05T12:00:00Z">
        <w:r>
          <w:t>,</w:t>
        </w:r>
      </w:ins>
      <w:ins w:id="2036" w:author="Beath, Hamish R" w:date="2025-09-05T11:50:00Z" w16du:dateUtc="2025-09-05T10:50:00Z">
        <w:r w:rsidR="00D714DF">
          <w:t xml:space="preserve"> that the spread of diversity weights </w:t>
        </w:r>
      </w:ins>
      <w:ins w:id="2037" w:author="Beath, Hamish R" w:date="2025-09-05T13:00:00Z" w16du:dateUtc="2025-09-05T12:00:00Z">
        <w:r>
          <w:t>for</w:t>
        </w:r>
      </w:ins>
      <w:ins w:id="2038" w:author="Beath, Hamish R" w:date="2025-09-05T12:06:00Z" w16du:dateUtc="2025-09-05T11:06:00Z">
        <w:r w:rsidR="002C10BD">
          <w:t xml:space="preserve"> variable </w:t>
        </w:r>
      </w:ins>
      <w:ins w:id="2039" w:author="Beath, Hamish R" w:date="2025-09-05T13:01:00Z" w16du:dateUtc="2025-09-05T12:01:00Z">
        <w:r>
          <w:t>adjusts differently</w:t>
        </w:r>
      </w:ins>
      <w:ins w:id="2040" w:author="Beath, Hamish R" w:date="2025-09-05T12:06:00Z" w16du:dateUtc="2025-09-05T11:06:00Z">
        <w:r w:rsidR="002C10BD">
          <w:t xml:space="preserve"> between sigma intervals (Supplementary Figure 7). As such, some variables </w:t>
        </w:r>
      </w:ins>
      <w:ins w:id="2041" w:author="Beath, Hamish R" w:date="2025-09-05T13:01:00Z" w16du:dateUtc="2025-09-05T12:01:00Z">
        <w:r>
          <w:t>exhibit</w:t>
        </w:r>
      </w:ins>
      <w:ins w:id="2042" w:author="Beath, Hamish R" w:date="2025-09-05T12:06:00Z" w16du:dateUtc="2025-09-05T11:06:00Z">
        <w:r w:rsidR="002C10BD">
          <w:t xml:space="preserve"> an increased sp</w:t>
        </w:r>
      </w:ins>
      <w:ins w:id="2043" w:author="Beath, Hamish R" w:date="2025-09-05T12:07:00Z" w16du:dateUtc="2025-09-05T11:07:00Z">
        <w:r w:rsidR="002C10BD">
          <w:t>r</w:t>
        </w:r>
      </w:ins>
      <w:ins w:id="2044" w:author="Beath, Hamish R" w:date="2025-09-05T12:06:00Z" w16du:dateUtc="2025-09-05T11:06:00Z">
        <w:r w:rsidR="002C10BD">
          <w:t xml:space="preserve">ead above our </w:t>
        </w:r>
      </w:ins>
      <w:ins w:id="2045" w:author="Beath, Hamish R" w:date="2025-09-05T13:01:00Z" w16du:dateUtc="2025-09-05T12:01:00Z">
        <w:r>
          <w:t xml:space="preserve">central </w:t>
        </w:r>
      </w:ins>
      <w:ins w:id="2046" w:author="Beath, Hamish R" w:date="2025-09-05T12:33:00Z" w16du:dateUtc="2025-09-05T11:33:00Z">
        <w:r w:rsidR="000E4AAA">
          <w:t>chosen sigma (0.2)</w:t>
        </w:r>
      </w:ins>
      <w:ins w:id="2047" w:author="Beath, Hamish R" w:date="2025-09-05T13:01:00Z" w16du:dateUtc="2025-09-05T12:01:00Z">
        <w:r>
          <w:t xml:space="preserve">. This choice was based on an even spread in diversity weights across all variables. </w:t>
        </w:r>
      </w:ins>
      <w:ins w:id="2048" w:author="Beath, Hamish R" w:date="2025-09-05T13:02:00Z" w16du:dateUtc="2025-09-05T12:02:00Z">
        <w:r>
          <w:t>Opting for a different choice</w:t>
        </w:r>
      </w:ins>
      <w:ins w:id="2049" w:author="Beath, Hamish R" w:date="2025-09-05T12:33:00Z" w16du:dateUtc="2025-09-05T11:33:00Z">
        <w:r w:rsidR="000E4AAA">
          <w:t xml:space="preserve"> represent</w:t>
        </w:r>
      </w:ins>
      <w:ins w:id="2050" w:author="Beath, Hamish R" w:date="2025-09-05T13:02:00Z" w16du:dateUtc="2025-09-05T12:02:00Z">
        <w:r>
          <w:t>s</w:t>
        </w:r>
      </w:ins>
      <w:ins w:id="2051" w:author="Beath, Hamish R" w:date="2025-09-05T12:33:00Z" w16du:dateUtc="2025-09-05T11:33:00Z">
        <w:r w:rsidR="000E4AAA">
          <w:t xml:space="preserve"> a greater unevenness in the spread across our 15 variables (Supplementary Results </w:t>
        </w:r>
      </w:ins>
      <w:ins w:id="2052" w:author="Beath, Hamish R" w:date="2025-09-05T12:34:00Z" w16du:dateUtc="2025-09-05T11:34:00Z">
        <w:r w:rsidR="000E4AAA">
          <w:t xml:space="preserve">3). So, </w:t>
        </w:r>
      </w:ins>
      <w:ins w:id="2053" w:author="Beath, Hamish R" w:date="2025-09-05T12:56:00Z">
        <w:r w:rsidRPr="00AD0108">
          <w:t>while stronger impacts for specific quantities can be seen at lower or higher sigma values, these reflect a weighting configuration that disproportionately emphasises certain variables</w:t>
        </w:r>
      </w:ins>
      <w:ins w:id="2054" w:author="Beath, Hamish R" w:date="2025-09-05T12:56:00Z" w16du:dateUtc="2025-09-05T11:56:00Z">
        <w:r>
          <w:t xml:space="preserve"> which see a greater spread at higher or lower </w:t>
        </w:r>
      </w:ins>
      <w:ins w:id="2055" w:author="Beath, Hamish R" w:date="2025-09-05T12:57:00Z" w16du:dateUtc="2025-09-05T11:57:00Z">
        <w:r>
          <w:t xml:space="preserve">sigma values. </w:t>
        </w:r>
      </w:ins>
      <w:ins w:id="2056" w:author="Beath, Hamish R" w:date="2025-09-05T12:56:00Z">
        <w:r w:rsidRPr="00AD0108">
          <w:t>Depending on the research question, however, if fewer variables are of interest, sigma values could be adjusted to maximise spread in those dimensions</w:t>
        </w:r>
      </w:ins>
      <w:ins w:id="2057" w:author="Beath, Hamish R" w:date="2025-09-05T13:02:00Z" w16du:dateUtc="2025-09-05T12:02:00Z">
        <w:r>
          <w:t xml:space="preserve">. </w:t>
        </w:r>
      </w:ins>
    </w:p>
    <w:p w14:paraId="27F678C8" w14:textId="71720AB1" w:rsidR="00AD0108" w:rsidRDefault="00AD0108" w:rsidP="00A27931">
      <w:pPr>
        <w:rPr>
          <w:ins w:id="2058" w:author="Beath, Hamish R" w:date="2025-09-05T13:23:00Z" w16du:dateUtc="2025-09-05T12:23:00Z"/>
        </w:rPr>
      </w:pPr>
      <w:ins w:id="2059" w:author="Beath, Hamish R" w:date="2025-09-05T13:03:00Z" w16du:dateUtc="2025-09-05T12:03:00Z">
        <w:r>
          <w:t xml:space="preserve">Finally, we can observe some features in the data between variable weight schemes. For example, when applying </w:t>
        </w:r>
      </w:ins>
      <w:ins w:id="2060" w:author="Beath, Hamish R" w:date="2025-09-05T13:17:00Z" w16du:dateUtc="2025-09-05T12:17:00Z">
        <w:r w:rsidR="005B2186">
          <w:t xml:space="preserve">the emissions only variable weights, we see that for all </w:t>
        </w:r>
      </w:ins>
      <w:ins w:id="2061" w:author="Beath, Hamish R" w:date="2025-09-05T13:20:00Z" w16du:dateUtc="2025-09-05T12:20:00Z">
        <w:r w:rsidR="005B2186">
          <w:t xml:space="preserve">but the lowest </w:t>
        </w:r>
      </w:ins>
      <w:ins w:id="2062" w:author="Beath, Hamish R" w:date="2025-09-05T13:17:00Z" w16du:dateUtc="2025-09-05T12:17:00Z">
        <w:r w:rsidR="005B2186">
          <w:t xml:space="preserve">sigma </w:t>
        </w:r>
      </w:ins>
      <w:ins w:id="2063" w:author="Beath, Hamish R" w:date="2025-09-05T13:20:00Z" w16du:dateUtc="2025-09-05T12:20:00Z">
        <w:r w:rsidR="005B2186">
          <w:t>interval,</w:t>
        </w:r>
      </w:ins>
      <w:ins w:id="2064" w:author="Beath, Hamish R" w:date="2025-09-05T13:18:00Z" w16du:dateUtc="2025-09-05T12:18:00Z">
        <w:r w:rsidR="005B2186">
          <w:t xml:space="preserve"> there </w:t>
        </w:r>
      </w:ins>
      <w:ins w:id="2065" w:author="Beath, Hamish R" w:date="2025-09-05T13:19:00Z" w16du:dateUtc="2025-09-05T12:19:00Z">
        <w:r w:rsidR="005B2186">
          <w:t>are larger</w:t>
        </w:r>
      </w:ins>
      <w:ins w:id="2066" w:author="Beath, Hamish R" w:date="2025-09-05T13:18:00Z" w16du:dateUtc="2025-09-05T12:18:00Z">
        <w:r w:rsidR="005B2186">
          <w:t xml:space="preserve"> reduction</w:t>
        </w:r>
      </w:ins>
      <w:ins w:id="2067" w:author="Beath, Hamish R" w:date="2025-09-05T13:19:00Z" w16du:dateUtc="2025-09-05T12:19:00Z">
        <w:r w:rsidR="005B2186">
          <w:t>s</w:t>
        </w:r>
      </w:ins>
      <w:ins w:id="2068" w:author="Beath, Hamish R" w:date="2025-09-05T13:18:00Z" w16du:dateUtc="2025-09-05T12:18:00Z">
        <w:r w:rsidR="005B2186">
          <w:t xml:space="preserve"> in the C2 CO</w:t>
        </w:r>
        <w:r w:rsidR="005B2186" w:rsidRPr="005B2186">
          <w:rPr>
            <w:vertAlign w:val="subscript"/>
            <w:rPrChange w:id="2069" w:author="Beath, Hamish R" w:date="2025-09-05T13:18:00Z" w16du:dateUtc="2025-09-05T12:18:00Z">
              <w:rPr/>
            </w:rPrChange>
          </w:rPr>
          <w:t>2</w:t>
        </w:r>
        <w:r w:rsidR="005B2186">
          <w:t xml:space="preserve"> </w:t>
        </w:r>
      </w:ins>
      <w:ins w:id="2070" w:author="Beath, Hamish R" w:date="2025-09-05T13:19:00Z" w16du:dateUtc="2025-09-05T12:19:00Z">
        <w:r w:rsidR="005B2186">
          <w:t xml:space="preserve">and GHG </w:t>
        </w:r>
      </w:ins>
      <w:ins w:id="2071" w:author="Beath, Hamish R" w:date="2025-09-05T13:18:00Z" w16du:dateUtc="2025-09-05T12:18:00Z">
        <w:r w:rsidR="005B2186">
          <w:t>net zero year</w:t>
        </w:r>
      </w:ins>
      <w:ins w:id="2072" w:author="Beath, Hamish R" w:date="2025-09-05T13:19:00Z" w16du:dateUtc="2025-09-05T12:19:00Z">
        <w:r w:rsidR="005B2186">
          <w:t xml:space="preserve">s, when compared to using a variable weight scheme that includes all variable types. </w:t>
        </w:r>
      </w:ins>
      <w:ins w:id="2073" w:author="Beath, Hamish R" w:date="2025-09-05T13:21:00Z" w16du:dateUtc="2025-09-05T12:21:00Z">
        <w:r w:rsidR="005B2186">
          <w:t xml:space="preserve">Under this scheme, diversity is only being defined by differences in emissions trajectories, and therefore </w:t>
        </w:r>
      </w:ins>
      <w:ins w:id="2074" w:author="Beath, Hamish R" w:date="2025-09-05T13:22:00Z" w16du:dateUtc="2025-09-05T12:22:00Z">
        <w:r w:rsidR="005B2186">
          <w:t>scenarios diverging on their emissions pathways will achieve greater weigh</w:t>
        </w:r>
      </w:ins>
      <w:ins w:id="2075" w:author="Beath, Hamish R" w:date="2025-09-05T13:23:00Z" w16du:dateUtc="2025-09-05T12:23:00Z">
        <w:r w:rsidR="005B2186">
          <w:t xml:space="preserve">t. For C2, this leads to a more pronounced effect on our test quantities. </w:t>
        </w:r>
      </w:ins>
    </w:p>
    <w:p w14:paraId="7B373BE0" w14:textId="7951094F" w:rsidR="005B2186" w:rsidRDefault="005B2186" w:rsidP="00A27931">
      <w:pPr>
        <w:rPr>
          <w:ins w:id="2076" w:author="Beath, Hamish R" w:date="2025-09-05T13:24:00Z" w16du:dateUtc="2025-09-05T12:24:00Z"/>
        </w:rPr>
      </w:pPr>
      <w:ins w:id="2077" w:author="Beath, Hamish R" w:date="2025-09-05T13:23:00Z" w16du:dateUtc="2025-09-05T12:23:00Z">
        <w:r>
          <w:t xml:space="preserve">Whilst we observe some features in our data that are robust to adjustments in </w:t>
        </w:r>
      </w:ins>
      <w:ins w:id="2078" w:author="Beath, Hamish R" w:date="2025-09-05T13:52:00Z" w16du:dateUtc="2025-09-05T12:52:00Z">
        <w:r w:rsidR="00F57F63">
          <w:t>sigma</w:t>
        </w:r>
      </w:ins>
      <w:ins w:id="2079" w:author="Beath, Hamish R" w:date="2025-09-05T13:23:00Z" w16du:dateUtc="2025-09-05T12:23:00Z">
        <w:r>
          <w:t xml:space="preserve"> </w:t>
        </w:r>
      </w:ins>
      <w:ins w:id="2080" w:author="Beath, Hamish R" w:date="2025-09-05T13:52:00Z" w16du:dateUtc="2025-09-05T12:52:00Z">
        <w:r w:rsidR="00F57F63">
          <w:t xml:space="preserve">values </w:t>
        </w:r>
      </w:ins>
      <w:ins w:id="2081" w:author="Beath, Hamish R" w:date="2025-09-05T13:23:00Z" w16du:dateUtc="2025-09-05T12:23:00Z">
        <w:r>
          <w:t xml:space="preserve">and variable weights, </w:t>
        </w:r>
      </w:ins>
      <w:ins w:id="2082" w:author="Beath, Hamish R" w:date="2025-09-05T13:24:00Z" w16du:dateUtc="2025-09-05T12:24:00Z">
        <w:r>
          <w:t xml:space="preserve">as would be expected, </w:t>
        </w:r>
      </w:ins>
      <w:ins w:id="2083" w:author="Beath, Hamish R" w:date="2025-09-05T13:23:00Z" w16du:dateUtc="2025-09-05T12:23:00Z">
        <w:r>
          <w:t xml:space="preserve">these results highlight that </w:t>
        </w:r>
      </w:ins>
      <w:ins w:id="2084" w:author="Beath, Hamish R" w:date="2025-09-05T13:24:00Z" w16du:dateUtc="2025-09-05T12:24:00Z">
        <w:r>
          <w:t xml:space="preserve">how diversity is defined may impact the outcomes for the ensemble. </w:t>
        </w:r>
      </w:ins>
    </w:p>
    <w:p w14:paraId="20A57C76" w14:textId="77777777" w:rsidR="005B2186" w:rsidRDefault="005B2186" w:rsidP="00A27931">
      <w:pPr>
        <w:rPr>
          <w:ins w:id="2085" w:author="Beath, Hamish R" w:date="2025-09-04T20:28:00Z" w16du:dateUtc="2025-09-04T19:28:00Z"/>
        </w:rPr>
      </w:pPr>
    </w:p>
    <w:p w14:paraId="509C884C" w14:textId="3CF6B387" w:rsidR="00E169EE" w:rsidRDefault="00AC0431" w:rsidP="00006585">
      <w:pPr>
        <w:rPr>
          <w:ins w:id="2086" w:author="Beath, Hamish R" w:date="2025-09-06T18:42:00Z" w16du:dateUtc="2025-09-06T17:42:00Z"/>
          <w:noProof/>
          <w:sz w:val="16"/>
          <w:szCs w:val="16"/>
        </w:rPr>
      </w:pPr>
      <w:ins w:id="2087" w:author="Beath, Hamish R" w:date="2025-09-05T09:58:00Z" w16du:dateUtc="2025-09-05T08:58:00Z">
        <w:r>
          <w:rPr>
            <w:noProof/>
            <w:sz w:val="16"/>
            <w:szCs w:val="16"/>
          </w:rPr>
          <w:lastRenderedPageBreak/>
          <w:drawing>
            <wp:inline distT="0" distB="0" distL="0" distR="0" wp14:anchorId="5F52058D" wp14:editId="58B4ABE3">
              <wp:extent cx="9432637" cy="6015318"/>
              <wp:effectExtent l="0" t="0" r="3810" b="5080"/>
              <wp:docPr id="83572561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25617" name="Picture 1" descr="A screenshot of a graph&#10;&#10;AI-generated content may be incorrect."/>
                      <pic:cNvPicPr/>
                    </pic:nvPicPr>
                    <pic:blipFill>
                      <a:blip r:embed="rId23"/>
                      <a:stretch>
                        <a:fillRect/>
                      </a:stretch>
                    </pic:blipFill>
                    <pic:spPr>
                      <a:xfrm>
                        <a:off x="0" y="0"/>
                        <a:ext cx="9443325" cy="6022134"/>
                      </a:xfrm>
                      <a:prstGeom prst="rect">
                        <a:avLst/>
                      </a:prstGeom>
                    </pic:spPr>
                  </pic:pic>
                </a:graphicData>
              </a:graphic>
            </wp:inline>
          </w:drawing>
        </w:r>
      </w:ins>
      <w:commentRangeStart w:id="2088"/>
      <w:commentRangeEnd w:id="2088"/>
      <w:ins w:id="2089" w:author="Beath, Hamish R" w:date="2025-09-04T20:32:00Z" w16du:dateUtc="2025-09-04T19:32:00Z">
        <w:r w:rsidR="00E169EE">
          <w:rPr>
            <w:rStyle w:val="CommentReference"/>
          </w:rPr>
          <w:commentReference w:id="2088"/>
        </w:r>
      </w:ins>
    </w:p>
    <w:p w14:paraId="471DF44D" w14:textId="4576BA1D" w:rsidR="009F6FE5" w:rsidRPr="009F6FE5" w:rsidRDefault="009F6FE5" w:rsidP="009F6FE5">
      <w:pPr>
        <w:rPr>
          <w:ins w:id="2090" w:author="Beath, Hamish R" w:date="2025-09-04T12:01:00Z" w16du:dateUtc="2025-09-04T11:01:00Z"/>
          <w:rPrChange w:id="2091" w:author="Beath, Hamish R" w:date="2025-09-06T18:44:00Z" w16du:dateUtc="2025-09-06T17:44:00Z">
            <w:rPr>
              <w:ins w:id="2092" w:author="Beath, Hamish R" w:date="2025-09-04T12:01:00Z" w16du:dateUtc="2025-09-04T11:01:00Z"/>
              <w:b/>
              <w:bCs/>
            </w:rPr>
          </w:rPrChange>
        </w:rPr>
      </w:pPr>
      <w:ins w:id="2093" w:author="Beath, Hamish R" w:date="2025-09-06T18:42:00Z" w16du:dateUtc="2025-09-06T17:42:00Z">
        <w:r w:rsidRPr="009F6FE5">
          <w:rPr>
            <w:b/>
            <w:bCs/>
            <w:rPrChange w:id="2094" w:author="Beath, Hamish R" w:date="2025-09-06T18:43:00Z" w16du:dateUtc="2025-09-06T17:43:00Z">
              <w:rPr/>
            </w:rPrChange>
          </w:rPr>
          <w:t xml:space="preserve">Supplementary Figure </w:t>
        </w:r>
      </w:ins>
      <w:ins w:id="2095" w:author="Beath, Hamish R" w:date="2025-09-06T18:43:00Z" w16du:dateUtc="2025-09-06T17:43:00Z">
        <w:r w:rsidRPr="009F6FE5">
          <w:rPr>
            <w:b/>
            <w:bCs/>
            <w:rPrChange w:id="2096" w:author="Beath, Hamish R" w:date="2025-09-06T18:43:00Z" w16du:dateUtc="2025-09-06T17:43:00Z">
              <w:rPr/>
            </w:rPrChange>
          </w:rPr>
          <w:t>4</w:t>
        </w:r>
        <w:r>
          <w:t xml:space="preserve"> | </w:t>
        </w:r>
        <w:r>
          <w:rPr>
            <w:b/>
            <w:bCs/>
          </w:rPr>
          <w:t>Heatmaps showing impact of alternative diversity weighting inputs on ensemble outcomes</w:t>
        </w:r>
      </w:ins>
      <w:ins w:id="2097" w:author="Beath, Hamish R" w:date="2025-09-06T18:44:00Z" w16du:dateUtc="2025-09-06T17:44:00Z">
        <w:r>
          <w:rPr>
            <w:b/>
            <w:bCs/>
          </w:rPr>
          <w:t xml:space="preserve"> (medians)</w:t>
        </w:r>
      </w:ins>
      <w:ins w:id="2098" w:author="Beath, Hamish R" w:date="2025-09-06T18:43:00Z" w16du:dateUtc="2025-09-06T17:43:00Z">
        <w:r>
          <w:rPr>
            <w:b/>
            <w:bCs/>
          </w:rPr>
          <w:t xml:space="preserve">. </w:t>
        </w:r>
        <w:r>
          <w:t xml:space="preserve">Panel </w:t>
        </w:r>
        <w:r w:rsidRPr="009F6FE5">
          <w:rPr>
            <w:b/>
            <w:bCs/>
            <w:rPrChange w:id="2099" w:author="Beath, Hamish R" w:date="2025-09-06T18:44:00Z" w16du:dateUtc="2025-09-06T17:44:00Z">
              <w:rPr/>
            </w:rPrChange>
          </w:rPr>
          <w:t>a</w:t>
        </w:r>
        <w:r>
          <w:t xml:space="preserve"> </w:t>
        </w:r>
      </w:ins>
      <w:ins w:id="2100" w:author="Beath, Hamish R" w:date="2025-09-06T18:45:00Z" w16du:dateUtc="2025-09-06T17:45:00Z">
        <w:r>
          <w:t xml:space="preserve">and </w:t>
        </w:r>
        <w:r>
          <w:rPr>
            <w:b/>
            <w:bCs/>
          </w:rPr>
          <w:t xml:space="preserve">c </w:t>
        </w:r>
      </w:ins>
      <w:ins w:id="2101" w:author="Beath, Hamish R" w:date="2025-09-06T18:43:00Z" w16du:dateUtc="2025-09-06T17:43:00Z">
        <w:r>
          <w:t>showing impact o</w:t>
        </w:r>
      </w:ins>
      <w:ins w:id="2102" w:author="Beath, Hamish R" w:date="2025-09-06T18:44:00Z" w16du:dateUtc="2025-09-06T17:44:00Z">
        <w:r>
          <w:t>n net zero years and peak temperature for C1</w:t>
        </w:r>
      </w:ins>
      <w:ins w:id="2103" w:author="Beath, Hamish R" w:date="2025-09-06T18:45:00Z" w16du:dateUtc="2025-09-06T17:45:00Z">
        <w:r>
          <w:t xml:space="preserve"> and C2</w:t>
        </w:r>
      </w:ins>
      <w:ins w:id="2104" w:author="Beath, Hamish R" w:date="2025-09-06T18:44:00Z" w16du:dateUtc="2025-09-06T17:44:00Z">
        <w:r>
          <w:t xml:space="preserve"> scenarios</w:t>
        </w:r>
      </w:ins>
      <w:ins w:id="2105" w:author="Beath, Hamish R" w:date="2025-09-06T18:45:00Z" w16du:dateUtc="2025-09-06T17:45:00Z">
        <w:r>
          <w:t xml:space="preserve"> respectively</w:t>
        </w:r>
      </w:ins>
      <w:ins w:id="2106" w:author="Beath, Hamish R" w:date="2025-09-06T18:44:00Z" w16du:dateUtc="2025-09-06T17:44:00Z">
        <w:r>
          <w:t>; panel</w:t>
        </w:r>
      </w:ins>
      <w:ins w:id="2107" w:author="Beath, Hamish R" w:date="2025-09-06T18:45:00Z" w16du:dateUtc="2025-09-06T17:45:00Z">
        <w:r>
          <w:t>s</w:t>
        </w:r>
      </w:ins>
      <w:ins w:id="2108" w:author="Beath, Hamish R" w:date="2025-09-06T18:44:00Z" w16du:dateUtc="2025-09-06T17:44:00Z">
        <w:r>
          <w:t xml:space="preserve"> </w:t>
        </w:r>
        <w:r w:rsidRPr="009F6FE5">
          <w:rPr>
            <w:b/>
            <w:bCs/>
            <w:rPrChange w:id="2109" w:author="Beath, Hamish R" w:date="2025-09-06T18:44:00Z" w16du:dateUtc="2025-09-06T17:44:00Z">
              <w:rPr/>
            </w:rPrChange>
          </w:rPr>
          <w:t>b</w:t>
        </w:r>
      </w:ins>
      <w:ins w:id="2110" w:author="Beath, Hamish R" w:date="2025-09-06T18:45:00Z" w16du:dateUtc="2025-09-06T17:45:00Z">
        <w:r>
          <w:rPr>
            <w:b/>
            <w:bCs/>
          </w:rPr>
          <w:t xml:space="preserve"> </w:t>
        </w:r>
        <w:r w:rsidRPr="009F6FE5">
          <w:rPr>
            <w:rPrChange w:id="2111" w:author="Beath, Hamish R" w:date="2025-09-06T18:45:00Z" w16du:dateUtc="2025-09-06T17:45:00Z">
              <w:rPr>
                <w:b/>
                <w:bCs/>
              </w:rPr>
            </w:rPrChange>
          </w:rPr>
          <w:t xml:space="preserve">and </w:t>
        </w:r>
        <w:r>
          <w:rPr>
            <w:b/>
            <w:bCs/>
          </w:rPr>
          <w:t>d</w:t>
        </w:r>
      </w:ins>
      <w:ins w:id="2112" w:author="Beath, Hamish R" w:date="2025-09-06T18:44:00Z" w16du:dateUtc="2025-09-06T17:44:00Z">
        <w:r>
          <w:rPr>
            <w:b/>
            <w:bCs/>
          </w:rPr>
          <w:t xml:space="preserve"> </w:t>
        </w:r>
        <w:r>
          <w:t xml:space="preserve">showing impact on a range of </w:t>
        </w:r>
      </w:ins>
      <w:ins w:id="2113" w:author="Beath, Hamish R" w:date="2025-09-06T18:45:00Z" w16du:dateUtc="2025-09-06T17:45:00Z">
        <w:r>
          <w:t>variables, median values and cumulative 2020-2100</w:t>
        </w:r>
      </w:ins>
      <w:ins w:id="2114" w:author="Beath, Hamish R" w:date="2025-09-06T18:46:00Z" w16du:dateUtc="2025-09-06T17:46:00Z">
        <w:r>
          <w:t xml:space="preserve"> for C1 and C2 scenarios respectively. Cell colours are derived from the % difference from the corresponding unweighted values, shown in the t</w:t>
        </w:r>
      </w:ins>
      <w:ins w:id="2115" w:author="Beath, Hamish R" w:date="2025-09-06T18:47:00Z" w16du:dateUtc="2025-09-06T17:47:00Z">
        <w:r>
          <w:t xml:space="preserve">op row. For panels a and c, red denotes increases when compared with unweighted ensemble medians, and blue decreases. For panels b and d, </w:t>
        </w:r>
        <w:r w:rsidR="00AB178D">
          <w:t xml:space="preserve">pink = increases and green = decreases when compared with unweighted medians. </w:t>
        </w:r>
      </w:ins>
      <w:ins w:id="2116" w:author="Beath, Hamish R" w:date="2025-09-06T18:48:00Z" w16du:dateUtc="2025-09-06T17:48:00Z">
        <w:r w:rsidR="00AB178D">
          <w:t>The results presented in the main paper are identifiable as the bold listed item ‘correl-0.2’ on the x axis. For guidance on weighting inputs see</w:t>
        </w:r>
      </w:ins>
      <w:ins w:id="2117" w:author="Beath, Hamish R" w:date="2025-09-06T18:49:00Z" w16du:dateUtc="2025-09-06T17:49:00Z">
        <w:r w:rsidR="00AB178D">
          <w:t xml:space="preserve"> description above in Supplementary Results 2. </w:t>
        </w:r>
      </w:ins>
    </w:p>
    <w:p w14:paraId="210900C8" w14:textId="4BA9BAED" w:rsidR="00006585" w:rsidRDefault="00A47E1B" w:rsidP="000056C1">
      <w:pPr>
        <w:rPr>
          <w:ins w:id="2118" w:author="Beath, Hamish R" w:date="2025-09-04T11:57:00Z" w16du:dateUtc="2025-09-04T10:57:00Z"/>
        </w:rPr>
      </w:pPr>
      <w:ins w:id="2119" w:author="Beath, Hamish R" w:date="2025-09-04T13:41:00Z" w16du:dateUtc="2025-09-04T12:41:00Z">
        <w:r>
          <w:rPr>
            <w:noProof/>
          </w:rPr>
          <w:lastRenderedPageBreak/>
          <w:drawing>
            <wp:inline distT="0" distB="0" distL="0" distR="0" wp14:anchorId="4974EA04" wp14:editId="1F2CAB45">
              <wp:extent cx="5731510" cy="5731510"/>
              <wp:effectExtent l="0" t="0" r="0" b="0"/>
              <wp:docPr id="733401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01603" name="Picture 733401603"/>
                      <pic:cNvPicPr/>
                    </pic:nvPicPr>
                    <pic:blipFill>
                      <a:blip r:embed="rId24"/>
                      <a:stretch>
                        <a:fillRect/>
                      </a:stretch>
                    </pic:blipFill>
                    <pic:spPr>
                      <a:xfrm>
                        <a:off x="0" y="0"/>
                        <a:ext cx="5731510" cy="5731510"/>
                      </a:xfrm>
                      <a:prstGeom prst="rect">
                        <a:avLst/>
                      </a:prstGeom>
                    </pic:spPr>
                  </pic:pic>
                </a:graphicData>
              </a:graphic>
            </wp:inline>
          </w:drawing>
        </w:r>
      </w:ins>
    </w:p>
    <w:p w14:paraId="06C09987" w14:textId="3FDF5699" w:rsidR="00A47E1B" w:rsidRDefault="00A47E1B" w:rsidP="00A47E1B">
      <w:pPr>
        <w:rPr>
          <w:ins w:id="2120" w:author="Beath, Hamish R" w:date="2025-09-04T13:41:00Z" w16du:dateUtc="2025-09-04T12:41:00Z"/>
          <w:b/>
          <w:bCs/>
        </w:rPr>
      </w:pPr>
      <w:ins w:id="2121" w:author="Beath, Hamish R" w:date="2025-09-04T13:41:00Z" w16du:dateUtc="2025-09-04T12:41:00Z">
        <w:r>
          <w:rPr>
            <w:b/>
            <w:bCs/>
          </w:rPr>
          <w:t xml:space="preserve">Supplementary Figure </w:t>
        </w:r>
      </w:ins>
      <w:ins w:id="2122" w:author="Beath, Hamish R" w:date="2025-09-05T15:45:00Z" w16du:dateUtc="2025-09-05T14:45:00Z">
        <w:r w:rsidR="00923C7E">
          <w:rPr>
            <w:b/>
            <w:bCs/>
          </w:rPr>
          <w:t>5</w:t>
        </w:r>
      </w:ins>
      <w:ins w:id="2123" w:author="Beath, Hamish R" w:date="2025-09-04T13:41:00Z" w16du:dateUtc="2025-09-04T12:41:00Z">
        <w:r>
          <w:rPr>
            <w:b/>
            <w:bCs/>
          </w:rPr>
          <w:t xml:space="preserve"> | Timeseries of variables C1 quality reweighted </w:t>
        </w:r>
        <w:r>
          <w:t xml:space="preserve">Panels a-o show each of 15 variables reported by all scenarios, comparing the median and interquartile range for the weighted and unweighted distributions. The black dotted lines represent unweighted medians, the blue dotted lines weighted medians. Grey and coloured shaded areas are the interquartile ranges for the unweighted and weighted distributions, respectively (key shown in panel e, IQR=Interquartile range).  </w:t>
        </w:r>
      </w:ins>
    </w:p>
    <w:p w14:paraId="2A4CB7A5" w14:textId="55AEA172" w:rsidR="00006585" w:rsidRDefault="00977A3C" w:rsidP="000056C1">
      <w:pPr>
        <w:rPr>
          <w:ins w:id="2124" w:author="Beath, Hamish R" w:date="2025-09-04T13:42:00Z" w16du:dateUtc="2025-09-04T12:42:00Z"/>
        </w:rPr>
      </w:pPr>
      <w:ins w:id="2125" w:author="Beath, Hamish R" w:date="2025-09-04T13:44:00Z" w16du:dateUtc="2025-09-04T12:44:00Z">
        <w:r>
          <w:rPr>
            <w:noProof/>
          </w:rPr>
          <w:lastRenderedPageBreak/>
          <w:drawing>
            <wp:inline distT="0" distB="0" distL="0" distR="0" wp14:anchorId="2774703A" wp14:editId="0465BB9F">
              <wp:extent cx="5731510" cy="5731510"/>
              <wp:effectExtent l="0" t="0" r="0" b="0"/>
              <wp:docPr id="20730786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78624" name="Picture 2073078624"/>
                      <pic:cNvPicPr/>
                    </pic:nvPicPr>
                    <pic:blipFill>
                      <a:blip r:embed="rId25"/>
                      <a:stretch>
                        <a:fillRect/>
                      </a:stretch>
                    </pic:blipFill>
                    <pic:spPr>
                      <a:xfrm>
                        <a:off x="0" y="0"/>
                        <a:ext cx="5731510" cy="5731510"/>
                      </a:xfrm>
                      <a:prstGeom prst="rect">
                        <a:avLst/>
                      </a:prstGeom>
                    </pic:spPr>
                  </pic:pic>
                </a:graphicData>
              </a:graphic>
            </wp:inline>
          </w:drawing>
        </w:r>
      </w:ins>
    </w:p>
    <w:p w14:paraId="3395C84B" w14:textId="42A4C4C7" w:rsidR="00977A3C" w:rsidRDefault="00977A3C" w:rsidP="00977A3C">
      <w:pPr>
        <w:rPr>
          <w:ins w:id="2126" w:author="Beath, Hamish R" w:date="2025-09-04T13:44:00Z" w16du:dateUtc="2025-09-04T12:44:00Z"/>
          <w:b/>
          <w:bCs/>
        </w:rPr>
      </w:pPr>
      <w:ins w:id="2127" w:author="Beath, Hamish R" w:date="2025-09-04T13:44:00Z" w16du:dateUtc="2025-09-04T12:44:00Z">
        <w:r>
          <w:rPr>
            <w:b/>
            <w:bCs/>
          </w:rPr>
          <w:t xml:space="preserve">Supplementary Figure </w:t>
        </w:r>
      </w:ins>
      <w:ins w:id="2128" w:author="Beath, Hamish R" w:date="2025-09-05T15:45:00Z" w16du:dateUtc="2025-09-05T14:45:00Z">
        <w:r w:rsidR="00923C7E">
          <w:rPr>
            <w:b/>
            <w:bCs/>
          </w:rPr>
          <w:t>6</w:t>
        </w:r>
      </w:ins>
      <w:ins w:id="2129" w:author="Beath, Hamish R" w:date="2025-09-04T13:44:00Z" w16du:dateUtc="2025-09-04T12:44:00Z">
        <w:r>
          <w:rPr>
            <w:b/>
            <w:bCs/>
          </w:rPr>
          <w:t xml:space="preserve"> | Timeseries of variables C2 quality reweighted </w:t>
        </w:r>
        <w:r>
          <w:t xml:space="preserve">Panels a-o show each of 15 variables reported by all scenarios, comparing the median and interquartile range for the weighted and unweighted distributions. The black dotted lines represent unweighted medians, the blue dotted lines weighted medians. Grey and coloured shaded areas are the interquartile ranges for the unweighted and weighted distributions, respectively (key shown in panel e, IQR=Interquartile range).  </w:t>
        </w:r>
      </w:ins>
    </w:p>
    <w:p w14:paraId="167C4518" w14:textId="4BE4DB20" w:rsidR="000056C1" w:rsidRDefault="000056C1" w:rsidP="000056C1">
      <w:pPr>
        <w:rPr>
          <w:ins w:id="2130" w:author="Beath, Hamish R" w:date="2025-07-31T14:52:00Z" w16du:dateUtc="2025-07-31T13:52:00Z"/>
          <w:b/>
          <w:bCs/>
        </w:rPr>
      </w:pPr>
      <w:ins w:id="2131" w:author="Beath, Hamish R" w:date="2025-07-31T14:51:00Z" w16du:dateUtc="2025-07-31T13:51:00Z">
        <w:r w:rsidRPr="004A2C1C">
          <w:rPr>
            <w:b/>
            <w:bCs/>
          </w:rPr>
          <w:t xml:space="preserve">Supplementary Results </w:t>
        </w:r>
      </w:ins>
      <w:ins w:id="2132" w:author="Beath, Hamish R" w:date="2025-09-05T12:34:00Z" w16du:dateUtc="2025-09-05T11:34:00Z">
        <w:r w:rsidR="000E4AAA">
          <w:rPr>
            <w:b/>
            <w:bCs/>
          </w:rPr>
          <w:t>3</w:t>
        </w:r>
      </w:ins>
      <w:ins w:id="2133" w:author="Beath, Hamish R" w:date="2025-07-31T14:51:00Z" w16du:dateUtc="2025-07-31T13:51:00Z">
        <w:r>
          <w:rPr>
            <w:b/>
            <w:bCs/>
          </w:rPr>
          <w:t xml:space="preserve"> | </w:t>
        </w:r>
      </w:ins>
      <w:ins w:id="2134" w:author="Beath, Hamish R" w:date="2025-07-31T14:52:00Z" w16du:dateUtc="2025-07-31T13:52:00Z">
        <w:r>
          <w:rPr>
            <w:b/>
            <w:bCs/>
          </w:rPr>
          <w:t xml:space="preserve">Impact of different sigma values on </w:t>
        </w:r>
      </w:ins>
      <w:ins w:id="2135" w:author="Beath, Hamish R" w:date="2025-08-02T11:03:00Z" w16du:dateUtc="2025-08-02T10:03:00Z">
        <w:r w:rsidR="00785322">
          <w:rPr>
            <w:b/>
            <w:bCs/>
          </w:rPr>
          <w:t>spread of diversity weights</w:t>
        </w:r>
      </w:ins>
    </w:p>
    <w:p w14:paraId="39CC135B" w14:textId="4D604ACE" w:rsidR="0048098D" w:rsidRDefault="000056C1" w:rsidP="0048098D">
      <w:pPr>
        <w:rPr>
          <w:ins w:id="2136" w:author="Beath, Hamish R" w:date="2025-08-02T11:15:00Z" w16du:dateUtc="2025-08-02T10:15:00Z"/>
        </w:rPr>
      </w:pPr>
      <w:ins w:id="2137" w:author="Beath, Hamish R" w:date="2025-07-31T15:00:00Z" w16du:dateUtc="2025-07-31T14:00:00Z">
        <w:r>
          <w:t xml:space="preserve">The choice </w:t>
        </w:r>
      </w:ins>
      <w:ins w:id="2138" w:author="Beath, Hamish R" w:date="2025-08-15T17:51:00Z" w16du:dateUtc="2025-08-15T16:51:00Z">
        <w:r w:rsidR="004621AC">
          <w:t>for</w:t>
        </w:r>
      </w:ins>
      <w:ins w:id="2139" w:author="Beath, Hamish R" w:date="2025-07-31T15:00:00Z" w16du:dateUtc="2025-07-31T14:00:00Z">
        <w:r>
          <w:t xml:space="preserve"> </w:t>
        </w:r>
      </w:ins>
      <w:ins w:id="2140" w:author="Beath, Hamish R" w:date="2025-08-02T10:50:00Z" w16du:dateUtc="2025-08-02T09:50:00Z">
        <w:r w:rsidR="00EB4742">
          <w:t xml:space="preserve">what constitutes scenario similarity is </w:t>
        </w:r>
      </w:ins>
      <w:ins w:id="2141" w:author="Beath, Hamish R" w:date="2025-08-02T10:51:00Z" w16du:dateUtc="2025-08-02T09:51:00Z">
        <w:r w:rsidR="00EB4742">
          <w:t>crucial for how the diversity weighting approach operates</w:t>
        </w:r>
      </w:ins>
      <w:ins w:id="2142" w:author="Beath, Hamish R" w:date="2025-08-02T11:06:00Z" w16du:dateUtc="2025-08-02T10:06:00Z">
        <w:r w:rsidR="00785322">
          <w:t xml:space="preserve"> in practice. </w:t>
        </w:r>
      </w:ins>
      <w:ins w:id="2143" w:author="Beath, Hamish R" w:date="2025-08-25T22:02:00Z" w16du:dateUtc="2025-08-25T21:02:00Z">
        <w:r w:rsidR="00767778">
          <w:t>S</w:t>
        </w:r>
      </w:ins>
      <w:ins w:id="2144" w:author="Beath, Hamish R" w:date="2025-08-02T11:15:00Z" w16du:dateUtc="2025-08-02T10:15:00Z">
        <w:r w:rsidR="0048098D">
          <w:t>igma values that are</w:t>
        </w:r>
      </w:ins>
      <w:ins w:id="2145" w:author="Beath, Hamish R" w:date="2025-08-25T22:05:00Z" w16du:dateUtc="2025-08-25T21:05:00Z">
        <w:r w:rsidR="00D9239A">
          <w:t xml:space="preserve"> very small</w:t>
        </w:r>
      </w:ins>
      <w:ins w:id="2146" w:author="Beath, Hamish R" w:date="2025-08-02T11:15:00Z" w16du:dateUtc="2025-08-02T10:15:00Z">
        <w:r w:rsidR="0048098D">
          <w:t xml:space="preserve"> </w:t>
        </w:r>
      </w:ins>
      <w:ins w:id="2147" w:author="Beath, Hamish R" w:date="2025-08-25T22:03:00Z" w16du:dateUtc="2025-08-25T21:03:00Z">
        <w:r w:rsidR="00025EC4">
          <w:t>relative to en</w:t>
        </w:r>
      </w:ins>
      <w:ins w:id="2148" w:author="Beath, Hamish R" w:date="2025-08-25T22:04:00Z" w16du:dateUtc="2025-08-25T21:04:00Z">
        <w:r w:rsidR="00025EC4">
          <w:t>semble variation,</w:t>
        </w:r>
      </w:ins>
      <w:ins w:id="2149" w:author="Beath, Hamish R" w:date="2025-08-02T11:16:00Z" w16du:dateUtc="2025-08-02T10:16:00Z">
        <w:r w:rsidR="0048098D">
          <w:t xml:space="preserve"> </w:t>
        </w:r>
      </w:ins>
      <w:ins w:id="2150" w:author="Beath, Hamish R" w:date="2025-08-25T22:05:00Z" w16du:dateUtc="2025-08-25T21:05:00Z">
        <w:r w:rsidR="00D9239A">
          <w:t xml:space="preserve">will see </w:t>
        </w:r>
        <w:r w:rsidR="003053DC">
          <w:t>only very few scenarios fall within it,</w:t>
        </w:r>
      </w:ins>
      <w:ins w:id="2151" w:author="Beath, Hamish R" w:date="2025-08-02T11:17:00Z" w16du:dateUtc="2025-08-02T10:17:00Z">
        <w:r w:rsidR="0048098D">
          <w:t xml:space="preserve"> </w:t>
        </w:r>
      </w:ins>
      <w:ins w:id="2152" w:author="Beath, Hamish R" w:date="2025-08-25T22:05:00Z" w16du:dateUtc="2025-08-25T21:05:00Z">
        <w:r w:rsidR="003053DC">
          <w:t>t</w:t>
        </w:r>
      </w:ins>
      <w:ins w:id="2153" w:author="Beath, Hamish R" w:date="2025-08-02T11:17:00Z" w16du:dateUtc="2025-08-02T10:17:00Z">
        <w:r w:rsidR="0048098D">
          <w:t>his will result</w:t>
        </w:r>
      </w:ins>
      <w:ins w:id="2154" w:author="Beath, Hamish R" w:date="2025-08-02T11:24:00Z" w16du:dateUtc="2025-08-02T10:24:00Z">
        <w:r w:rsidR="00DF0541">
          <w:t xml:space="preserve"> in no or minimal reweighting for </w:t>
        </w:r>
      </w:ins>
      <w:ins w:id="2155" w:author="Beath, Hamish R" w:date="2025-08-03T10:42:00Z" w16du:dateUtc="2025-08-03T09:42:00Z">
        <w:r w:rsidR="00F675AC">
          <w:t>most scenarios</w:t>
        </w:r>
      </w:ins>
      <w:ins w:id="2156" w:author="Beath, Hamish R" w:date="2025-08-25T22:06:00Z" w16du:dateUtc="2025-08-25T21:06:00Z">
        <w:r w:rsidR="00144B17">
          <w:t xml:space="preserve">. </w:t>
        </w:r>
      </w:ins>
      <w:ins w:id="2157" w:author="Beath, Hamish R" w:date="2025-08-03T10:42:00Z" w16du:dateUtc="2025-08-03T09:42:00Z">
        <w:r w:rsidR="00F675AC">
          <w:t>Conversel</w:t>
        </w:r>
      </w:ins>
      <w:ins w:id="2158" w:author="Beath, Hamish R" w:date="2025-08-03T10:43:00Z" w16du:dateUtc="2025-08-03T09:43:00Z">
        <w:r w:rsidR="00F675AC">
          <w:t xml:space="preserve">y, </w:t>
        </w:r>
      </w:ins>
      <w:ins w:id="2159" w:author="Beath, Hamish R" w:date="2025-08-25T22:07:00Z" w16du:dateUtc="2025-08-25T21:07:00Z">
        <w:r w:rsidR="009E2375">
          <w:t>large sigma values relative to</w:t>
        </w:r>
      </w:ins>
      <w:ins w:id="2160" w:author="Beath, Hamish R" w:date="2025-08-03T10:46:00Z" w16du:dateUtc="2025-08-03T09:46:00Z">
        <w:r w:rsidR="00F675AC">
          <w:t xml:space="preserve"> ensemble variation</w:t>
        </w:r>
      </w:ins>
      <w:ins w:id="2161" w:author="Beath, Hamish R" w:date="2025-08-03T10:54:00Z" w16du:dateUtc="2025-08-03T09:54:00Z">
        <w:r w:rsidR="00ED15FF">
          <w:t xml:space="preserve"> will </w:t>
        </w:r>
      </w:ins>
      <w:ins w:id="2162" w:author="Beath, Hamish R" w:date="2025-08-03T10:56:00Z" w16du:dateUtc="2025-08-03T09:56:00Z">
        <w:r w:rsidR="00ED15FF">
          <w:t xml:space="preserve">result </w:t>
        </w:r>
      </w:ins>
      <w:ins w:id="2163" w:author="Beath, Hamish R" w:date="2025-08-03T10:57:00Z" w16du:dateUtc="2025-08-03T09:57:00Z">
        <w:r w:rsidR="00ED15FF">
          <w:t xml:space="preserve">in scenarios effectively </w:t>
        </w:r>
      </w:ins>
      <w:ins w:id="2164" w:author="Beath, Hamish R" w:date="2025-08-25T22:07:00Z" w16du:dateUtc="2025-08-25T21:07:00Z">
        <w:r w:rsidR="0014730D">
          <w:t xml:space="preserve">not being </w:t>
        </w:r>
      </w:ins>
      <w:ins w:id="2165" w:author="Beath, Hamish R" w:date="2025-08-03T10:57:00Z" w16du:dateUtc="2025-08-03T09:57:00Z">
        <w:r w:rsidR="00ED15FF">
          <w:t xml:space="preserve">reweighted as they </w:t>
        </w:r>
      </w:ins>
      <w:ins w:id="2166" w:author="Beath, Hamish R" w:date="2025-08-25T22:08:00Z" w16du:dateUtc="2025-08-25T21:08:00Z">
        <w:r w:rsidR="00922C6A">
          <w:t>are all treated as similar.</w:t>
        </w:r>
      </w:ins>
      <w:ins w:id="2167" w:author="Beath, Hamish R" w:date="2025-08-03T10:57:00Z" w16du:dateUtc="2025-08-03T09:57:00Z">
        <w:r w:rsidR="00ED15FF">
          <w:t xml:space="preserve"> </w:t>
        </w:r>
      </w:ins>
    </w:p>
    <w:p w14:paraId="7B8E9991" w14:textId="5F395319" w:rsidR="002F2E95" w:rsidRDefault="00A60C66" w:rsidP="00E728A7">
      <w:pPr>
        <w:rPr>
          <w:ins w:id="2168" w:author="Beath, Hamish R" w:date="2025-08-03T11:59:00Z" w16du:dateUtc="2025-08-03T10:59:00Z"/>
        </w:rPr>
      </w:pPr>
      <w:ins w:id="2169" w:author="Beath, Hamish R" w:date="2025-08-03T11:16:00Z" w16du:dateUtc="2025-08-03T10:16:00Z">
        <w:r>
          <w:t>Sigma</w:t>
        </w:r>
      </w:ins>
      <w:ins w:id="2170" w:author="Beath, Hamish R" w:date="2025-08-03T11:17:00Z" w16du:dateUtc="2025-08-03T10:17:00Z">
        <w:r w:rsidR="00FA1CDD">
          <w:t xml:space="preserve"> choice will reflect the</w:t>
        </w:r>
      </w:ins>
      <w:ins w:id="2171" w:author="Beath, Hamish R" w:date="2025-08-03T11:15:00Z" w16du:dateUtc="2025-08-03T10:15:00Z">
        <w:r>
          <w:t xml:space="preserve"> needs of the user in their application of the weighting procedure. A user may want to implement a specific and known set of sigma values informed by a definition of scenario similarity</w:t>
        </w:r>
      </w:ins>
      <w:ins w:id="2172" w:author="Beath, Hamish R" w:date="2025-08-15T17:52:00Z" w16du:dateUtc="2025-08-15T16:52:00Z">
        <w:r w:rsidR="004621AC">
          <w:t>. This could be</w:t>
        </w:r>
      </w:ins>
      <w:ins w:id="2173" w:author="Beath, Hamish R" w:date="2025-08-03T11:15:00Z" w16du:dateUtc="2025-08-03T10:15:00Z">
        <w:r>
          <w:t xml:space="preserve"> guided by distances between certain scenarios. In this context, </w:t>
        </w:r>
      </w:ins>
      <w:ins w:id="2174" w:author="Beath, Hamish R" w:date="2025-08-03T11:18:00Z" w16du:dateUtc="2025-08-03T10:18:00Z">
        <w:r w:rsidR="00FA1CDD">
          <w:t>even if</w:t>
        </w:r>
      </w:ins>
      <w:ins w:id="2175" w:author="Beath, Hamish R" w:date="2025-08-25T22:09:00Z" w16du:dateUtc="2025-08-25T21:09:00Z">
        <w:r w:rsidR="007C2BA0">
          <w:t xml:space="preserve"> </w:t>
        </w:r>
        <w:r w:rsidR="0019097C">
          <w:t xml:space="preserve">the </w:t>
        </w:r>
        <w:proofErr w:type="spellStart"/>
        <w:r w:rsidR="0019097C">
          <w:t>sigmas</w:t>
        </w:r>
        <w:proofErr w:type="spellEnd"/>
        <w:r w:rsidR="0019097C">
          <w:t xml:space="preserve"> are small in relation to </w:t>
        </w:r>
        <w:r w:rsidR="00F909FD">
          <w:t xml:space="preserve">ensemble variation, </w:t>
        </w:r>
      </w:ins>
      <w:ins w:id="2176" w:author="Beath, Hamish R" w:date="2025-08-03T11:18:00Z" w16du:dateUtc="2025-08-03T10:18:00Z">
        <w:r w:rsidR="00FA1CDD">
          <w:t>it c</w:t>
        </w:r>
      </w:ins>
      <w:ins w:id="2177" w:author="Beath, Hamish R" w:date="2025-08-25T22:09:00Z" w16du:dateUtc="2025-08-25T21:09:00Z">
        <w:r w:rsidR="00F909FD">
          <w:t>ould</w:t>
        </w:r>
      </w:ins>
      <w:ins w:id="2178" w:author="Beath, Hamish R" w:date="2025-08-03T11:18:00Z" w16du:dateUtc="2025-08-03T10:18:00Z">
        <w:r w:rsidR="00FA1CDD">
          <w:t xml:space="preserve"> be applied as a robustness check across an en</w:t>
        </w:r>
      </w:ins>
      <w:ins w:id="2179" w:author="Beath, Hamish R" w:date="2025-08-03T11:19:00Z" w16du:dateUtc="2025-08-03T10:19:00Z">
        <w:r w:rsidR="00FA1CDD">
          <w:t>semble.</w:t>
        </w:r>
      </w:ins>
      <w:ins w:id="2180" w:author="Beath, Hamish R" w:date="2025-08-03T12:26:00Z" w16du:dateUtc="2025-08-03T11:26:00Z">
        <w:r w:rsidR="00490486">
          <w:t xml:space="preserve"> </w:t>
        </w:r>
      </w:ins>
      <w:ins w:id="2181" w:author="Beath, Hamish R" w:date="2025-08-25T22:10:00Z" w16du:dateUtc="2025-08-25T21:10:00Z">
        <w:r w:rsidR="0032511D">
          <w:t>However</w:t>
        </w:r>
      </w:ins>
      <w:ins w:id="2182" w:author="Beath, Hamish R" w:date="2025-08-25T22:11:00Z" w16du:dateUtc="2025-08-25T21:11:00Z">
        <w:r w:rsidR="00175387">
          <w:t xml:space="preserve">, </w:t>
        </w:r>
      </w:ins>
      <w:ins w:id="2183" w:author="Beath, Hamish R" w:date="2025-08-25T22:13:00Z" w16du:dateUtc="2025-08-25T21:13:00Z">
        <w:r w:rsidR="00E728A7">
          <w:t xml:space="preserve">an alternative </w:t>
        </w:r>
        <w:r w:rsidR="00E728A7">
          <w:lastRenderedPageBreak/>
          <w:t xml:space="preserve">approach is to </w:t>
        </w:r>
      </w:ins>
      <w:proofErr w:type="gramStart"/>
      <w:ins w:id="2184" w:author="Beath, Hamish R" w:date="2025-08-25T22:11:00Z" w16du:dateUtc="2025-08-25T21:11:00Z">
        <w:r w:rsidR="00175387">
          <w:t>testing</w:t>
        </w:r>
        <w:proofErr w:type="gramEnd"/>
        <w:r w:rsidR="00175387">
          <w:t xml:space="preserve"> </w:t>
        </w:r>
      </w:ins>
      <w:ins w:id="2185" w:author="Beath, Hamish R" w:date="2025-08-25T22:12:00Z" w16du:dateUtc="2025-08-25T21:12:00Z">
        <w:r w:rsidR="00445207">
          <w:t xml:space="preserve">the impact of </w:t>
        </w:r>
      </w:ins>
      <w:ins w:id="2186" w:author="Beath, Hamish R" w:date="2025-08-25T22:11:00Z" w16du:dateUtc="2025-08-25T21:11:00Z">
        <w:r w:rsidR="00175387">
          <w:t>a range of</w:t>
        </w:r>
      </w:ins>
      <w:ins w:id="2187" w:author="Beath, Hamish R" w:date="2025-08-25T22:10:00Z" w16du:dateUtc="2025-08-25T21:10:00Z">
        <w:r w:rsidR="007505AE">
          <w:t xml:space="preserve"> </w:t>
        </w:r>
      </w:ins>
      <w:ins w:id="2188" w:author="Beath, Hamish R" w:date="2025-08-03T11:20:00Z" w16du:dateUtc="2025-08-03T10:20:00Z">
        <w:r w:rsidR="00FA1CDD">
          <w:t xml:space="preserve">sigma values </w:t>
        </w:r>
      </w:ins>
      <w:ins w:id="2189" w:author="Beath, Hamish R" w:date="2025-08-03T11:37:00Z" w16du:dateUtc="2025-08-03T10:37:00Z">
        <w:r w:rsidR="00CB2D4A">
          <w:t xml:space="preserve">with the final choice determined by the impact on the ensemble. </w:t>
        </w:r>
      </w:ins>
    </w:p>
    <w:p w14:paraId="0C6566CB" w14:textId="416C1751" w:rsidR="00FA1CDD" w:rsidRDefault="002F2E95" w:rsidP="00A60C66">
      <w:pPr>
        <w:rPr>
          <w:ins w:id="2190" w:author="Beath, Hamish R" w:date="2025-08-03T11:15:00Z" w16du:dateUtc="2025-08-03T10:15:00Z"/>
        </w:rPr>
      </w:pPr>
      <w:ins w:id="2191" w:author="Beath, Hamish R" w:date="2025-08-03T12:00:00Z" w16du:dateUtc="2025-08-03T11:00:00Z">
        <w:r>
          <w:t xml:space="preserve">Here, we </w:t>
        </w:r>
      </w:ins>
      <w:ins w:id="2192" w:author="Beath, Hamish R" w:date="2025-08-03T12:05:00Z" w16du:dateUtc="2025-08-03T11:05:00Z">
        <w:r>
          <w:t>perform a</w:t>
        </w:r>
      </w:ins>
      <w:ins w:id="2193" w:author="Beath, Hamish R" w:date="2025-08-03T12:27:00Z" w16du:dateUtc="2025-08-03T11:27:00Z">
        <w:r w:rsidR="00490486">
          <w:t>n illustrative</w:t>
        </w:r>
      </w:ins>
      <w:ins w:id="2194" w:author="Beath, Hamish R" w:date="2025-08-03T12:05:00Z" w16du:dateUtc="2025-08-03T11:05:00Z">
        <w:r>
          <w:t xml:space="preserve"> </w:t>
        </w:r>
      </w:ins>
      <w:ins w:id="2195" w:author="Beath, Hamish R" w:date="2025-08-03T12:27:00Z" w16du:dateUtc="2025-08-03T11:27:00Z">
        <w:r w:rsidR="00490486">
          <w:t>example</w:t>
        </w:r>
      </w:ins>
      <w:ins w:id="2196" w:author="Beath, Hamish R" w:date="2025-08-15T17:52:00Z" w16du:dateUtc="2025-08-15T16:52:00Z">
        <w:r w:rsidR="004621AC">
          <w:t xml:space="preserve"> of the</w:t>
        </w:r>
      </w:ins>
      <w:ins w:id="2197" w:author="Beath, Hamish R" w:date="2025-08-03T12:27:00Z" w16du:dateUtc="2025-08-03T11:27:00Z">
        <w:r w:rsidR="00490486">
          <w:t xml:space="preserve"> latter approach</w:t>
        </w:r>
      </w:ins>
      <w:ins w:id="2198" w:author="Beath, Hamish R" w:date="2025-08-03T12:05:00Z" w16du:dateUtc="2025-08-03T11:05:00Z">
        <w:r>
          <w:t>, exploring the impact</w:t>
        </w:r>
      </w:ins>
      <w:ins w:id="2199" w:author="Beath, Hamish R" w:date="2025-08-15T17:53:00Z" w16du:dateUtc="2025-08-15T16:53:00Z">
        <w:r w:rsidR="004621AC">
          <w:t xml:space="preserve"> of a range of sigma values</w:t>
        </w:r>
      </w:ins>
      <w:ins w:id="2200" w:author="Beath, Hamish R" w:date="2025-08-03T12:05:00Z" w16du:dateUtc="2025-08-03T11:05:00Z">
        <w:r>
          <w:t xml:space="preserve"> on </w:t>
        </w:r>
      </w:ins>
      <w:ins w:id="2201" w:author="Beath, Hamish R" w:date="2025-08-03T12:07:00Z" w16du:dateUtc="2025-08-03T11:07:00Z">
        <w:r>
          <w:t>the spread of weights, by variable</w:t>
        </w:r>
      </w:ins>
      <w:ins w:id="2202" w:author="Beath, Hamish R" w:date="2025-08-03T12:36:00Z" w16du:dateUtc="2025-08-03T11:36:00Z">
        <w:r w:rsidR="005063DE">
          <w:t>.</w:t>
        </w:r>
      </w:ins>
      <w:ins w:id="2203" w:author="Beath, Hamish R" w:date="2025-08-03T12:14:00Z" w16du:dateUtc="2025-08-03T11:14:00Z">
        <w:r w:rsidR="006E0B90">
          <w:t xml:space="preserve"> To do this, </w:t>
        </w:r>
      </w:ins>
      <w:ins w:id="2204" w:author="Beath, Hamish R" w:date="2025-08-03T12:27:00Z" w16du:dateUtc="2025-08-03T11:27:00Z">
        <w:r w:rsidR="00490486">
          <w:t xml:space="preserve">we stay with our conceptual </w:t>
        </w:r>
      </w:ins>
      <w:ins w:id="2205" w:author="Beath, Hamish R" w:date="2025-08-03T12:28:00Z" w16du:dateUtc="2025-08-03T11:28:00Z">
        <w:r w:rsidR="00490486">
          <w:t xml:space="preserve">definition of scenario similarity: the </w:t>
        </w:r>
      </w:ins>
      <w:ins w:id="2206" w:author="Beath, Hamish R" w:date="2025-08-25T22:14:00Z" w16du:dateUtc="2025-08-25T21:14:00Z">
        <w:r w:rsidR="00540648">
          <w:t xml:space="preserve">RMS of </w:t>
        </w:r>
      </w:ins>
      <w:ins w:id="2207" w:author="Beath, Hamish R" w:date="2025-08-03T12:28:00Z" w16du:dateUtc="2025-08-03T11:28:00Z">
        <w:r w:rsidR="00490486">
          <w:t>SSP-RCP combinations</w:t>
        </w:r>
      </w:ins>
      <w:ins w:id="2208" w:author="Beath, Hamish R" w:date="2025-08-15T17:53:00Z" w16du:dateUtc="2025-08-15T16:53:00Z">
        <w:r w:rsidR="004621AC">
          <w:t>,</w:t>
        </w:r>
      </w:ins>
      <w:ins w:id="2209" w:author="Beath, Hamish R" w:date="2025-08-03T12:28:00Z" w16du:dateUtc="2025-08-03T11:28:00Z">
        <w:r w:rsidR="00490486">
          <w:t xml:space="preserve"> run by different models. </w:t>
        </w:r>
      </w:ins>
      <w:ins w:id="2210" w:author="Beath, Hamish R" w:date="2025-08-03T12:31:00Z" w16du:dateUtc="2025-08-03T11:31:00Z">
        <w:r w:rsidR="00490486">
          <w:t>W</w:t>
        </w:r>
      </w:ins>
      <w:ins w:id="2211" w:author="Beath, Hamish R" w:date="2025-08-03T12:30:00Z" w16du:dateUtc="2025-08-03T11:30:00Z">
        <w:r w:rsidR="00490486">
          <w:t xml:space="preserve">e </w:t>
        </w:r>
      </w:ins>
      <w:ins w:id="2212" w:author="Beath, Hamish R" w:date="2025-08-03T12:31:00Z" w16du:dateUtc="2025-08-03T11:31:00Z">
        <w:r w:rsidR="00490486">
          <w:t>test a range of sigma values between the minimum and the maximum</w:t>
        </w:r>
      </w:ins>
      <w:ins w:id="2213" w:author="Beath, Hamish R" w:date="2025-08-03T12:36:00Z" w16du:dateUtc="2025-08-03T11:36:00Z">
        <w:r w:rsidR="005063DE">
          <w:t xml:space="preserve"> of the SSP-RCP combinations,</w:t>
        </w:r>
      </w:ins>
      <w:ins w:id="2214" w:author="Beath, Hamish R" w:date="2025-08-03T12:31:00Z" w16du:dateUtc="2025-08-03T11:31:00Z">
        <w:r w:rsidR="00490486">
          <w:t xml:space="preserve"> at </w:t>
        </w:r>
      </w:ins>
      <w:ins w:id="2215" w:author="Beath, Hamish R" w:date="2025-08-25T22:14:00Z" w16du:dateUtc="2025-08-25T21:14:00Z">
        <w:r w:rsidR="00540648">
          <w:t>10</w:t>
        </w:r>
      </w:ins>
      <w:ins w:id="2216" w:author="Beath, Hamish R" w:date="2025-08-03T12:31:00Z" w16du:dateUtc="2025-08-03T11:31:00Z">
        <w:r w:rsidR="00490486">
          <w:t xml:space="preserve"> percentile intervals </w:t>
        </w:r>
        <w:r w:rsidR="005063DE">
          <w:t xml:space="preserve">to </w:t>
        </w:r>
      </w:ins>
      <w:ins w:id="2217" w:author="Beath, Hamish R" w:date="2025-08-03T12:32:00Z" w16du:dateUtc="2025-08-03T11:32:00Z">
        <w:r w:rsidR="005063DE">
          <w:t xml:space="preserve">explore </w:t>
        </w:r>
      </w:ins>
      <w:ins w:id="2218" w:author="Beath, Hamish R" w:date="2025-08-03T12:35:00Z" w16du:dateUtc="2025-08-03T11:35:00Z">
        <w:r w:rsidR="005063DE">
          <w:t xml:space="preserve">the impact on the spread of </w:t>
        </w:r>
      </w:ins>
      <w:ins w:id="2219" w:author="Beath, Hamish R" w:date="2025-08-03T12:36:00Z" w16du:dateUtc="2025-08-03T11:36:00Z">
        <w:r w:rsidR="005063DE">
          <w:t xml:space="preserve">diversity </w:t>
        </w:r>
        <w:r w:rsidR="005063DE" w:rsidRPr="00663F7D">
          <w:t xml:space="preserve">weights </w:t>
        </w:r>
        <w:r w:rsidR="005063DE" w:rsidRPr="00663F7D">
          <w:rPr>
            <w:rPrChange w:id="2220" w:author="Beath, Hamish R" w:date="2025-08-20T16:26:00Z" w16du:dateUtc="2025-08-20T15:26:00Z">
              <w:rPr>
                <w:highlight w:val="yellow"/>
              </w:rPr>
            </w:rPrChange>
          </w:rPr>
          <w:t xml:space="preserve">(Supplementary Figure </w:t>
        </w:r>
      </w:ins>
      <w:ins w:id="2221" w:author="Beath, Hamish R" w:date="2025-09-05T15:45:00Z" w16du:dateUtc="2025-09-05T14:45:00Z">
        <w:r w:rsidR="00923C7E">
          <w:t>7</w:t>
        </w:r>
      </w:ins>
      <w:ins w:id="2222" w:author="Beath, Hamish R" w:date="2025-08-03T12:36:00Z" w16du:dateUtc="2025-08-03T11:36:00Z">
        <w:r w:rsidR="005063DE" w:rsidRPr="00663F7D">
          <w:rPr>
            <w:rPrChange w:id="2223" w:author="Beath, Hamish R" w:date="2025-08-20T16:26:00Z" w16du:dateUtc="2025-08-20T15:26:00Z">
              <w:rPr>
                <w:highlight w:val="yellow"/>
              </w:rPr>
            </w:rPrChange>
          </w:rPr>
          <w:t>)</w:t>
        </w:r>
        <w:r w:rsidR="005063DE" w:rsidRPr="00663F7D">
          <w:t>.</w:t>
        </w:r>
      </w:ins>
      <w:ins w:id="2224" w:author="Beath, Hamish R" w:date="2025-09-05T15:42:00Z" w16du:dateUtc="2025-09-05T14:42:00Z">
        <w:r w:rsidR="00923C7E">
          <w:t xml:space="preserve"> To explore the point at which most v</w:t>
        </w:r>
      </w:ins>
      <w:ins w:id="2225" w:author="Beath, Hamish R" w:date="2025-09-05T15:44:00Z" w16du:dateUtc="2025-09-05T14:44:00Z">
        <w:r w:rsidR="00923C7E">
          <w:t xml:space="preserve">ariables have seen a collapse in their IQR, </w:t>
        </w:r>
      </w:ins>
      <w:ins w:id="2226" w:author="Beath, Hamish R" w:date="2025-09-05T15:42:00Z" w16du:dateUtc="2025-09-05T14:42:00Z">
        <w:r w:rsidR="00923C7E">
          <w:t xml:space="preserve"> </w:t>
        </w:r>
      </w:ins>
      <w:ins w:id="2227" w:author="Beath, Hamish R" w:date="2025-09-05T15:44:00Z" w16du:dateUtc="2025-09-05T14:44:00Z">
        <w:r w:rsidR="00923C7E">
          <w:t>w</w:t>
        </w:r>
      </w:ins>
      <w:ins w:id="2228" w:author="Beath, Hamish R" w:date="2025-09-05T15:42:00Z" w16du:dateUtc="2025-09-05T14:42:00Z">
        <w:r w:rsidR="00923C7E">
          <w:t xml:space="preserve">e expanded our assessment </w:t>
        </w:r>
      </w:ins>
      <w:ins w:id="2229" w:author="Beath, Hamish R" w:date="2025-09-05T15:44:00Z" w16du:dateUtc="2025-09-05T14:44:00Z">
        <w:r w:rsidR="00923C7E">
          <w:t xml:space="preserve">below the minimum, SSP-RCP model differences testing </w:t>
        </w:r>
      </w:ins>
      <w:ins w:id="2230" w:author="Beath, Hamish R" w:date="2025-09-05T15:44:00Z">
        <w:r w:rsidR="00923C7E" w:rsidRPr="00923C7E">
          <w:t>fractions of the minimum, in a log-spaced grid from 0.1*min to 1*min (6 intervals)</w:t>
        </w:r>
      </w:ins>
      <w:ins w:id="2231" w:author="Beath, Hamish R" w:date="2025-09-05T15:44:00Z" w16du:dateUtc="2025-09-05T14:44:00Z">
        <w:r w:rsidR="00923C7E">
          <w:t xml:space="preserve"> (Supplementary Figure </w:t>
        </w:r>
      </w:ins>
      <w:ins w:id="2232" w:author="Beath, Hamish R" w:date="2025-09-05T15:45:00Z" w16du:dateUtc="2025-09-05T14:45:00Z">
        <w:r w:rsidR="00923C7E">
          <w:t>7</w:t>
        </w:r>
      </w:ins>
      <w:ins w:id="2233" w:author="Beath, Hamish R" w:date="2025-09-05T15:44:00Z" w16du:dateUtc="2025-09-05T14:44:00Z">
        <w:r w:rsidR="00923C7E">
          <w:t>)</w:t>
        </w:r>
      </w:ins>
    </w:p>
    <w:p w14:paraId="4240CFA8" w14:textId="063F5772" w:rsidR="0013173F" w:rsidRDefault="009F6BFA">
      <w:pPr>
        <w:keepNext/>
        <w:rPr>
          <w:ins w:id="2234" w:author="Beath, Hamish R" w:date="2025-08-15T18:08:00Z" w16du:dateUtc="2025-08-15T17:08:00Z"/>
        </w:rPr>
        <w:pPrChange w:id="2235" w:author="Beath, Hamish R" w:date="2025-08-15T18:08:00Z" w16du:dateUtc="2025-08-15T17:08:00Z">
          <w:pPr/>
        </w:pPrChange>
      </w:pPr>
      <w:ins w:id="2236" w:author="Beath, Hamish R" w:date="2025-08-25T22:01:00Z" w16du:dateUtc="2025-08-25T21:01:00Z">
        <w:r>
          <w:rPr>
            <w:noProof/>
          </w:rPr>
          <w:drawing>
            <wp:inline distT="0" distB="0" distL="0" distR="0" wp14:anchorId="470A65A7" wp14:editId="29848ACC">
              <wp:extent cx="6594200" cy="3227695"/>
              <wp:effectExtent l="0" t="0" r="0" b="0"/>
              <wp:docPr id="167615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52658" name="Picture 1676152658"/>
                      <pic:cNvPicPr/>
                    </pic:nvPicPr>
                    <pic:blipFill>
                      <a:blip r:embed="rId26"/>
                      <a:stretch>
                        <a:fillRect/>
                      </a:stretch>
                    </pic:blipFill>
                    <pic:spPr>
                      <a:xfrm>
                        <a:off x="0" y="0"/>
                        <a:ext cx="6599480" cy="3230280"/>
                      </a:xfrm>
                      <a:prstGeom prst="rect">
                        <a:avLst/>
                      </a:prstGeom>
                    </pic:spPr>
                  </pic:pic>
                </a:graphicData>
              </a:graphic>
            </wp:inline>
          </w:drawing>
        </w:r>
      </w:ins>
    </w:p>
    <w:p w14:paraId="5DB65C5A" w14:textId="340F9E37" w:rsidR="004621AC" w:rsidRDefault="0013173F" w:rsidP="000056C1">
      <w:pPr>
        <w:rPr>
          <w:ins w:id="2237" w:author="Beath, Hamish R" w:date="2025-08-15T17:53:00Z" w16du:dateUtc="2025-08-15T16:53:00Z"/>
        </w:rPr>
      </w:pPr>
      <w:ins w:id="2238" w:author="Beath, Hamish R" w:date="2025-08-15T18:31:00Z" w16du:dateUtc="2025-08-15T17:31:00Z">
        <w:r>
          <w:rPr>
            <w:b/>
            <w:bCs/>
          </w:rPr>
          <w:t>S</w:t>
        </w:r>
      </w:ins>
      <w:ins w:id="2239" w:author="Beath, Hamish R" w:date="2025-08-15T18:08:00Z" w16du:dateUtc="2025-08-15T17:08:00Z">
        <w:r w:rsidRPr="001851EA">
          <w:rPr>
            <w:b/>
            <w:bCs/>
          </w:rPr>
          <w:t xml:space="preserve">upplementary </w:t>
        </w:r>
        <w:r>
          <w:rPr>
            <w:b/>
            <w:bCs/>
          </w:rPr>
          <w:t xml:space="preserve">Figure </w:t>
        </w:r>
      </w:ins>
      <w:ins w:id="2240" w:author="Beath, Hamish R" w:date="2025-09-05T15:45:00Z" w16du:dateUtc="2025-09-05T14:45:00Z">
        <w:r w:rsidR="00923C7E">
          <w:rPr>
            <w:b/>
            <w:bCs/>
          </w:rPr>
          <w:t>7</w:t>
        </w:r>
      </w:ins>
      <w:ins w:id="2241" w:author="Beath, Hamish R" w:date="2025-08-15T18:08:00Z" w16du:dateUtc="2025-08-15T17:08:00Z">
        <w:r w:rsidRPr="001851EA">
          <w:rPr>
            <w:b/>
            <w:bCs/>
          </w:rPr>
          <w:t xml:space="preserve"> | </w:t>
        </w:r>
      </w:ins>
      <w:ins w:id="2242" w:author="Beath, Hamish R" w:date="2025-08-15T18:09:00Z" w16du:dateUtc="2025-08-15T17:09:00Z">
        <w:r>
          <w:rPr>
            <w:b/>
            <w:bCs/>
          </w:rPr>
          <w:t>Impact of sigma values on spread of diversity weights by weighting variable</w:t>
        </w:r>
      </w:ins>
      <w:ins w:id="2243" w:author="Beath, Hamish R" w:date="2025-08-15T18:08:00Z" w16du:dateUtc="2025-08-15T17:08:00Z">
        <w:r w:rsidRPr="001851EA">
          <w:rPr>
            <w:b/>
            <w:bCs/>
          </w:rPr>
          <w:t>.</w:t>
        </w:r>
        <w:r w:rsidRPr="001851EA">
          <w:t xml:space="preserve"> </w:t>
        </w:r>
      </w:ins>
      <w:ins w:id="2244" w:author="Beath, Hamish R" w:date="2025-08-15T18:31:00Z" w16du:dateUtc="2025-08-15T17:31:00Z">
        <w:r w:rsidR="0009662F">
          <w:t>Swarm plot</w:t>
        </w:r>
      </w:ins>
      <w:ins w:id="2245" w:author="Beath, Hamish R" w:date="2025-08-15T18:34:00Z" w16du:dateUtc="2025-08-15T17:34:00Z">
        <w:r w:rsidR="0009662F">
          <w:t>s</w:t>
        </w:r>
      </w:ins>
      <w:ins w:id="2246" w:author="Beath, Hamish R" w:date="2025-08-15T18:31:00Z" w16du:dateUtc="2025-08-15T17:31:00Z">
        <w:r w:rsidR="0009662F">
          <w:t xml:space="preserve"> showing the interquartile range in the variable</w:t>
        </w:r>
      </w:ins>
      <w:ins w:id="2247" w:author="Beath, Hamish R" w:date="2025-08-15T18:32:00Z" w16du:dateUtc="2025-08-15T17:32:00Z">
        <w:r w:rsidR="0009662F">
          <w:t>-</w:t>
        </w:r>
      </w:ins>
      <w:ins w:id="2248" w:author="Beath, Hamish R" w:date="2025-08-15T18:31:00Z" w16du:dateUtc="2025-08-15T17:31:00Z">
        <w:r w:rsidR="0009662F">
          <w:t>specific diversity weights</w:t>
        </w:r>
      </w:ins>
      <w:ins w:id="2249" w:author="Beath, Hamish R" w:date="2025-08-15T18:32:00Z" w16du:dateUtc="2025-08-15T17:32:00Z">
        <w:r w:rsidR="0009662F">
          <w:t xml:space="preserve"> </w:t>
        </w:r>
      </w:ins>
      <w:ins w:id="2250" w:author="Beath, Hamish R" w:date="2025-08-15T18:34:00Z" w16du:dateUtc="2025-08-15T17:34:00Z">
        <w:r w:rsidR="0009662F">
          <w:t xml:space="preserve">at </w:t>
        </w:r>
      </w:ins>
      <w:ins w:id="2251" w:author="Beath, Hamish R" w:date="2025-08-15T18:35:00Z" w16du:dateUtc="2025-08-15T17:35:00Z">
        <w:r w:rsidR="0009662F">
          <w:t xml:space="preserve">a range of sigma values between the maximum and minimum of </w:t>
        </w:r>
      </w:ins>
      <w:ins w:id="2252" w:author="Beath, Hamish R" w:date="2025-08-25T22:17:00Z" w16du:dateUtc="2025-08-25T21:17:00Z">
        <w:r w:rsidR="00A1375D">
          <w:t xml:space="preserve">RMS difference </w:t>
        </w:r>
        <w:r w:rsidR="003241EE">
          <w:t xml:space="preserve">of </w:t>
        </w:r>
      </w:ins>
      <w:ins w:id="2253" w:author="Beath, Hamish R" w:date="2025-08-15T18:35:00Z" w16du:dateUtc="2025-08-15T17:35:00Z">
        <w:r w:rsidR="0009662F">
          <w:t>SSP-RCP combinations run by the same</w:t>
        </w:r>
      </w:ins>
      <w:ins w:id="2254" w:author="Beath, Hamish R" w:date="2025-08-15T18:36:00Z" w16du:dateUtc="2025-08-15T17:36:00Z">
        <w:r w:rsidR="0009662F">
          <w:t xml:space="preserve"> model. </w:t>
        </w:r>
      </w:ins>
      <w:ins w:id="2255" w:author="Beath, Hamish R" w:date="2025-08-25T22:19:00Z" w16du:dateUtc="2025-08-25T21:19:00Z">
        <w:r w:rsidR="009C489C">
          <w:t xml:space="preserve">Values were taken at 10 percentile intervals and adjusted in tandem with each other. </w:t>
        </w:r>
      </w:ins>
      <w:ins w:id="2256" w:author="Beath, Hamish R" w:date="2025-08-25T22:17:00Z" w16du:dateUtc="2025-08-25T21:17:00Z">
        <w:r w:rsidR="00D174DE">
          <w:t xml:space="preserve">We also show </w:t>
        </w:r>
      </w:ins>
      <w:ins w:id="2257" w:author="Beath, Hamish R" w:date="2025-08-25T22:18:00Z" w16du:dateUtc="2025-08-25T21:18:00Z">
        <w:r w:rsidR="00D174DE">
          <w:t xml:space="preserve">fractions of the minimum, </w:t>
        </w:r>
        <w:r w:rsidR="005141ED">
          <w:t xml:space="preserve">in a log-spaced grid from 0.1*min to </w:t>
        </w:r>
      </w:ins>
      <w:ins w:id="2258" w:author="Beath, Hamish R" w:date="2025-08-25T22:19:00Z" w16du:dateUtc="2025-08-25T21:19:00Z">
        <w:r w:rsidR="009C489C">
          <w:t xml:space="preserve">1*min (6 intervals). </w:t>
        </w:r>
      </w:ins>
      <w:ins w:id="2259" w:author="Beath, Hamish R" w:date="2025-08-15T18:38:00Z" w16du:dateUtc="2025-08-15T17:38:00Z">
        <w:r w:rsidR="0009662F">
          <w:t>Median lines shown by grey dotted lines.</w:t>
        </w:r>
      </w:ins>
    </w:p>
    <w:p w14:paraId="75BAD180" w14:textId="4F4E3D5A" w:rsidR="00947B72" w:rsidRPr="00CE09E5" w:rsidRDefault="00AC7298" w:rsidP="000056C1">
      <w:pPr>
        <w:rPr>
          <w:ins w:id="2260" w:author="Beath, Hamish R" w:date="2025-08-25T22:23:00Z" w16du:dateUtc="2025-08-25T21:23:00Z"/>
        </w:rPr>
      </w:pPr>
      <w:ins w:id="2261" w:author="Beath, Hamish R" w:date="2025-08-25T22:21:00Z" w16du:dateUtc="2025-08-25T21:21:00Z">
        <w:r>
          <w:t xml:space="preserve">As would be expected, </w:t>
        </w:r>
      </w:ins>
      <w:ins w:id="2262" w:author="Beath, Hamish R" w:date="2025-08-03T16:47:00Z" w16du:dateUtc="2025-08-03T15:47:00Z">
        <w:r w:rsidR="00837F90">
          <w:t>the IQR in the diversity weights varies</w:t>
        </w:r>
      </w:ins>
      <w:ins w:id="2263" w:author="Beath, Hamish R" w:date="2025-08-15T18:08:00Z" w16du:dateUtc="2025-08-15T17:08:00Z">
        <w:r w:rsidR="0013173F">
          <w:t xml:space="preserve"> </w:t>
        </w:r>
      </w:ins>
      <w:ins w:id="2264" w:author="Beath, Hamish R" w:date="2025-08-03T16:47:00Z" w16du:dateUtc="2025-08-03T15:47:00Z">
        <w:r w:rsidR="00837F90">
          <w:t>by variable</w:t>
        </w:r>
      </w:ins>
      <w:ins w:id="2265" w:author="Beath, Hamish R" w:date="2025-08-25T22:22:00Z" w16du:dateUtc="2025-08-25T21:22:00Z">
        <w:r>
          <w:t>,</w:t>
        </w:r>
      </w:ins>
      <w:ins w:id="2266" w:author="Beath, Hamish R" w:date="2025-08-03T16:47:00Z" w16du:dateUtc="2025-08-03T15:47:00Z">
        <w:r w:rsidR="00837F90">
          <w:t xml:space="preserve"> </w:t>
        </w:r>
      </w:ins>
      <w:ins w:id="2267" w:author="Beath, Hamish R" w:date="2025-08-25T22:22:00Z" w16du:dateUtc="2025-08-25T21:22:00Z">
        <w:r w:rsidR="00B40BA8">
          <w:t xml:space="preserve">with the highest median IQR at </w:t>
        </w:r>
        <w:r w:rsidR="00861319">
          <w:t>our 0.46*min</w:t>
        </w:r>
      </w:ins>
      <w:ins w:id="2268" w:author="Beath, Hamish R" w:date="2025-08-03T16:49:00Z" w16du:dateUtc="2025-08-03T15:49:00Z">
        <w:r w:rsidR="00837F90">
          <w:t xml:space="preserve"> </w:t>
        </w:r>
      </w:ins>
      <w:ins w:id="2269" w:author="Beath, Hamish R" w:date="2025-08-25T22:22:00Z" w16du:dateUtc="2025-08-25T21:22:00Z">
        <w:r w:rsidR="00631D40">
          <w:t>set</w:t>
        </w:r>
      </w:ins>
      <w:ins w:id="2270" w:author="Beath, Hamish R" w:date="2025-08-25T22:31:00Z" w16du:dateUtc="2025-08-25T21:31:00Z">
        <w:r w:rsidR="007A52B8">
          <w:t xml:space="preserve"> </w:t>
        </w:r>
      </w:ins>
      <w:ins w:id="2271" w:author="Beath, Hamish R" w:date="2025-08-25T22:22:00Z" w16du:dateUtc="2025-08-25T21:22:00Z">
        <w:r w:rsidR="00631D40">
          <w:t>of</w:t>
        </w:r>
      </w:ins>
      <w:ins w:id="2272" w:author="Beath, Hamish R" w:date="2025-08-25T22:31:00Z" w16du:dateUtc="2025-08-25T21:31:00Z">
        <w:r w:rsidR="007A52B8">
          <w:t xml:space="preserve"> </w:t>
        </w:r>
      </w:ins>
      <w:ins w:id="2273" w:author="Beath, Hamish R" w:date="2025-08-25T22:22:00Z" w16du:dateUtc="2025-08-25T21:22:00Z">
        <w:r w:rsidR="00631D40">
          <w:t>values</w:t>
        </w:r>
      </w:ins>
      <w:ins w:id="2274" w:author="Beath, Hamish R" w:date="2025-08-03T16:50:00Z" w16du:dateUtc="2025-08-03T15:50:00Z">
        <w:r w:rsidR="00837F90">
          <w:t xml:space="preserve"> </w:t>
        </w:r>
        <w:r w:rsidR="00837F90" w:rsidRPr="007547A5">
          <w:t>(Supplementar</w:t>
        </w:r>
      </w:ins>
      <w:ins w:id="2275" w:author="Beath, Hamish R" w:date="2025-08-03T16:51:00Z" w16du:dateUtc="2025-08-03T15:51:00Z">
        <w:r w:rsidR="00837F90" w:rsidRPr="007547A5">
          <w:t xml:space="preserve">y Figure </w:t>
        </w:r>
      </w:ins>
      <w:ins w:id="2276" w:author="Beath, Hamish R" w:date="2025-08-15T18:38:00Z" w16du:dateUtc="2025-08-15T17:38:00Z">
        <w:r w:rsidR="0009662F" w:rsidRPr="007547A5">
          <w:rPr>
            <w:rPrChange w:id="2277" w:author="Beath, Hamish R" w:date="2025-08-20T16:11:00Z" w16du:dateUtc="2025-08-20T15:11:00Z">
              <w:rPr>
                <w:highlight w:val="yellow"/>
              </w:rPr>
            </w:rPrChange>
          </w:rPr>
          <w:t>2</w:t>
        </w:r>
      </w:ins>
      <w:ins w:id="2278" w:author="Beath, Hamish R" w:date="2025-08-03T16:51:00Z" w16du:dateUtc="2025-08-03T15:51:00Z">
        <w:r w:rsidR="00837F90" w:rsidRPr="007547A5">
          <w:t>)</w:t>
        </w:r>
      </w:ins>
      <w:ins w:id="2279" w:author="Beath, Hamish R" w:date="2025-08-03T16:50:00Z" w16du:dateUtc="2025-08-03T15:50:00Z">
        <w:r w:rsidR="00837F90" w:rsidRPr="007547A5">
          <w:t>.</w:t>
        </w:r>
        <w:r w:rsidR="00837F90">
          <w:t xml:space="preserve"> </w:t>
        </w:r>
      </w:ins>
      <w:ins w:id="2280" w:author="Beath, Hamish R" w:date="2025-08-20T16:11:00Z" w16du:dateUtc="2025-08-20T15:11:00Z">
        <w:r w:rsidR="007547A5">
          <w:t>T</w:t>
        </w:r>
      </w:ins>
      <w:ins w:id="2281" w:author="Beath, Hamish R" w:date="2025-08-03T16:52:00Z" w16du:dateUtc="2025-08-03T15:52:00Z">
        <w:r w:rsidR="00425EFB">
          <w:t>he median</w:t>
        </w:r>
      </w:ins>
      <w:ins w:id="2282" w:author="Beath, Hamish R" w:date="2025-08-25T22:23:00Z" w16du:dateUtc="2025-08-25T21:23:00Z">
        <w:r w:rsidR="00B01228">
          <w:t xml:space="preserve"> IQR</w:t>
        </w:r>
      </w:ins>
      <w:ins w:id="2283" w:author="Beath, Hamish R" w:date="2025-08-03T16:52:00Z" w16du:dateUtc="2025-08-03T15:52:00Z">
        <w:r w:rsidR="00425EFB">
          <w:t xml:space="preserve"> declines</w:t>
        </w:r>
      </w:ins>
      <w:ins w:id="2284" w:author="Beath, Hamish R" w:date="2025-08-25T22:23:00Z" w16du:dateUtc="2025-08-25T21:23:00Z">
        <w:r w:rsidR="00B01228">
          <w:t xml:space="preserve"> </w:t>
        </w:r>
      </w:ins>
      <w:ins w:id="2285" w:author="Beath, Hamish R" w:date="2025-08-03T16:52:00Z" w16du:dateUtc="2025-08-03T15:52:00Z">
        <w:r w:rsidR="00425EFB">
          <w:t xml:space="preserve">sharply </w:t>
        </w:r>
      </w:ins>
      <w:ins w:id="2286" w:author="Beath, Hamish R" w:date="2025-08-25T22:23:00Z" w16du:dateUtc="2025-08-25T21:23:00Z">
        <w:r w:rsidR="00B01228">
          <w:t xml:space="preserve">towards </w:t>
        </w:r>
        <w:r w:rsidR="004902FA">
          <w:t xml:space="preserve">the 0.1*min values, however the range increases with </w:t>
        </w:r>
        <w:r w:rsidR="002758BB">
          <w:t xml:space="preserve">some variables </w:t>
        </w:r>
      </w:ins>
      <w:ins w:id="2287" w:author="Beath, Hamish R" w:date="2025-08-25T22:24:00Z" w16du:dateUtc="2025-08-25T21:24:00Z">
        <w:r w:rsidR="009212B2">
          <w:t>(</w:t>
        </w:r>
      </w:ins>
      <w:ins w:id="2288" w:author="Beath, Hamish R" w:date="2025-08-25T22:25:00Z" w16du:dateUtc="2025-08-25T21:25:00Z">
        <w:r w:rsidR="00AA0073">
          <w:t xml:space="preserve">e.g., </w:t>
        </w:r>
      </w:ins>
      <w:ins w:id="2289" w:author="Beath, Hamish R" w:date="2025-08-25T22:24:00Z" w16du:dateUtc="2025-08-25T21:24:00Z">
        <w:r w:rsidR="009212B2">
          <w:t>C</w:t>
        </w:r>
        <w:r w:rsidR="00CE09E5">
          <w:t>H</w:t>
        </w:r>
        <w:r w:rsidR="00CE09E5">
          <w:rPr>
            <w:vertAlign w:val="subscript"/>
          </w:rPr>
          <w:t xml:space="preserve">4, </w:t>
        </w:r>
        <w:r w:rsidR="00CE09E5">
          <w:t>N2O</w:t>
        </w:r>
      </w:ins>
      <w:ins w:id="2290" w:author="Beath, Hamish R" w:date="2025-08-25T22:25:00Z" w16du:dateUtc="2025-08-25T21:25:00Z">
        <w:r w:rsidR="00AA0073">
          <w:t xml:space="preserve">) </w:t>
        </w:r>
      </w:ins>
      <w:ins w:id="2291" w:author="Beath, Hamish R" w:date="2025-08-25T22:27:00Z" w16du:dateUtc="2025-08-25T21:27:00Z">
        <w:r w:rsidR="00AE207F">
          <w:t>with</w:t>
        </w:r>
        <w:r w:rsidR="000475E8">
          <w:t xml:space="preserve"> IQR </w:t>
        </w:r>
        <w:r w:rsidR="004B6899">
          <w:t>appearing to be increasing b</w:t>
        </w:r>
      </w:ins>
      <w:ins w:id="2292" w:author="Beath, Hamish R" w:date="2025-08-25T22:28:00Z" w16du:dateUtc="2025-08-25T21:28:00Z">
        <w:r w:rsidR="004B6899">
          <w:t xml:space="preserve">eyond our minimum sigma values. </w:t>
        </w:r>
        <w:r w:rsidR="00665C4C">
          <w:t>Above the 30</w:t>
        </w:r>
        <w:r w:rsidR="00665C4C" w:rsidRPr="00665C4C">
          <w:rPr>
            <w:vertAlign w:val="superscript"/>
            <w:rPrChange w:id="2293" w:author="Beath, Hamish R" w:date="2025-08-25T22:28:00Z" w16du:dateUtc="2025-08-25T21:28:00Z">
              <w:rPr/>
            </w:rPrChange>
          </w:rPr>
          <w:t>th</w:t>
        </w:r>
        <w:r w:rsidR="00665C4C">
          <w:t xml:space="preserve"> percentile of SSP-RCP model differences, the </w:t>
        </w:r>
      </w:ins>
      <w:ins w:id="2294" w:author="Beath, Hamish R" w:date="2025-08-25T22:29:00Z" w16du:dateUtc="2025-08-25T21:29:00Z">
        <w:r w:rsidR="00665C4C">
          <w:t xml:space="preserve">medians steadily decline, with all variables declining by the max values. </w:t>
        </w:r>
        <w:r w:rsidR="00947B72">
          <w:t xml:space="preserve">Although the maximum </w:t>
        </w:r>
      </w:ins>
      <w:ins w:id="2295" w:author="Beath, Hamish R" w:date="2025-08-25T22:30:00Z" w16du:dateUtc="2025-08-25T21:30:00Z">
        <w:r w:rsidR="00C021F1">
          <w:t>median IQR</w:t>
        </w:r>
      </w:ins>
      <w:ins w:id="2296" w:author="Beath, Hamish R" w:date="2025-08-25T22:34:00Z" w16du:dateUtc="2025-08-25T21:34:00Z">
        <w:r w:rsidR="00DE7C0D">
          <w:t xml:space="preserve"> 0.46*min, the</w:t>
        </w:r>
        <w:r w:rsidR="007D4B79">
          <w:t>re is a large range in the IQR values, with some variables</w:t>
        </w:r>
      </w:ins>
      <w:ins w:id="2297" w:author="Beath, Hamish R" w:date="2025-08-25T22:35:00Z" w16du:dateUtc="2025-08-25T21:35:00Z">
        <w:r w:rsidR="00FE4666">
          <w:t xml:space="preserve">, </w:t>
        </w:r>
      </w:ins>
      <w:ins w:id="2298" w:author="Beath, Hamish R" w:date="2025-08-25T22:38:00Z" w16du:dateUtc="2025-08-25T21:38:00Z">
        <w:r w:rsidR="0034422E">
          <w:t xml:space="preserve">e.g., </w:t>
        </w:r>
      </w:ins>
      <w:ins w:id="2299" w:author="Beath, Hamish R" w:date="2025-08-25T22:35:00Z" w16du:dateUtc="2025-08-25T21:35:00Z">
        <w:r w:rsidR="00D72AB8">
          <w:t xml:space="preserve">Carbon Price and </w:t>
        </w:r>
      </w:ins>
      <w:ins w:id="2300" w:author="Beath, Hamish R" w:date="2025-08-25T22:38:00Z" w16du:dateUtc="2025-08-25T21:38:00Z">
        <w:r w:rsidR="002476ED">
          <w:t xml:space="preserve">CCS where the </w:t>
        </w:r>
      </w:ins>
      <w:ins w:id="2301" w:author="Beath, Hamish R" w:date="2025-08-25T22:39:00Z" w16du:dateUtc="2025-08-25T21:39:00Z">
        <w:r w:rsidR="00B92122">
          <w:t xml:space="preserve">respective values at this interval have </w:t>
        </w:r>
        <w:r w:rsidR="003C7543">
          <w:t>minimal</w:t>
        </w:r>
        <w:r w:rsidR="00B92122">
          <w:t xml:space="preserve"> reweighting effec</w:t>
        </w:r>
        <w:r w:rsidR="00904D8D">
          <w:t xml:space="preserve">t as they are too small. </w:t>
        </w:r>
      </w:ins>
      <w:ins w:id="2302" w:author="Beath, Hamish R" w:date="2025-08-25T22:41:00Z" w16du:dateUtc="2025-08-25T21:41:00Z">
        <w:r w:rsidR="000D65B0">
          <w:t xml:space="preserve">At </w:t>
        </w:r>
        <w:r w:rsidR="00FB4297">
          <w:t xml:space="preserve">a higher interval, </w:t>
        </w:r>
        <w:r w:rsidR="0017571C">
          <w:t>around the 20</w:t>
        </w:r>
        <w:r w:rsidR="0017571C" w:rsidRPr="0017571C">
          <w:rPr>
            <w:vertAlign w:val="superscript"/>
            <w:rPrChange w:id="2303" w:author="Beath, Hamish R" w:date="2025-08-25T22:41:00Z" w16du:dateUtc="2025-08-25T21:41:00Z">
              <w:rPr/>
            </w:rPrChange>
          </w:rPr>
          <w:t>th</w:t>
        </w:r>
        <w:r w:rsidR="0017571C">
          <w:t xml:space="preserve"> and 30</w:t>
        </w:r>
        <w:r w:rsidR="0017571C" w:rsidRPr="0017571C">
          <w:rPr>
            <w:vertAlign w:val="superscript"/>
            <w:rPrChange w:id="2304" w:author="Beath, Hamish R" w:date="2025-08-25T22:41:00Z" w16du:dateUtc="2025-08-25T21:41:00Z">
              <w:rPr/>
            </w:rPrChange>
          </w:rPr>
          <w:t>th</w:t>
        </w:r>
        <w:r w:rsidR="0017571C">
          <w:t xml:space="preserve"> percentile</w:t>
        </w:r>
      </w:ins>
      <w:ins w:id="2305" w:author="Beath, Hamish R" w:date="2025-08-25T22:43:00Z" w16du:dateUtc="2025-08-25T21:43:00Z">
        <w:r w:rsidR="00045F65">
          <w:t>s</w:t>
        </w:r>
      </w:ins>
      <w:ins w:id="2306" w:author="Beath, Hamish R" w:date="2025-08-25T22:41:00Z" w16du:dateUtc="2025-08-25T21:41:00Z">
        <w:r w:rsidR="0017571C">
          <w:t>, alth</w:t>
        </w:r>
      </w:ins>
      <w:ins w:id="2307" w:author="Beath, Hamish R" w:date="2025-08-25T22:42:00Z" w16du:dateUtc="2025-08-25T21:42:00Z">
        <w:r w:rsidR="0017571C">
          <w:t xml:space="preserve">ough there is a lower median IQR, </w:t>
        </w:r>
      </w:ins>
      <w:ins w:id="2308" w:author="Beath, Hamish R" w:date="2025-08-25T22:43:00Z" w16du:dateUtc="2025-08-25T21:43:00Z">
        <w:r w:rsidR="002D6929">
          <w:t>the data indicate that all variables are seeing some reweighting</w:t>
        </w:r>
      </w:ins>
      <w:ins w:id="2309" w:author="Beath, Hamish R" w:date="2025-08-25T22:45:00Z" w16du:dateUtc="2025-08-25T21:45:00Z">
        <w:r w:rsidR="004147D4">
          <w:t>.</w:t>
        </w:r>
        <w:r w:rsidR="00957CE8">
          <w:t xml:space="preserve"> This tes</w:t>
        </w:r>
      </w:ins>
      <w:ins w:id="2310" w:author="Beath, Hamish R" w:date="2025-08-25T22:46:00Z" w16du:dateUtc="2025-08-25T21:46:00Z">
        <w:r w:rsidR="00957CE8">
          <w:t xml:space="preserve">t of sigma values within a specified range and definition of scenario similarity allows us to stick with the conceptual </w:t>
        </w:r>
      </w:ins>
      <w:ins w:id="2311" w:author="Beath, Hamish R" w:date="2025-08-25T23:50:00Z" w16du:dateUtc="2025-08-25T22:50:00Z">
        <w:r w:rsidR="00F16002">
          <w:t>choice but</w:t>
        </w:r>
      </w:ins>
      <w:ins w:id="2312" w:author="Beath, Hamish R" w:date="2025-08-25T22:47:00Z" w16du:dateUtc="2025-08-25T21:47:00Z">
        <w:r w:rsidR="00957CE8">
          <w:t xml:space="preserve"> ensure that the values used </w:t>
        </w:r>
        <w:r w:rsidR="00D411DD">
          <w:t xml:space="preserve">will lead to effective reweighting. </w:t>
        </w:r>
      </w:ins>
    </w:p>
    <w:p w14:paraId="7DBEDE78" w14:textId="5A4E956A" w:rsidR="00A1375D" w:rsidRDefault="00B1423D" w:rsidP="00425EFB">
      <w:pPr>
        <w:rPr>
          <w:ins w:id="2313" w:author="Beath, Hamish R" w:date="2025-09-06T12:06:00Z" w16du:dateUtc="2025-09-06T11:06:00Z"/>
        </w:rPr>
      </w:pPr>
      <w:ins w:id="2314" w:author="Beath, Hamish R" w:date="2025-08-03T21:56:00Z" w16du:dateUtc="2025-08-03T20:56:00Z">
        <w:r>
          <w:t>Next, taking the diversity weights calculated for each of our variables,</w:t>
        </w:r>
      </w:ins>
      <w:ins w:id="2315" w:author="Beath, Hamish R" w:date="2025-08-20T16:12:00Z" w16du:dateUtc="2025-08-20T15:12:00Z">
        <w:r w:rsidR="007547A5">
          <w:t xml:space="preserve"> before </w:t>
        </w:r>
      </w:ins>
      <w:ins w:id="2316" w:author="Beath, Hamish R" w:date="2025-08-25T22:31:00Z" w16du:dateUtc="2025-08-25T21:31:00Z">
        <w:r w:rsidR="001D0FF8">
          <w:t>combining</w:t>
        </w:r>
      </w:ins>
      <w:ins w:id="2317" w:author="Beath, Hamish R" w:date="2025-08-20T16:12:00Z" w16du:dateUtc="2025-08-20T15:12:00Z">
        <w:r w:rsidR="007547A5">
          <w:t>,</w:t>
        </w:r>
      </w:ins>
      <w:ins w:id="2318" w:author="Beath, Hamish R" w:date="2025-08-03T21:57:00Z" w16du:dateUtc="2025-08-03T20:57:00Z">
        <w:r>
          <w:t xml:space="preserve"> we can explore the impact </w:t>
        </w:r>
      </w:ins>
      <w:ins w:id="2319" w:author="Beath, Hamish R" w:date="2025-08-20T16:12:00Z" w16du:dateUtc="2025-08-20T15:12:00Z">
        <w:r w:rsidR="007547A5">
          <w:t xml:space="preserve">at the variable level </w:t>
        </w:r>
        <w:r w:rsidR="00E54311">
          <w:t>for each s</w:t>
        </w:r>
      </w:ins>
      <w:ins w:id="2320" w:author="Beath, Hamish R" w:date="2025-08-20T16:13:00Z" w16du:dateUtc="2025-08-20T15:13:00Z">
        <w:r w:rsidR="00E54311">
          <w:t>et of sigma values</w:t>
        </w:r>
      </w:ins>
      <w:ins w:id="2321" w:author="Beath, Hamish R" w:date="2025-08-03T21:57:00Z" w16du:dateUtc="2025-08-03T20:57:00Z">
        <w:r>
          <w:t xml:space="preserve">. </w:t>
        </w:r>
      </w:ins>
      <w:ins w:id="2322" w:author="Beath, Hamish R" w:date="2025-08-03T22:00:00Z" w16du:dateUtc="2025-08-03T21:00:00Z">
        <w:r>
          <w:t>This is important for understanding how sigma values</w:t>
        </w:r>
      </w:ins>
      <w:ins w:id="2323" w:author="Beath, Hamish R" w:date="2025-08-03T22:01:00Z" w16du:dateUtc="2025-08-03T21:01:00Z">
        <w:r>
          <w:t xml:space="preserve"> </w:t>
        </w:r>
        <w:r>
          <w:lastRenderedPageBreak/>
          <w:t xml:space="preserve">influence </w:t>
        </w:r>
      </w:ins>
      <w:ins w:id="2324" w:author="Beath, Hamish R" w:date="2025-08-20T16:14:00Z" w16du:dateUtc="2025-08-20T15:14:00Z">
        <w:r w:rsidR="00E54311">
          <w:t xml:space="preserve">each variable and the </w:t>
        </w:r>
      </w:ins>
      <w:ins w:id="2325" w:author="Beath, Hamish R" w:date="2025-08-03T22:01:00Z" w16du:dateUtc="2025-08-03T21:01:00Z">
        <w:r>
          <w:t>final reweighted outcomes in the ensemble</w:t>
        </w:r>
      </w:ins>
      <w:ins w:id="2326" w:author="Beath, Hamish R" w:date="2025-08-03T22:03:00Z" w16du:dateUtc="2025-08-03T21:03:00Z">
        <w:r>
          <w:t>.</w:t>
        </w:r>
      </w:ins>
      <w:ins w:id="2327" w:author="Beath, Hamish R" w:date="2025-08-03T22:02:00Z" w16du:dateUtc="2025-08-03T21:02:00Z">
        <w:r>
          <w:t xml:space="preserve"> </w:t>
        </w:r>
      </w:ins>
      <w:ins w:id="2328" w:author="Beath, Hamish R" w:date="2025-08-03T22:03:00Z" w16du:dateUtc="2025-08-03T21:03:00Z">
        <w:r>
          <w:t xml:space="preserve">Looking at C1 and C2 scenarios </w:t>
        </w:r>
        <w:r w:rsidRPr="00B1423D">
          <w:rPr>
            <w:highlight w:val="yellow"/>
          </w:rPr>
          <w:t xml:space="preserve"> </w:t>
        </w:r>
        <w:r w:rsidRPr="00E54311">
          <w:rPr>
            <w:rPrChange w:id="2329" w:author="Beath, Hamish R" w:date="2025-08-20T16:14:00Z" w16du:dateUtc="2025-08-20T15:14:00Z">
              <w:rPr>
                <w:highlight w:val="yellow"/>
              </w:rPr>
            </w:rPrChange>
          </w:rPr>
          <w:t xml:space="preserve">(Supplementary Figure </w:t>
        </w:r>
      </w:ins>
      <w:ins w:id="2330" w:author="Beath, Hamish R" w:date="2025-08-15T18:39:00Z" w16du:dateUtc="2025-08-15T17:39:00Z">
        <w:r w:rsidR="0009662F" w:rsidRPr="00E54311">
          <w:t>3</w:t>
        </w:r>
      </w:ins>
      <w:ins w:id="2331" w:author="Beath, Hamish R" w:date="2025-08-03T22:03:00Z" w16du:dateUtc="2025-08-03T21:03:00Z">
        <w:r w:rsidRPr="00E54311">
          <w:t>),</w:t>
        </w:r>
        <w:r>
          <w:t xml:space="preserve"> </w:t>
        </w:r>
        <w:r w:rsidR="00A668D7">
          <w:t xml:space="preserve">we can see that </w:t>
        </w:r>
      </w:ins>
      <w:ins w:id="2332" w:author="Beath, Hamish R" w:date="2025-08-20T16:14:00Z" w16du:dateUtc="2025-08-20T15:14:00Z">
        <w:r w:rsidR="00E54311">
          <w:t xml:space="preserve">for many </w:t>
        </w:r>
      </w:ins>
      <w:ins w:id="2333" w:author="Beath, Hamish R" w:date="2025-08-20T16:15:00Z" w16du:dateUtc="2025-08-20T15:15:00Z">
        <w:r w:rsidR="00E54311">
          <w:t>variables</w:t>
        </w:r>
      </w:ins>
      <w:ins w:id="2334" w:author="Beath, Hamish R" w:date="2025-08-03T22:05:00Z" w16du:dateUtc="2025-08-03T21:05:00Z">
        <w:r w:rsidR="00A668D7">
          <w:t xml:space="preserve">, regardless of which sigma values used, </w:t>
        </w:r>
      </w:ins>
      <w:ins w:id="2335" w:author="Beath, Hamish R" w:date="2025-08-20T16:22:00Z" w16du:dateUtc="2025-08-20T15:22:00Z">
        <w:r w:rsidR="00E54311">
          <w:t xml:space="preserve"> reweighting </w:t>
        </w:r>
      </w:ins>
      <w:ins w:id="2336" w:author="Beath, Hamish R" w:date="2025-08-20T16:23:00Z" w16du:dateUtc="2025-08-20T15:23:00Z">
        <w:r w:rsidR="00663F7D">
          <w:t xml:space="preserve">would indicate </w:t>
        </w:r>
      </w:ins>
      <w:ins w:id="2337" w:author="Beath, Hamish R" w:date="2025-08-20T16:24:00Z" w16du:dateUtc="2025-08-20T15:24:00Z">
        <w:r w:rsidR="00663F7D">
          <w:t>moves likely to represent a strengthening of mitigation action (e.g., more low carbon primary energy and CCS</w:t>
        </w:r>
      </w:ins>
      <w:ins w:id="2338" w:author="Beath, Hamish R" w:date="2025-08-20T16:25:00Z" w16du:dateUtc="2025-08-20T15:25:00Z">
        <w:r w:rsidR="00663F7D">
          <w:t xml:space="preserve"> (Supplementary Figure 3, panels j, l, m and f</w:t>
        </w:r>
      </w:ins>
      <w:ins w:id="2339" w:author="Beath, Hamish R" w:date="2025-08-20T16:24:00Z" w16du:dateUtc="2025-08-20T15:24:00Z">
        <w:r w:rsidR="00663F7D">
          <w:t xml:space="preserve">). </w:t>
        </w:r>
      </w:ins>
      <w:ins w:id="2340" w:author="Beath, Hamish R" w:date="2025-08-20T16:25:00Z" w16du:dateUtc="2025-08-20T15:25:00Z">
        <w:r w:rsidR="00663F7D" w:rsidRPr="00663F7D">
          <w:t xml:space="preserve">However, </w:t>
        </w:r>
      </w:ins>
      <w:ins w:id="2341" w:author="Beath, Hamish R" w:date="2025-08-03T22:06:00Z" w16du:dateUtc="2025-08-03T21:06:00Z">
        <w:r w:rsidR="00A668D7" w:rsidRPr="00663F7D">
          <w:t xml:space="preserve"> </w:t>
        </w:r>
      </w:ins>
      <w:ins w:id="2342" w:author="Beath, Hamish R" w:date="2025-08-20T16:25:00Z" w16du:dateUtc="2025-08-20T15:25:00Z">
        <w:r w:rsidR="00663F7D" w:rsidRPr="00663F7D">
          <w:rPr>
            <w:rPrChange w:id="2343" w:author="Beath, Hamish R" w:date="2025-08-20T16:26:00Z" w16du:dateUtc="2025-08-20T15:26:00Z">
              <w:rPr>
                <w:highlight w:val="yellow"/>
              </w:rPr>
            </w:rPrChange>
          </w:rPr>
          <w:t xml:space="preserve">this is not universally </w:t>
        </w:r>
      </w:ins>
      <w:ins w:id="2344" w:author="Beath, Hamish R" w:date="2025-08-20T16:26:00Z" w16du:dateUtc="2025-08-20T15:26:00Z">
        <w:r w:rsidR="00663F7D" w:rsidRPr="00663F7D">
          <w:rPr>
            <w:rPrChange w:id="2345" w:author="Beath, Hamish R" w:date="2025-08-20T16:26:00Z" w16du:dateUtc="2025-08-20T15:26:00Z">
              <w:rPr>
                <w:highlight w:val="yellow"/>
              </w:rPr>
            </w:rPrChange>
          </w:rPr>
          <w:t>true, for example for primary</w:t>
        </w:r>
      </w:ins>
      <w:ins w:id="2346" w:author="Beath, Hamish R" w:date="2025-08-03T22:06:00Z" w16du:dateUtc="2025-08-03T21:06:00Z">
        <w:r w:rsidR="00A668D7" w:rsidRPr="00663F7D">
          <w:t xml:space="preserve"> </w:t>
        </w:r>
      </w:ins>
      <w:ins w:id="2347" w:author="Beath, Hamish R" w:date="2025-08-20T16:24:00Z" w16du:dateUtc="2025-08-20T15:24:00Z">
        <w:r w:rsidR="00663F7D" w:rsidRPr="00663F7D">
          <w:rPr>
            <w:rPrChange w:id="2348" w:author="Beath, Hamish R" w:date="2025-08-20T16:26:00Z" w16du:dateUtc="2025-08-20T15:26:00Z">
              <w:rPr>
                <w:highlight w:val="yellow"/>
              </w:rPr>
            </w:rPrChange>
          </w:rPr>
          <w:t>e</w:t>
        </w:r>
      </w:ins>
      <w:ins w:id="2349" w:author="Beath, Hamish R" w:date="2025-08-03T22:06:00Z" w16du:dateUtc="2025-08-03T21:06:00Z">
        <w:r w:rsidR="00A668D7" w:rsidRPr="00663F7D">
          <w:t>nergy</w:t>
        </w:r>
      </w:ins>
      <w:ins w:id="2350" w:author="Beath, Hamish R" w:date="2025-08-20T16:24:00Z" w16du:dateUtc="2025-08-20T15:24:00Z">
        <w:r w:rsidR="00663F7D" w:rsidRPr="00663F7D">
          <w:rPr>
            <w:rPrChange w:id="2351" w:author="Beath, Hamish R" w:date="2025-08-20T16:26:00Z" w16du:dateUtc="2025-08-20T15:26:00Z">
              <w:rPr>
                <w:highlight w:val="yellow"/>
              </w:rPr>
            </w:rPrChange>
          </w:rPr>
          <w:t xml:space="preserve"> from g</w:t>
        </w:r>
      </w:ins>
      <w:ins w:id="2352" w:author="Beath, Hamish R" w:date="2025-08-03T22:06:00Z" w16du:dateUtc="2025-08-03T21:06:00Z">
        <w:r w:rsidR="00A668D7" w:rsidRPr="00663F7D">
          <w:t>as</w:t>
        </w:r>
      </w:ins>
      <w:ins w:id="2353" w:author="Beath, Hamish R" w:date="2025-08-05T10:36:00Z" w16du:dateUtc="2025-08-05T09:36:00Z">
        <w:r w:rsidR="00962807" w:rsidRPr="00663F7D">
          <w:rPr>
            <w:rPrChange w:id="2354" w:author="Beath, Hamish R" w:date="2025-08-20T16:26:00Z" w16du:dateUtc="2025-08-20T15:26:00Z">
              <w:rPr>
                <w:highlight w:val="yellow"/>
              </w:rPr>
            </w:rPrChange>
          </w:rPr>
          <w:t xml:space="preserve"> </w:t>
        </w:r>
      </w:ins>
      <w:ins w:id="2355" w:author="Beath, Hamish R" w:date="2025-08-20T16:26:00Z" w16du:dateUtc="2025-08-20T15:26:00Z">
        <w:r w:rsidR="00663F7D" w:rsidRPr="00663F7D">
          <w:rPr>
            <w:rPrChange w:id="2356" w:author="Beath, Hamish R" w:date="2025-08-20T16:26:00Z" w16du:dateUtc="2025-08-20T15:26:00Z">
              <w:rPr>
                <w:highlight w:val="yellow"/>
              </w:rPr>
            </w:rPrChange>
          </w:rPr>
          <w:t xml:space="preserve">and </w:t>
        </w:r>
      </w:ins>
      <w:ins w:id="2357" w:author="Beath, Hamish R" w:date="2025-08-05T10:36:00Z" w16du:dateUtc="2025-08-05T09:36:00Z">
        <w:r w:rsidR="00962807" w:rsidRPr="00663F7D">
          <w:rPr>
            <w:rPrChange w:id="2358" w:author="Beath, Hamish R" w:date="2025-08-20T16:26:00Z" w16du:dateUtc="2025-08-20T15:26:00Z">
              <w:rPr>
                <w:highlight w:val="yellow"/>
              </w:rPr>
            </w:rPrChange>
          </w:rPr>
          <w:t>coal</w:t>
        </w:r>
      </w:ins>
      <w:ins w:id="2359" w:author="Beath, Hamish R" w:date="2025-08-20T16:26:00Z" w16du:dateUtc="2025-08-20T15:26:00Z">
        <w:r w:rsidR="00663F7D" w:rsidRPr="00663F7D">
          <w:rPr>
            <w:rPrChange w:id="2360" w:author="Beath, Hamish R" w:date="2025-08-20T16:26:00Z" w16du:dateUtc="2025-08-20T15:26:00Z">
              <w:rPr>
                <w:highlight w:val="yellow"/>
              </w:rPr>
            </w:rPrChange>
          </w:rPr>
          <w:t>,</w:t>
        </w:r>
      </w:ins>
      <w:ins w:id="2361" w:author="Beath, Hamish R" w:date="2025-08-03T22:07:00Z" w16du:dateUtc="2025-08-03T21:07:00Z">
        <w:r w:rsidR="00A668D7" w:rsidRPr="00663F7D">
          <w:t xml:space="preserve"> </w:t>
        </w:r>
      </w:ins>
      <w:ins w:id="2362" w:author="Beath, Hamish R" w:date="2025-08-03T22:06:00Z" w16du:dateUtc="2025-08-03T21:06:00Z">
        <w:r w:rsidR="00A668D7" w:rsidRPr="00663F7D">
          <w:t>the lowe</w:t>
        </w:r>
      </w:ins>
      <w:ins w:id="2363" w:author="Beath, Hamish R" w:date="2025-08-25T23:51:00Z" w16du:dateUtc="2025-08-25T22:51:00Z">
        <w:r w:rsidR="00512E68">
          <w:t>r</w:t>
        </w:r>
      </w:ins>
      <w:ins w:id="2364" w:author="Beath, Hamish R" w:date="2025-08-03T22:06:00Z" w16du:dateUtc="2025-08-03T21:06:00Z">
        <w:r w:rsidR="00A668D7" w:rsidRPr="00663F7D">
          <w:t xml:space="preserve"> sigma values see the median gas </w:t>
        </w:r>
      </w:ins>
      <w:ins w:id="2365" w:author="Beath, Hamish R" w:date="2025-08-03T22:07:00Z" w16du:dateUtc="2025-08-03T21:07:00Z">
        <w:r w:rsidR="00A668D7" w:rsidRPr="00663F7D">
          <w:t>trajectory higher than the unweighted ensemble median</w:t>
        </w:r>
      </w:ins>
      <w:ins w:id="2366" w:author="Beath, Hamish R" w:date="2025-09-06T12:05:00Z" w16du:dateUtc="2025-09-06T11:05:00Z">
        <w:r w:rsidR="00120899">
          <w:t xml:space="preserve">. </w:t>
        </w:r>
      </w:ins>
    </w:p>
    <w:p w14:paraId="1F63F064" w14:textId="17C72BA1" w:rsidR="00120899" w:rsidRDefault="00120899" w:rsidP="00425EFB">
      <w:pPr>
        <w:rPr>
          <w:ins w:id="2367" w:author="Beath, Hamish R" w:date="2025-08-25T22:17:00Z" w16du:dateUtc="2025-08-25T21:17:00Z"/>
        </w:rPr>
      </w:pPr>
      <w:ins w:id="2368" w:author="Beath, Hamish R" w:date="2025-09-06T12:06:00Z" w16du:dateUtc="2025-09-06T11:06:00Z">
        <w:r>
          <w:t xml:space="preserve">An important point to recognise is that we perform our diversity weighting and sigma selection across the whole AR6 database. The selection of sigma values to ensure a </w:t>
        </w:r>
      </w:ins>
      <w:ins w:id="2369" w:author="Beath, Hamish R" w:date="2025-09-06T12:07:00Z" w16du:dateUtc="2025-09-06T11:07:00Z">
        <w:r>
          <w:t xml:space="preserve">spread of diversity weights across the ensemble may result in sigma values that have little effect for our subset. </w:t>
        </w:r>
      </w:ins>
    </w:p>
    <w:p w14:paraId="5F2420D9" w14:textId="064B37CE" w:rsidR="0009662F" w:rsidRDefault="00C8555F" w:rsidP="00425EFB">
      <w:pPr>
        <w:rPr>
          <w:ins w:id="2370" w:author="Beath, Hamish R" w:date="2025-08-03T22:07:00Z" w16du:dateUtc="2025-08-03T21:07:00Z"/>
        </w:rPr>
      </w:pPr>
      <w:ins w:id="2371" w:author="Beath, Hamish R" w:date="2025-08-25T23:50:00Z" w16du:dateUtc="2025-08-25T22:50:00Z">
        <w:r>
          <w:rPr>
            <w:noProof/>
          </w:rPr>
          <w:drawing>
            <wp:inline distT="0" distB="0" distL="0" distR="0" wp14:anchorId="0EA89076" wp14:editId="51311261">
              <wp:extent cx="5731510" cy="5094605"/>
              <wp:effectExtent l="0" t="0" r="0" b="0"/>
              <wp:docPr id="870036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36336" name="Picture 870036336"/>
                      <pic:cNvPicPr/>
                    </pic:nvPicPr>
                    <pic:blipFill>
                      <a:blip r:embed="rId27"/>
                      <a:stretch>
                        <a:fillRect/>
                      </a:stretch>
                    </pic:blipFill>
                    <pic:spPr>
                      <a:xfrm>
                        <a:off x="0" y="0"/>
                        <a:ext cx="5731510" cy="5094605"/>
                      </a:xfrm>
                      <a:prstGeom prst="rect">
                        <a:avLst/>
                      </a:prstGeom>
                    </pic:spPr>
                  </pic:pic>
                </a:graphicData>
              </a:graphic>
            </wp:inline>
          </w:drawing>
        </w:r>
      </w:ins>
    </w:p>
    <w:p w14:paraId="55A93DAB" w14:textId="6EE13387" w:rsidR="00B37514" w:rsidRDefault="00AA5673" w:rsidP="0085122F">
      <w:pPr>
        <w:rPr>
          <w:ins w:id="2372" w:author="Beath, Hamish R" w:date="2025-08-21T10:05:00Z" w16du:dateUtc="2025-08-21T09:05:00Z"/>
        </w:rPr>
      </w:pPr>
      <w:ins w:id="2373" w:author="Beath, Hamish R" w:date="2025-08-20T12:48:00Z" w16du:dateUtc="2025-08-20T11:48:00Z">
        <w:r>
          <w:rPr>
            <w:b/>
            <w:bCs/>
          </w:rPr>
          <w:t>S</w:t>
        </w:r>
        <w:r w:rsidRPr="001851EA">
          <w:rPr>
            <w:b/>
            <w:bCs/>
          </w:rPr>
          <w:t xml:space="preserve">upplementary </w:t>
        </w:r>
        <w:r w:rsidRPr="00120899">
          <w:rPr>
            <w:b/>
            <w:bCs/>
          </w:rPr>
          <w:t xml:space="preserve">Figure </w:t>
        </w:r>
      </w:ins>
      <w:ins w:id="2374" w:author="Beath, Hamish R" w:date="2025-09-05T18:39:00Z" w16du:dateUtc="2025-09-05T17:39:00Z">
        <w:r w:rsidR="006527E1" w:rsidRPr="00120899">
          <w:rPr>
            <w:b/>
            <w:bCs/>
          </w:rPr>
          <w:t>8</w:t>
        </w:r>
      </w:ins>
      <w:ins w:id="2375" w:author="Beath, Hamish R" w:date="2025-08-20T12:48:00Z" w16du:dateUtc="2025-08-20T11:48:00Z">
        <w:r w:rsidRPr="001851EA">
          <w:rPr>
            <w:b/>
            <w:bCs/>
          </w:rPr>
          <w:t xml:space="preserve"> | </w:t>
        </w:r>
        <w:r>
          <w:rPr>
            <w:b/>
            <w:bCs/>
          </w:rPr>
          <w:t xml:space="preserve">Impact of sigma values on </w:t>
        </w:r>
      </w:ins>
      <w:ins w:id="2376" w:author="Beath, Hamish R" w:date="2025-08-20T12:49:00Z" w16du:dateUtc="2025-08-20T11:49:00Z">
        <w:r>
          <w:rPr>
            <w:b/>
            <w:bCs/>
          </w:rPr>
          <w:t xml:space="preserve">median </w:t>
        </w:r>
      </w:ins>
      <w:ins w:id="2377" w:author="Beath, Hamish R" w:date="2025-08-20T12:51:00Z" w16du:dateUtc="2025-08-20T11:51:00Z">
        <w:r>
          <w:rPr>
            <w:b/>
            <w:bCs/>
          </w:rPr>
          <w:t>timeseries</w:t>
        </w:r>
      </w:ins>
      <w:ins w:id="2378" w:author="Beath, Hamish R" w:date="2025-08-20T12:59:00Z" w16du:dateUtc="2025-08-20T11:59:00Z">
        <w:r w:rsidR="00140317">
          <w:rPr>
            <w:b/>
            <w:bCs/>
          </w:rPr>
          <w:t xml:space="preserve"> for all C1 and C2 scenarios,</w:t>
        </w:r>
      </w:ins>
      <w:ins w:id="2379" w:author="Beath, Hamish R" w:date="2025-08-20T12:51:00Z" w16du:dateUtc="2025-08-20T11:51:00Z">
        <w:r>
          <w:rPr>
            <w:b/>
            <w:bCs/>
          </w:rPr>
          <w:t xml:space="preserve"> </w:t>
        </w:r>
      </w:ins>
      <w:ins w:id="2380" w:author="Beath, Hamish R" w:date="2025-08-20T12:52:00Z" w16du:dateUtc="2025-08-20T11:52:00Z">
        <w:r>
          <w:rPr>
            <w:b/>
            <w:bCs/>
          </w:rPr>
          <w:t>applying variables weights to specific variables</w:t>
        </w:r>
      </w:ins>
      <w:ins w:id="2381" w:author="Beath, Hamish R" w:date="2025-08-20T12:55:00Z" w16du:dateUtc="2025-08-20T11:55:00Z">
        <w:r w:rsidR="00140317">
          <w:rPr>
            <w:b/>
            <w:bCs/>
          </w:rPr>
          <w:t xml:space="preserve">. </w:t>
        </w:r>
        <w:r w:rsidR="00140317">
          <w:t>Panels a-o show each of our weighting variables comparing the median of reweighted variable</w:t>
        </w:r>
      </w:ins>
      <w:ins w:id="2382" w:author="Beath, Hamish R" w:date="2025-08-20T12:56:00Z" w16du:dateUtc="2025-08-20T11:56:00Z">
        <w:r w:rsidR="00140317">
          <w:t xml:space="preserve">s across a range of sigma values, with the unweighted median. Coloured lines represent the reweighted median lines, with the minimum to the maximum of </w:t>
        </w:r>
      </w:ins>
      <w:ins w:id="2383" w:author="Beath, Hamish R" w:date="2025-08-20T12:58:00Z" w16du:dateUtc="2025-08-20T11:58:00Z">
        <w:r w:rsidR="00140317">
          <w:t xml:space="preserve">the </w:t>
        </w:r>
      </w:ins>
      <w:ins w:id="2384" w:author="Beath, Hamish R" w:date="2025-08-20T12:59:00Z" w16du:dateUtc="2025-08-20T11:59:00Z">
        <w:r w:rsidR="00140317">
          <w:t>RCP-SSP model differences shown at each 10 percentile interval</w:t>
        </w:r>
      </w:ins>
      <w:ins w:id="2385" w:author="Beath, Hamish R" w:date="2025-08-25T23:52:00Z" w16du:dateUtc="2025-08-25T22:52:00Z">
        <w:r w:rsidR="007F4282">
          <w:t>s and fractions of the minimum, in a log-spaced grid from 0.1*min to 1*min (6 intervals)</w:t>
        </w:r>
      </w:ins>
    </w:p>
    <w:p w14:paraId="11BA8C01" w14:textId="77777777" w:rsidR="003D3F66" w:rsidRDefault="003D3F66" w:rsidP="0085122F">
      <w:pPr>
        <w:rPr>
          <w:ins w:id="2386" w:author="Beath, Hamish R" w:date="2025-08-27T08:58:00Z" w16du:dateUtc="2025-08-27T07:58:00Z"/>
          <w:b/>
          <w:bCs/>
        </w:rPr>
      </w:pPr>
    </w:p>
    <w:p w14:paraId="79B846F0" w14:textId="1F0E23E8" w:rsidR="000056C1" w:rsidRPr="008059AE" w:rsidRDefault="008059AE" w:rsidP="0085122F">
      <w:pPr>
        <w:rPr>
          <w:ins w:id="2387" w:author="Beath, Hamish R" w:date="2025-08-15T16:20:00Z" w16du:dateUtc="2025-08-15T15:20:00Z"/>
          <w:b/>
          <w:bCs/>
          <w:rPrChange w:id="2388" w:author="Beath, Hamish R" w:date="2025-08-15T16:21:00Z" w16du:dateUtc="2025-08-15T15:21:00Z">
            <w:rPr>
              <w:ins w:id="2389" w:author="Beath, Hamish R" w:date="2025-08-15T16:20:00Z" w16du:dateUtc="2025-08-15T15:20:00Z"/>
            </w:rPr>
          </w:rPrChange>
        </w:rPr>
      </w:pPr>
      <w:ins w:id="2390" w:author="Beath, Hamish R" w:date="2025-08-15T16:20:00Z" w16du:dateUtc="2025-08-15T15:20:00Z">
        <w:r w:rsidRPr="008059AE">
          <w:rPr>
            <w:b/>
            <w:bCs/>
            <w:rPrChange w:id="2391" w:author="Beath, Hamish R" w:date="2025-08-15T16:21:00Z" w16du:dateUtc="2025-08-15T15:21:00Z">
              <w:rPr/>
            </w:rPrChange>
          </w:rPr>
          <w:t>Supplementary Methods</w:t>
        </w:r>
      </w:ins>
      <w:ins w:id="2392" w:author="Beath, Hamish R" w:date="2025-08-20T13:11:00Z" w16du:dateUtc="2025-08-20T12:11:00Z">
        <w:r w:rsidR="00D64A9C">
          <w:rPr>
            <w:b/>
            <w:bCs/>
          </w:rPr>
          <w:t xml:space="preserve"> 1</w:t>
        </w:r>
      </w:ins>
      <w:ins w:id="2393" w:author="Beath, Hamish R" w:date="2025-08-15T16:20:00Z" w16du:dateUtc="2025-08-15T15:20:00Z">
        <w:r w:rsidRPr="008059AE">
          <w:rPr>
            <w:b/>
            <w:bCs/>
            <w:rPrChange w:id="2394" w:author="Beath, Hamish R" w:date="2025-08-15T16:21:00Z" w16du:dateUtc="2025-08-15T15:21:00Z">
              <w:rPr/>
            </w:rPrChange>
          </w:rPr>
          <w:t xml:space="preserve"> </w:t>
        </w:r>
      </w:ins>
      <w:ins w:id="2395" w:author="Beath, Hamish R" w:date="2025-08-19T22:24:00Z" w16du:dateUtc="2025-08-19T21:24:00Z">
        <w:r w:rsidR="00F64885">
          <w:rPr>
            <w:b/>
            <w:bCs/>
          </w:rPr>
          <w:t>|</w:t>
        </w:r>
      </w:ins>
      <w:ins w:id="2396" w:author="Beath, Hamish R" w:date="2025-08-15T16:20:00Z" w16du:dateUtc="2025-08-15T15:20:00Z">
        <w:r w:rsidRPr="008059AE">
          <w:rPr>
            <w:b/>
            <w:bCs/>
            <w:rPrChange w:id="2397" w:author="Beath, Hamish R" w:date="2025-08-15T16:21:00Z" w16du:dateUtc="2025-08-15T15:21:00Z">
              <w:rPr/>
            </w:rPrChange>
          </w:rPr>
          <w:t xml:space="preserve"> </w:t>
        </w:r>
      </w:ins>
      <w:ins w:id="2398" w:author="Beath, Hamish R" w:date="2025-08-15T16:21:00Z" w16du:dateUtc="2025-08-15T15:21:00Z">
        <w:r w:rsidRPr="008059AE">
          <w:rPr>
            <w:b/>
            <w:bCs/>
            <w:rPrChange w:id="2399" w:author="Beath, Hamish R" w:date="2025-08-15T16:21:00Z" w16du:dateUtc="2025-08-15T15:21:00Z">
              <w:rPr/>
            </w:rPrChange>
          </w:rPr>
          <w:t xml:space="preserve">Calculation of </w:t>
        </w:r>
      </w:ins>
      <w:ins w:id="2400" w:author="Beath, Hamish R" w:date="2025-08-15T16:20:00Z" w16du:dateUtc="2025-08-15T15:20:00Z">
        <w:r w:rsidRPr="008059AE">
          <w:rPr>
            <w:b/>
            <w:bCs/>
            <w:rPrChange w:id="2401" w:author="Beath, Hamish R" w:date="2025-08-15T16:21:00Z" w16du:dateUtc="2025-08-15T15:21:00Z">
              <w:rPr/>
            </w:rPrChange>
          </w:rPr>
          <w:t xml:space="preserve">Correlation Adjusted </w:t>
        </w:r>
      </w:ins>
      <w:ins w:id="2402" w:author="Beath, Hamish R" w:date="2025-08-15T16:21:00Z" w16du:dateUtc="2025-08-15T15:21:00Z">
        <w:r w:rsidRPr="008059AE">
          <w:rPr>
            <w:b/>
            <w:bCs/>
            <w:rPrChange w:id="2403" w:author="Beath, Hamish R" w:date="2025-08-15T16:21:00Z" w16du:dateUtc="2025-08-15T15:21:00Z">
              <w:rPr/>
            </w:rPrChange>
          </w:rPr>
          <w:t>Variable Weights</w:t>
        </w:r>
      </w:ins>
    </w:p>
    <w:p w14:paraId="6CEA6BD8" w14:textId="49FE5AFE" w:rsidR="005007DD" w:rsidRDefault="00E45011" w:rsidP="0085122F">
      <w:pPr>
        <w:rPr>
          <w:ins w:id="2404" w:author="Beath, Hamish R" w:date="2025-08-27T09:11:00Z" w16du:dateUtc="2025-08-27T08:11:00Z"/>
        </w:rPr>
      </w:pPr>
      <w:ins w:id="2405" w:author="Beath, Hamish R" w:date="2025-08-27T09:04:00Z" w16du:dateUtc="2025-08-27T08:04:00Z">
        <w:r>
          <w:lastRenderedPageBreak/>
          <w:t xml:space="preserve">Some variables in the database are correlated, meaning that a set of weights </w:t>
        </w:r>
      </w:ins>
      <w:ins w:id="2406" w:author="Beath, Hamish R" w:date="2025-08-27T09:05:00Z" w16du:dateUtc="2025-08-27T08:05:00Z">
        <w:r>
          <w:t xml:space="preserve">might amplify </w:t>
        </w:r>
        <w:r w:rsidR="000614DC">
          <w:t xml:space="preserve">certain signals. Here we perform some simple analysis to derive a set of </w:t>
        </w:r>
      </w:ins>
      <w:ins w:id="2407" w:author="Beath, Hamish R" w:date="2025-08-27T10:34:00Z" w16du:dateUtc="2025-08-27T09:34:00Z">
        <w:r w:rsidR="002B6BE5">
          <w:t xml:space="preserve">illustrative variable </w:t>
        </w:r>
      </w:ins>
      <w:ins w:id="2408" w:author="Beath, Hamish R" w:date="2025-08-27T09:05:00Z" w16du:dateUtc="2025-08-27T08:05:00Z">
        <w:r w:rsidR="000614DC">
          <w:t xml:space="preserve">weights </w:t>
        </w:r>
        <w:r w:rsidR="00097531">
          <w:t xml:space="preserve">that </w:t>
        </w:r>
      </w:ins>
      <w:ins w:id="2409" w:author="Beath, Hamish R" w:date="2025-08-27T09:06:00Z" w16du:dateUtc="2025-08-27T08:06:00Z">
        <w:r w:rsidR="00492C43">
          <w:t xml:space="preserve">reduce this effect. </w:t>
        </w:r>
      </w:ins>
      <w:ins w:id="2410" w:author="Beath, Hamish R" w:date="2025-08-15T16:21:00Z" w16du:dateUtc="2025-08-15T15:21:00Z">
        <w:r w:rsidR="008059AE">
          <w:t>To adjust for correlation between our variables, w</w:t>
        </w:r>
      </w:ins>
      <w:ins w:id="2411" w:author="Beath, Hamish R" w:date="2025-08-15T16:20:00Z" w16du:dateUtc="2025-08-15T15:20:00Z">
        <w:r w:rsidR="008059AE">
          <w:t>e computed the correlation between our pairs of variables across all vetted scenarios at decadal intervals (2020-2100)</w:t>
        </w:r>
      </w:ins>
      <w:ins w:id="2412" w:author="Beath, Hamish R" w:date="2025-08-15T16:21:00Z" w16du:dateUtc="2025-08-15T15:21:00Z">
        <w:r w:rsidR="008059AE">
          <w:t xml:space="preserve">. We </w:t>
        </w:r>
      </w:ins>
      <w:ins w:id="2413" w:author="Beath, Hamish R" w:date="2025-08-15T16:20:00Z" w16du:dateUtc="2025-08-15T15:20:00Z">
        <w:r w:rsidR="008059AE">
          <w:t>used the mean</w:t>
        </w:r>
      </w:ins>
      <w:ins w:id="2414" w:author="Beath, Hamish R" w:date="2025-08-15T16:21:00Z" w16du:dateUtc="2025-08-15T15:21:00Z">
        <w:r w:rsidR="008059AE">
          <w:t xml:space="preserve"> of the decadal correlations</w:t>
        </w:r>
      </w:ins>
      <w:ins w:id="2415" w:author="Beath, Hamish R" w:date="2025-08-15T16:20:00Z" w16du:dateUtc="2025-08-15T15:20:00Z">
        <w:r w:rsidR="008059AE">
          <w:t xml:space="preserve"> to provide </w:t>
        </w:r>
      </w:ins>
      <w:ins w:id="2416" w:author="Beath, Hamish R" w:date="2025-08-15T16:22:00Z" w16du:dateUtc="2025-08-15T15:22:00Z">
        <w:r w:rsidR="008059AE">
          <w:t xml:space="preserve">single </w:t>
        </w:r>
      </w:ins>
      <w:ins w:id="2417" w:author="Beath, Hamish R" w:date="2025-08-15T16:20:00Z" w16du:dateUtc="2025-08-15T15:20:00Z">
        <w:r w:rsidR="008059AE">
          <w:t>correlation</w:t>
        </w:r>
      </w:ins>
      <w:ins w:id="2418" w:author="Beath, Hamish R" w:date="2025-08-15T16:22:00Z" w16du:dateUtc="2025-08-15T15:22:00Z">
        <w:r w:rsidR="008059AE">
          <w:t xml:space="preserve"> values</w:t>
        </w:r>
      </w:ins>
      <w:ins w:id="2419" w:author="Beath, Hamish R" w:date="2025-08-15T16:20:00Z" w16du:dateUtc="2025-08-15T15:20:00Z">
        <w:r w:rsidR="008059AE">
          <w:t xml:space="preserve"> for all variable</w:t>
        </w:r>
      </w:ins>
      <w:ins w:id="2420" w:author="Beath, Hamish R" w:date="2025-08-15T16:22:00Z" w16du:dateUtc="2025-08-15T15:22:00Z">
        <w:r w:rsidR="008059AE">
          <w:t xml:space="preserve"> pairs.</w:t>
        </w:r>
      </w:ins>
      <w:ins w:id="2421" w:author="Beath, Hamish R" w:date="2025-09-06T12:09:00Z" w16du:dateUtc="2025-09-06T11:09:00Z">
        <w:r w:rsidR="00120899">
          <w:t xml:space="preserve"> Variables with correlation above 0.5 are shown in Supplementary Table S4. </w:t>
        </w:r>
      </w:ins>
      <w:ins w:id="2422" w:author="Beath, Hamish R" w:date="2025-08-27T08:57:00Z" w16du:dateUtc="2025-08-27T07:57:00Z">
        <w:r w:rsidR="00F3002F">
          <w:t xml:space="preserve"> </w:t>
        </w:r>
      </w:ins>
    </w:p>
    <w:p w14:paraId="6DDD2775" w14:textId="0BC78A6F" w:rsidR="00856D53" w:rsidRDefault="00856D53" w:rsidP="0085122F">
      <w:pPr>
        <w:rPr>
          <w:ins w:id="2423" w:author="Beath, Hamish R" w:date="2025-08-27T09:06:00Z" w16du:dateUtc="2025-08-27T08:06:00Z"/>
        </w:rPr>
      </w:pPr>
      <w:ins w:id="2424" w:author="Beath, Hamish R" w:date="2025-08-27T09:11:00Z" w16du:dateUtc="2025-08-27T08:11:00Z">
        <w:r w:rsidRPr="001851EA">
          <w:rPr>
            <w:b/>
            <w:bCs/>
          </w:rPr>
          <w:t xml:space="preserve">Supplementary </w:t>
        </w:r>
        <w:r w:rsidRPr="00120899">
          <w:rPr>
            <w:b/>
            <w:bCs/>
          </w:rPr>
          <w:t>Table</w:t>
        </w:r>
      </w:ins>
      <w:ins w:id="2425" w:author="Beath, Hamish R" w:date="2025-09-06T12:08:00Z" w16du:dateUtc="2025-09-06T11:08:00Z">
        <w:r w:rsidR="00120899" w:rsidRPr="00120899">
          <w:rPr>
            <w:b/>
            <w:bCs/>
            <w:rPrChange w:id="2426" w:author="Beath, Hamish R" w:date="2025-09-06T12:09:00Z" w16du:dateUtc="2025-09-06T11:09:00Z">
              <w:rPr>
                <w:b/>
                <w:bCs/>
                <w:highlight w:val="yellow"/>
              </w:rPr>
            </w:rPrChange>
          </w:rPr>
          <w:t xml:space="preserve"> S4</w:t>
        </w:r>
      </w:ins>
      <w:ins w:id="2427" w:author="Beath, Hamish R" w:date="2025-08-27T09:11:00Z" w16du:dateUtc="2025-08-27T08:11:00Z">
        <w:r w:rsidRPr="00120899">
          <w:rPr>
            <w:b/>
            <w:bCs/>
          </w:rPr>
          <w:t xml:space="preserve"> |</w:t>
        </w:r>
        <w:r w:rsidRPr="001851EA">
          <w:rPr>
            <w:b/>
            <w:bCs/>
          </w:rPr>
          <w:t xml:space="preserve"> </w:t>
        </w:r>
      </w:ins>
      <w:ins w:id="2428" w:author="Beath, Hamish R" w:date="2025-08-27T09:14:00Z" w16du:dateUtc="2025-08-27T08:14:00Z">
        <w:r w:rsidR="00AE762F">
          <w:rPr>
            <w:b/>
            <w:bCs/>
          </w:rPr>
          <w:t>Weighting variable pairs with correlations high than 0.6</w:t>
        </w:r>
      </w:ins>
      <w:ins w:id="2429" w:author="Beath, Hamish R" w:date="2025-08-27T09:11:00Z" w16du:dateUtc="2025-08-27T08:11:00Z">
        <w:r w:rsidRPr="001851EA">
          <w:rPr>
            <w:b/>
            <w:bCs/>
          </w:rPr>
          <w:t>.</w:t>
        </w:r>
        <w:r w:rsidRPr="001851EA">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430" w:author="Beath, Hamish R" w:date="2025-08-27T09:14:00Z" w16du:dateUtc="2025-08-27T08:14:00Z">
          <w:tblPr>
            <w:tblStyle w:val="TableGrid"/>
            <w:tblW w:w="0" w:type="auto"/>
            <w:tblLook w:val="04A0" w:firstRow="1" w:lastRow="0" w:firstColumn="1" w:lastColumn="0" w:noHBand="0" w:noVBand="1"/>
          </w:tblPr>
        </w:tblPrChange>
      </w:tblPr>
      <w:tblGrid>
        <w:gridCol w:w="4468"/>
        <w:gridCol w:w="4468"/>
        <w:tblGridChange w:id="2431">
          <w:tblGrid>
            <w:gridCol w:w="60"/>
            <w:gridCol w:w="3005"/>
            <w:gridCol w:w="1403"/>
            <w:gridCol w:w="1602"/>
            <w:gridCol w:w="2866"/>
          </w:tblGrid>
        </w:tblGridChange>
      </w:tblGrid>
      <w:tr w:rsidR="004455EC" w14:paraId="15116DB8" w14:textId="77777777" w:rsidTr="00AE762F">
        <w:trPr>
          <w:trHeight w:val="112"/>
          <w:ins w:id="2432" w:author="Beath, Hamish R" w:date="2025-08-27T09:07:00Z"/>
          <w:trPrChange w:id="2433" w:author="Beath, Hamish R" w:date="2025-08-27T09:14:00Z" w16du:dateUtc="2025-08-27T08:14:00Z">
            <w:trPr>
              <w:gridBefore w:val="1"/>
              <w:gridAfter w:val="0"/>
            </w:trPr>
          </w:trPrChange>
        </w:trPr>
        <w:tc>
          <w:tcPr>
            <w:tcW w:w="4468" w:type="dxa"/>
            <w:tcBorders>
              <w:bottom w:val="single" w:sz="4" w:space="0" w:color="auto"/>
              <w:right w:val="single" w:sz="4" w:space="0" w:color="auto"/>
            </w:tcBorders>
            <w:tcPrChange w:id="2434" w:author="Beath, Hamish R" w:date="2025-08-27T09:14:00Z" w16du:dateUtc="2025-08-27T08:14:00Z">
              <w:tcPr>
                <w:tcW w:w="3005" w:type="dxa"/>
              </w:tcPr>
            </w:tcPrChange>
          </w:tcPr>
          <w:p w14:paraId="4084709F" w14:textId="47EDE8AA" w:rsidR="004455EC" w:rsidRPr="00946FFB" w:rsidRDefault="004455EC">
            <w:pPr>
              <w:jc w:val="left"/>
              <w:rPr>
                <w:ins w:id="2435" w:author="Beath, Hamish R" w:date="2025-08-27T09:07:00Z" w16du:dateUtc="2025-08-27T08:07:00Z"/>
                <w:b/>
                <w:bCs/>
                <w:sz w:val="16"/>
                <w:szCs w:val="16"/>
                <w:rPrChange w:id="2436" w:author="Beath, Hamish R" w:date="2025-08-27T09:12:00Z" w16du:dateUtc="2025-08-27T08:12:00Z">
                  <w:rPr>
                    <w:ins w:id="2437" w:author="Beath, Hamish R" w:date="2025-08-27T09:07:00Z" w16du:dateUtc="2025-08-27T08:07:00Z"/>
                  </w:rPr>
                </w:rPrChange>
              </w:rPr>
              <w:pPrChange w:id="2438" w:author="Beath, Hamish R" w:date="2025-08-27T09:09:00Z" w16du:dateUtc="2025-08-27T08:09:00Z">
                <w:pPr/>
              </w:pPrChange>
            </w:pPr>
            <w:ins w:id="2439" w:author="Beath, Hamish R" w:date="2025-08-27T09:07:00Z" w16du:dateUtc="2025-08-27T08:07:00Z">
              <w:r w:rsidRPr="00946FFB">
                <w:rPr>
                  <w:b/>
                  <w:bCs/>
                  <w:sz w:val="16"/>
                  <w:szCs w:val="16"/>
                  <w:rPrChange w:id="2440" w:author="Beath, Hamish R" w:date="2025-08-27T09:12:00Z" w16du:dateUtc="2025-08-27T08:12:00Z">
                    <w:rPr/>
                  </w:rPrChange>
                </w:rPr>
                <w:t>Pair</w:t>
              </w:r>
            </w:ins>
          </w:p>
        </w:tc>
        <w:tc>
          <w:tcPr>
            <w:tcW w:w="4468" w:type="dxa"/>
            <w:tcBorders>
              <w:left w:val="single" w:sz="4" w:space="0" w:color="auto"/>
              <w:bottom w:val="single" w:sz="4" w:space="0" w:color="auto"/>
            </w:tcBorders>
            <w:tcPrChange w:id="2441" w:author="Beath, Hamish R" w:date="2025-08-27T09:14:00Z" w16du:dateUtc="2025-08-27T08:14:00Z">
              <w:tcPr>
                <w:tcW w:w="3005" w:type="dxa"/>
                <w:gridSpan w:val="2"/>
              </w:tcPr>
            </w:tcPrChange>
          </w:tcPr>
          <w:p w14:paraId="33E14C85" w14:textId="5A760D84" w:rsidR="004455EC" w:rsidRPr="00946FFB" w:rsidRDefault="004455EC">
            <w:pPr>
              <w:jc w:val="left"/>
              <w:rPr>
                <w:ins w:id="2442" w:author="Beath, Hamish R" w:date="2025-08-27T09:07:00Z" w16du:dateUtc="2025-08-27T08:07:00Z"/>
                <w:b/>
                <w:bCs/>
                <w:sz w:val="16"/>
                <w:szCs w:val="16"/>
                <w:rPrChange w:id="2443" w:author="Beath, Hamish R" w:date="2025-08-27T09:12:00Z" w16du:dateUtc="2025-08-27T08:12:00Z">
                  <w:rPr>
                    <w:ins w:id="2444" w:author="Beath, Hamish R" w:date="2025-08-27T09:07:00Z" w16du:dateUtc="2025-08-27T08:07:00Z"/>
                  </w:rPr>
                </w:rPrChange>
              </w:rPr>
              <w:pPrChange w:id="2445" w:author="Beath, Hamish R" w:date="2025-08-27T09:09:00Z" w16du:dateUtc="2025-08-27T08:09:00Z">
                <w:pPr/>
              </w:pPrChange>
            </w:pPr>
            <w:ins w:id="2446" w:author="Beath, Hamish R" w:date="2025-08-27T09:07:00Z" w16du:dateUtc="2025-08-27T08:07:00Z">
              <w:r w:rsidRPr="00946FFB">
                <w:rPr>
                  <w:b/>
                  <w:bCs/>
                  <w:sz w:val="16"/>
                  <w:szCs w:val="16"/>
                  <w:rPrChange w:id="2447" w:author="Beath, Hamish R" w:date="2025-08-27T09:12:00Z" w16du:dateUtc="2025-08-27T08:12:00Z">
                    <w:rPr/>
                  </w:rPrChange>
                </w:rPr>
                <w:t>Correlation</w:t>
              </w:r>
            </w:ins>
          </w:p>
        </w:tc>
      </w:tr>
      <w:tr w:rsidR="004455EC" w14:paraId="13692912" w14:textId="77777777" w:rsidTr="00AE762F">
        <w:trPr>
          <w:trHeight w:val="223"/>
          <w:ins w:id="2448" w:author="Beath, Hamish R" w:date="2025-08-27T09:07:00Z"/>
          <w:trPrChange w:id="2449" w:author="Beath, Hamish R" w:date="2025-08-27T09:14:00Z" w16du:dateUtc="2025-08-27T08:14:00Z">
            <w:trPr>
              <w:gridBefore w:val="1"/>
              <w:gridAfter w:val="0"/>
            </w:trPr>
          </w:trPrChange>
        </w:trPr>
        <w:tc>
          <w:tcPr>
            <w:tcW w:w="4468" w:type="dxa"/>
            <w:tcBorders>
              <w:top w:val="single" w:sz="4" w:space="0" w:color="auto"/>
              <w:right w:val="single" w:sz="4" w:space="0" w:color="auto"/>
            </w:tcBorders>
            <w:tcPrChange w:id="2450" w:author="Beath, Hamish R" w:date="2025-08-27T09:14:00Z" w16du:dateUtc="2025-08-27T08:14:00Z">
              <w:tcPr>
                <w:tcW w:w="3005" w:type="dxa"/>
              </w:tcPr>
            </w:tcPrChange>
          </w:tcPr>
          <w:p w14:paraId="58AAF160" w14:textId="7EE31203" w:rsidR="004455EC" w:rsidRPr="00856D53" w:rsidRDefault="00E24738">
            <w:pPr>
              <w:jc w:val="left"/>
              <w:rPr>
                <w:ins w:id="2451" w:author="Beath, Hamish R" w:date="2025-08-27T09:07:00Z" w16du:dateUtc="2025-08-27T08:07:00Z"/>
                <w:sz w:val="16"/>
                <w:szCs w:val="16"/>
                <w:rPrChange w:id="2452" w:author="Beath, Hamish R" w:date="2025-08-27T09:11:00Z" w16du:dateUtc="2025-08-27T08:11:00Z">
                  <w:rPr>
                    <w:ins w:id="2453" w:author="Beath, Hamish R" w:date="2025-08-27T09:07:00Z" w16du:dateUtc="2025-08-27T08:07:00Z"/>
                  </w:rPr>
                </w:rPrChange>
              </w:rPr>
              <w:pPrChange w:id="2454" w:author="Beath, Hamish R" w:date="2025-08-27T09:09:00Z" w16du:dateUtc="2025-08-27T08:09:00Z">
                <w:pPr/>
              </w:pPrChange>
            </w:pPr>
            <w:ins w:id="2455" w:author="Beath, Hamish R" w:date="2025-08-27T09:08:00Z">
              <w:r w:rsidRPr="00856D53">
                <w:rPr>
                  <w:sz w:val="16"/>
                  <w:szCs w:val="16"/>
                  <w:rPrChange w:id="2456" w:author="Beath, Hamish R" w:date="2025-08-27T09:11:00Z" w16du:dateUtc="2025-08-27T08:11:00Z">
                    <w:rPr/>
                  </w:rPrChange>
                </w:rPr>
                <w:t xml:space="preserve">Emissions|CH4 - Emissions|CO2 </w:t>
              </w:r>
            </w:ins>
          </w:p>
        </w:tc>
        <w:tc>
          <w:tcPr>
            <w:tcW w:w="4468" w:type="dxa"/>
            <w:tcBorders>
              <w:top w:val="single" w:sz="4" w:space="0" w:color="auto"/>
              <w:left w:val="single" w:sz="4" w:space="0" w:color="auto"/>
            </w:tcBorders>
            <w:tcPrChange w:id="2457" w:author="Beath, Hamish R" w:date="2025-08-27T09:14:00Z" w16du:dateUtc="2025-08-27T08:14:00Z">
              <w:tcPr>
                <w:tcW w:w="3005" w:type="dxa"/>
                <w:gridSpan w:val="2"/>
              </w:tcPr>
            </w:tcPrChange>
          </w:tcPr>
          <w:p w14:paraId="30FADF4B" w14:textId="121DE253" w:rsidR="004455EC" w:rsidRPr="00856D53" w:rsidRDefault="00E24738">
            <w:pPr>
              <w:jc w:val="left"/>
              <w:rPr>
                <w:ins w:id="2458" w:author="Beath, Hamish R" w:date="2025-08-27T09:07:00Z" w16du:dateUtc="2025-08-27T08:07:00Z"/>
                <w:sz w:val="16"/>
                <w:szCs w:val="16"/>
                <w:rPrChange w:id="2459" w:author="Beath, Hamish R" w:date="2025-08-27T09:11:00Z" w16du:dateUtc="2025-08-27T08:11:00Z">
                  <w:rPr>
                    <w:ins w:id="2460" w:author="Beath, Hamish R" w:date="2025-08-27T09:07:00Z" w16du:dateUtc="2025-08-27T08:07:00Z"/>
                  </w:rPr>
                </w:rPrChange>
              </w:rPr>
              <w:pPrChange w:id="2461" w:author="Beath, Hamish R" w:date="2025-08-27T09:09:00Z" w16du:dateUtc="2025-08-27T08:09:00Z">
                <w:pPr/>
              </w:pPrChange>
            </w:pPr>
            <w:ins w:id="2462" w:author="Beath, Hamish R" w:date="2025-08-27T09:08:00Z" w16du:dateUtc="2025-08-27T08:08:00Z">
              <w:r w:rsidRPr="00856D53">
                <w:rPr>
                  <w:sz w:val="16"/>
                  <w:szCs w:val="16"/>
                  <w:rPrChange w:id="2463" w:author="Beath, Hamish R" w:date="2025-08-27T09:11:00Z" w16du:dateUtc="2025-08-27T08:11:00Z">
                    <w:rPr/>
                  </w:rPrChange>
                </w:rPr>
                <w:t>0.756</w:t>
              </w:r>
            </w:ins>
          </w:p>
        </w:tc>
      </w:tr>
      <w:tr w:rsidR="004455EC" w14:paraId="4FA0979A" w14:textId="77777777" w:rsidTr="00AE762F">
        <w:trPr>
          <w:trHeight w:val="227"/>
          <w:ins w:id="2464" w:author="Beath, Hamish R" w:date="2025-08-27T09:07:00Z"/>
          <w:trPrChange w:id="2465" w:author="Beath, Hamish R" w:date="2025-08-27T09:14:00Z" w16du:dateUtc="2025-08-27T08:14:00Z">
            <w:trPr>
              <w:gridBefore w:val="1"/>
              <w:gridAfter w:val="0"/>
            </w:trPr>
          </w:trPrChange>
        </w:trPr>
        <w:tc>
          <w:tcPr>
            <w:tcW w:w="4468" w:type="dxa"/>
            <w:tcBorders>
              <w:right w:val="single" w:sz="4" w:space="0" w:color="auto"/>
            </w:tcBorders>
            <w:tcPrChange w:id="2466" w:author="Beath, Hamish R" w:date="2025-08-27T09:14:00Z" w16du:dateUtc="2025-08-27T08:14:00Z">
              <w:tcPr>
                <w:tcW w:w="3005" w:type="dxa"/>
              </w:tcPr>
            </w:tcPrChange>
          </w:tcPr>
          <w:p w14:paraId="44595E92" w14:textId="33370A4B" w:rsidR="004455EC" w:rsidRPr="00856D53" w:rsidRDefault="00882EB5">
            <w:pPr>
              <w:jc w:val="left"/>
              <w:rPr>
                <w:ins w:id="2467" w:author="Beath, Hamish R" w:date="2025-08-27T09:07:00Z" w16du:dateUtc="2025-08-27T08:07:00Z"/>
                <w:sz w:val="16"/>
                <w:szCs w:val="16"/>
                <w:rPrChange w:id="2468" w:author="Beath, Hamish R" w:date="2025-08-27T09:11:00Z" w16du:dateUtc="2025-08-27T08:11:00Z">
                  <w:rPr>
                    <w:ins w:id="2469" w:author="Beath, Hamish R" w:date="2025-08-27T09:07:00Z" w16du:dateUtc="2025-08-27T08:07:00Z"/>
                  </w:rPr>
                </w:rPrChange>
              </w:rPr>
              <w:pPrChange w:id="2470" w:author="Beath, Hamish R" w:date="2025-08-27T09:09:00Z" w16du:dateUtc="2025-08-27T08:09:00Z">
                <w:pPr/>
              </w:pPrChange>
            </w:pPr>
            <w:ins w:id="2471" w:author="Beath, Hamish R" w:date="2025-08-27T09:08:00Z">
              <w:r w:rsidRPr="00856D53">
                <w:rPr>
                  <w:sz w:val="16"/>
                  <w:szCs w:val="16"/>
                  <w:rPrChange w:id="2472" w:author="Beath, Hamish R" w:date="2025-08-27T09:11:00Z" w16du:dateUtc="2025-08-27T08:11:00Z">
                    <w:rPr/>
                  </w:rPrChange>
                </w:rPr>
                <w:t xml:space="preserve">Emissions|CH4 - </w:t>
              </w:r>
              <w:proofErr w:type="spellStart"/>
              <w:r w:rsidRPr="00856D53">
                <w:rPr>
                  <w:sz w:val="16"/>
                  <w:szCs w:val="16"/>
                  <w:rPrChange w:id="2473" w:author="Beath, Hamish R" w:date="2025-08-27T09:11:00Z" w16du:dateUtc="2025-08-27T08:11:00Z">
                    <w:rPr/>
                  </w:rPrChange>
                </w:rPr>
                <w:t>Emissions|Sulfur</w:t>
              </w:r>
              <w:proofErr w:type="spellEnd"/>
              <w:r w:rsidRPr="00856D53">
                <w:rPr>
                  <w:sz w:val="16"/>
                  <w:szCs w:val="16"/>
                  <w:rPrChange w:id="2474" w:author="Beath, Hamish R" w:date="2025-08-27T09:11:00Z" w16du:dateUtc="2025-08-27T08:11:00Z">
                    <w:rPr/>
                  </w:rPrChange>
                </w:rPr>
                <w:t xml:space="preserve"> </w:t>
              </w:r>
            </w:ins>
          </w:p>
        </w:tc>
        <w:tc>
          <w:tcPr>
            <w:tcW w:w="4468" w:type="dxa"/>
            <w:tcBorders>
              <w:left w:val="single" w:sz="4" w:space="0" w:color="auto"/>
            </w:tcBorders>
            <w:tcPrChange w:id="2475" w:author="Beath, Hamish R" w:date="2025-08-27T09:14:00Z" w16du:dateUtc="2025-08-27T08:14:00Z">
              <w:tcPr>
                <w:tcW w:w="3005" w:type="dxa"/>
                <w:gridSpan w:val="2"/>
              </w:tcPr>
            </w:tcPrChange>
          </w:tcPr>
          <w:p w14:paraId="338DE85F" w14:textId="0BDD5FAC" w:rsidR="004455EC" w:rsidRPr="00856D53" w:rsidRDefault="00882EB5">
            <w:pPr>
              <w:jc w:val="left"/>
              <w:rPr>
                <w:ins w:id="2476" w:author="Beath, Hamish R" w:date="2025-08-27T09:07:00Z" w16du:dateUtc="2025-08-27T08:07:00Z"/>
                <w:sz w:val="16"/>
                <w:szCs w:val="16"/>
                <w:rPrChange w:id="2477" w:author="Beath, Hamish R" w:date="2025-08-27T09:11:00Z" w16du:dateUtc="2025-08-27T08:11:00Z">
                  <w:rPr>
                    <w:ins w:id="2478" w:author="Beath, Hamish R" w:date="2025-08-27T09:07:00Z" w16du:dateUtc="2025-08-27T08:07:00Z"/>
                  </w:rPr>
                </w:rPrChange>
              </w:rPr>
              <w:pPrChange w:id="2479" w:author="Beath, Hamish R" w:date="2025-08-27T09:09:00Z" w16du:dateUtc="2025-08-27T08:09:00Z">
                <w:pPr/>
              </w:pPrChange>
            </w:pPr>
            <w:ins w:id="2480" w:author="Beath, Hamish R" w:date="2025-08-27T09:08:00Z" w16du:dateUtc="2025-08-27T08:08:00Z">
              <w:r w:rsidRPr="00856D53">
                <w:rPr>
                  <w:sz w:val="16"/>
                  <w:szCs w:val="16"/>
                  <w:rPrChange w:id="2481" w:author="Beath, Hamish R" w:date="2025-08-27T09:11:00Z" w16du:dateUtc="2025-08-27T08:11:00Z">
                    <w:rPr/>
                  </w:rPrChange>
                </w:rPr>
                <w:t>0.624</w:t>
              </w:r>
            </w:ins>
          </w:p>
        </w:tc>
      </w:tr>
      <w:tr w:rsidR="008D69CC" w14:paraId="211D281E" w14:textId="77777777" w:rsidTr="00110E04">
        <w:trPr>
          <w:trHeight w:val="137"/>
          <w:ins w:id="2482" w:author="Beath, Hamish R" w:date="2025-08-27T09:09:00Z"/>
          <w:trPrChange w:id="2483" w:author="Beath, Hamish R" w:date="2025-08-27T09:14:00Z" w16du:dateUtc="2025-08-27T08:14:00Z">
            <w:trPr>
              <w:gridBefore w:val="1"/>
              <w:gridAfter w:val="0"/>
            </w:trPr>
          </w:trPrChange>
        </w:trPr>
        <w:tc>
          <w:tcPr>
            <w:tcW w:w="4468" w:type="dxa"/>
            <w:tcBorders>
              <w:right w:val="single" w:sz="4" w:space="0" w:color="auto"/>
            </w:tcBorders>
            <w:tcPrChange w:id="2484" w:author="Beath, Hamish R" w:date="2025-08-27T09:14:00Z" w16du:dateUtc="2025-08-27T08:14:00Z">
              <w:tcPr>
                <w:tcW w:w="3005" w:type="dxa"/>
              </w:tcPr>
            </w:tcPrChange>
          </w:tcPr>
          <w:p w14:paraId="2FE5D4EE" w14:textId="1E2F41E2" w:rsidR="008D69CC" w:rsidRPr="00856D53" w:rsidRDefault="008D69CC" w:rsidP="00B103B3">
            <w:pPr>
              <w:jc w:val="left"/>
              <w:rPr>
                <w:ins w:id="2485" w:author="Beath, Hamish R" w:date="2025-08-27T09:09:00Z" w16du:dateUtc="2025-08-27T08:09:00Z"/>
                <w:sz w:val="16"/>
                <w:szCs w:val="16"/>
                <w:rPrChange w:id="2486" w:author="Beath, Hamish R" w:date="2025-08-27T09:11:00Z" w16du:dateUtc="2025-08-27T08:11:00Z">
                  <w:rPr>
                    <w:ins w:id="2487" w:author="Beath, Hamish R" w:date="2025-08-27T09:09:00Z" w16du:dateUtc="2025-08-27T08:09:00Z"/>
                  </w:rPr>
                </w:rPrChange>
              </w:rPr>
            </w:pPr>
            <w:ins w:id="2488" w:author="Beath, Hamish R" w:date="2025-08-27T09:09:00Z">
              <w:r w:rsidRPr="00856D53">
                <w:rPr>
                  <w:sz w:val="16"/>
                  <w:szCs w:val="16"/>
                  <w:rPrChange w:id="2489" w:author="Beath, Hamish R" w:date="2025-08-27T09:11:00Z" w16du:dateUtc="2025-08-27T08:11:00Z">
                    <w:rPr/>
                  </w:rPrChange>
                </w:rPr>
                <w:t>Emissions|CO2 - Final Energy: 0.66</w:t>
              </w:r>
            </w:ins>
            <w:ins w:id="2490" w:author="Beath, Hamish R" w:date="2025-08-27T09:12:00Z" w16du:dateUtc="2025-08-27T08:12:00Z">
              <w:r w:rsidR="00946FFB">
                <w:rPr>
                  <w:sz w:val="16"/>
                  <w:szCs w:val="16"/>
                </w:rPr>
                <w:t>3</w:t>
              </w:r>
            </w:ins>
          </w:p>
        </w:tc>
        <w:tc>
          <w:tcPr>
            <w:tcW w:w="4468" w:type="dxa"/>
            <w:tcBorders>
              <w:left w:val="single" w:sz="4" w:space="0" w:color="auto"/>
            </w:tcBorders>
            <w:tcPrChange w:id="2491" w:author="Beath, Hamish R" w:date="2025-08-27T09:14:00Z" w16du:dateUtc="2025-08-27T08:14:00Z">
              <w:tcPr>
                <w:tcW w:w="3005" w:type="dxa"/>
                <w:gridSpan w:val="2"/>
              </w:tcPr>
            </w:tcPrChange>
          </w:tcPr>
          <w:p w14:paraId="1F26732C" w14:textId="3D644CB8" w:rsidR="008D69CC" w:rsidRPr="00856D53" w:rsidRDefault="00C1717B" w:rsidP="00B103B3">
            <w:pPr>
              <w:jc w:val="left"/>
              <w:rPr>
                <w:ins w:id="2492" w:author="Beath, Hamish R" w:date="2025-08-27T09:09:00Z" w16du:dateUtc="2025-08-27T08:09:00Z"/>
                <w:sz w:val="16"/>
                <w:szCs w:val="16"/>
                <w:rPrChange w:id="2493" w:author="Beath, Hamish R" w:date="2025-08-27T09:11:00Z" w16du:dateUtc="2025-08-27T08:11:00Z">
                  <w:rPr>
                    <w:ins w:id="2494" w:author="Beath, Hamish R" w:date="2025-08-27T09:09:00Z" w16du:dateUtc="2025-08-27T08:09:00Z"/>
                  </w:rPr>
                </w:rPrChange>
              </w:rPr>
            </w:pPr>
            <w:ins w:id="2495" w:author="Beath, Hamish R" w:date="2025-08-27T09:09:00Z">
              <w:r w:rsidRPr="00856D53">
                <w:rPr>
                  <w:sz w:val="16"/>
                  <w:szCs w:val="16"/>
                  <w:rPrChange w:id="2496" w:author="Beath, Hamish R" w:date="2025-08-27T09:11:00Z" w16du:dateUtc="2025-08-27T08:11:00Z">
                    <w:rPr/>
                  </w:rPrChange>
                </w:rPr>
                <w:t>0.663</w:t>
              </w:r>
            </w:ins>
          </w:p>
        </w:tc>
      </w:tr>
      <w:tr w:rsidR="004455EC" w14:paraId="3064DDAA" w14:textId="77777777" w:rsidTr="00110E04">
        <w:trPr>
          <w:trHeight w:val="213"/>
          <w:ins w:id="2497" w:author="Beath, Hamish R" w:date="2025-08-27T09:07:00Z"/>
          <w:trPrChange w:id="2498" w:author="Beath, Hamish R" w:date="2025-08-27T09:14:00Z" w16du:dateUtc="2025-08-27T08:14:00Z">
            <w:trPr>
              <w:gridBefore w:val="1"/>
              <w:gridAfter w:val="0"/>
            </w:trPr>
          </w:trPrChange>
        </w:trPr>
        <w:tc>
          <w:tcPr>
            <w:tcW w:w="4468" w:type="dxa"/>
            <w:tcBorders>
              <w:right w:val="single" w:sz="4" w:space="0" w:color="auto"/>
            </w:tcBorders>
            <w:tcPrChange w:id="2499" w:author="Beath, Hamish R" w:date="2025-08-27T09:14:00Z" w16du:dateUtc="2025-08-27T08:14:00Z">
              <w:tcPr>
                <w:tcW w:w="3005" w:type="dxa"/>
              </w:tcPr>
            </w:tcPrChange>
          </w:tcPr>
          <w:p w14:paraId="5EE4BC45" w14:textId="63EFD523" w:rsidR="004455EC" w:rsidRPr="00856D53" w:rsidRDefault="00B103B3">
            <w:pPr>
              <w:jc w:val="left"/>
              <w:rPr>
                <w:ins w:id="2500" w:author="Beath, Hamish R" w:date="2025-08-27T09:07:00Z" w16du:dateUtc="2025-08-27T08:07:00Z"/>
                <w:sz w:val="16"/>
                <w:szCs w:val="16"/>
                <w:rPrChange w:id="2501" w:author="Beath, Hamish R" w:date="2025-08-27T09:11:00Z" w16du:dateUtc="2025-08-27T08:11:00Z">
                  <w:rPr>
                    <w:ins w:id="2502" w:author="Beath, Hamish R" w:date="2025-08-27T09:07:00Z" w16du:dateUtc="2025-08-27T08:07:00Z"/>
                  </w:rPr>
                </w:rPrChange>
              </w:rPr>
              <w:pPrChange w:id="2503" w:author="Beath, Hamish R" w:date="2025-08-27T09:09:00Z" w16du:dateUtc="2025-08-27T08:09:00Z">
                <w:pPr/>
              </w:pPrChange>
            </w:pPr>
            <w:ins w:id="2504" w:author="Beath, Hamish R" w:date="2025-08-27T09:08:00Z">
              <w:r w:rsidRPr="00856D53">
                <w:rPr>
                  <w:sz w:val="16"/>
                  <w:szCs w:val="16"/>
                  <w:rPrChange w:id="2505" w:author="Beath, Hamish R" w:date="2025-08-27T09:11:00Z" w16du:dateUtc="2025-08-27T08:11:00Z">
                    <w:rPr/>
                  </w:rPrChange>
                </w:rPr>
                <w:t xml:space="preserve">Emissions|CH4 - Primary </w:t>
              </w:r>
              <w:proofErr w:type="spellStart"/>
              <w:r w:rsidRPr="00856D53">
                <w:rPr>
                  <w:sz w:val="16"/>
                  <w:szCs w:val="16"/>
                  <w:rPrChange w:id="2506" w:author="Beath, Hamish R" w:date="2025-08-27T09:11:00Z" w16du:dateUtc="2025-08-27T08:11:00Z">
                    <w:rPr/>
                  </w:rPrChange>
                </w:rPr>
                <w:t>Energy|Coal</w:t>
              </w:r>
            </w:ins>
            <w:proofErr w:type="spellEnd"/>
          </w:p>
        </w:tc>
        <w:tc>
          <w:tcPr>
            <w:tcW w:w="4468" w:type="dxa"/>
            <w:tcBorders>
              <w:left w:val="single" w:sz="4" w:space="0" w:color="auto"/>
            </w:tcBorders>
            <w:tcPrChange w:id="2507" w:author="Beath, Hamish R" w:date="2025-08-27T09:14:00Z" w16du:dateUtc="2025-08-27T08:14:00Z">
              <w:tcPr>
                <w:tcW w:w="3005" w:type="dxa"/>
                <w:gridSpan w:val="2"/>
              </w:tcPr>
            </w:tcPrChange>
          </w:tcPr>
          <w:p w14:paraId="08178E4B" w14:textId="1389B6E5" w:rsidR="004455EC" w:rsidRPr="00856D53" w:rsidRDefault="00B103B3">
            <w:pPr>
              <w:jc w:val="left"/>
              <w:rPr>
                <w:ins w:id="2508" w:author="Beath, Hamish R" w:date="2025-08-27T09:07:00Z" w16du:dateUtc="2025-08-27T08:07:00Z"/>
                <w:sz w:val="16"/>
                <w:szCs w:val="16"/>
                <w:rPrChange w:id="2509" w:author="Beath, Hamish R" w:date="2025-08-27T09:11:00Z" w16du:dateUtc="2025-08-27T08:11:00Z">
                  <w:rPr>
                    <w:ins w:id="2510" w:author="Beath, Hamish R" w:date="2025-08-27T09:07:00Z" w16du:dateUtc="2025-08-27T08:07:00Z"/>
                  </w:rPr>
                </w:rPrChange>
              </w:rPr>
              <w:pPrChange w:id="2511" w:author="Beath, Hamish R" w:date="2025-08-27T09:09:00Z" w16du:dateUtc="2025-08-27T08:09:00Z">
                <w:pPr/>
              </w:pPrChange>
            </w:pPr>
            <w:ins w:id="2512" w:author="Beath, Hamish R" w:date="2025-08-27T09:08:00Z" w16du:dateUtc="2025-08-27T08:08:00Z">
              <w:r w:rsidRPr="00856D53">
                <w:rPr>
                  <w:sz w:val="16"/>
                  <w:szCs w:val="16"/>
                  <w:rPrChange w:id="2513" w:author="Beath, Hamish R" w:date="2025-08-27T09:11:00Z" w16du:dateUtc="2025-08-27T08:11:00Z">
                    <w:rPr/>
                  </w:rPrChange>
                </w:rPr>
                <w:t>0.776</w:t>
              </w:r>
            </w:ins>
          </w:p>
        </w:tc>
      </w:tr>
      <w:tr w:rsidR="008D69CC" w14:paraId="6E0FF794" w14:textId="77777777" w:rsidTr="00110E04">
        <w:trPr>
          <w:trHeight w:val="143"/>
          <w:ins w:id="2514" w:author="Beath, Hamish R" w:date="2025-08-27T09:09:00Z"/>
          <w:trPrChange w:id="2515" w:author="Beath, Hamish R" w:date="2025-08-27T09:14:00Z" w16du:dateUtc="2025-08-27T08:14:00Z">
            <w:trPr>
              <w:gridBefore w:val="1"/>
              <w:gridAfter w:val="0"/>
            </w:trPr>
          </w:trPrChange>
        </w:trPr>
        <w:tc>
          <w:tcPr>
            <w:tcW w:w="4468" w:type="dxa"/>
            <w:tcBorders>
              <w:right w:val="single" w:sz="4" w:space="0" w:color="auto"/>
            </w:tcBorders>
            <w:tcPrChange w:id="2516" w:author="Beath, Hamish R" w:date="2025-08-27T09:14:00Z" w16du:dateUtc="2025-08-27T08:14:00Z">
              <w:tcPr>
                <w:tcW w:w="3005" w:type="dxa"/>
              </w:tcPr>
            </w:tcPrChange>
          </w:tcPr>
          <w:p w14:paraId="4E1E1F3E" w14:textId="42E41D19" w:rsidR="008D69CC" w:rsidRPr="00856D53" w:rsidRDefault="00775C90" w:rsidP="00B103B3">
            <w:pPr>
              <w:jc w:val="left"/>
              <w:rPr>
                <w:ins w:id="2517" w:author="Beath, Hamish R" w:date="2025-08-27T09:09:00Z" w16du:dateUtc="2025-08-27T08:09:00Z"/>
                <w:sz w:val="16"/>
                <w:szCs w:val="16"/>
                <w:rPrChange w:id="2518" w:author="Beath, Hamish R" w:date="2025-08-27T09:11:00Z" w16du:dateUtc="2025-08-27T08:11:00Z">
                  <w:rPr>
                    <w:ins w:id="2519" w:author="Beath, Hamish R" w:date="2025-08-27T09:09:00Z" w16du:dateUtc="2025-08-27T08:09:00Z"/>
                  </w:rPr>
                </w:rPrChange>
              </w:rPr>
            </w:pPr>
            <w:ins w:id="2520" w:author="Beath, Hamish R" w:date="2025-08-27T09:09:00Z">
              <w:r w:rsidRPr="00856D53">
                <w:rPr>
                  <w:sz w:val="16"/>
                  <w:szCs w:val="16"/>
                  <w:rPrChange w:id="2521" w:author="Beath, Hamish R" w:date="2025-08-27T09:11:00Z" w16du:dateUtc="2025-08-27T08:11:00Z">
                    <w:rPr/>
                  </w:rPrChange>
                </w:rPr>
                <w:t xml:space="preserve">Emissions|CO2 - Primary </w:t>
              </w:r>
              <w:proofErr w:type="spellStart"/>
              <w:r w:rsidRPr="00856D53">
                <w:rPr>
                  <w:sz w:val="16"/>
                  <w:szCs w:val="16"/>
                  <w:rPrChange w:id="2522" w:author="Beath, Hamish R" w:date="2025-08-27T09:11:00Z" w16du:dateUtc="2025-08-27T08:11:00Z">
                    <w:rPr/>
                  </w:rPrChange>
                </w:rPr>
                <w:t>Energy|Coal</w:t>
              </w:r>
              <w:proofErr w:type="spellEnd"/>
              <w:r w:rsidRPr="00856D53">
                <w:rPr>
                  <w:sz w:val="16"/>
                  <w:szCs w:val="16"/>
                  <w:rPrChange w:id="2523" w:author="Beath, Hamish R" w:date="2025-08-27T09:11:00Z" w16du:dateUtc="2025-08-27T08:11:00Z">
                    <w:rPr/>
                  </w:rPrChange>
                </w:rPr>
                <w:t xml:space="preserve"> </w:t>
              </w:r>
            </w:ins>
          </w:p>
        </w:tc>
        <w:tc>
          <w:tcPr>
            <w:tcW w:w="4468" w:type="dxa"/>
            <w:tcBorders>
              <w:left w:val="single" w:sz="4" w:space="0" w:color="auto"/>
            </w:tcBorders>
            <w:tcPrChange w:id="2524" w:author="Beath, Hamish R" w:date="2025-08-27T09:14:00Z" w16du:dateUtc="2025-08-27T08:14:00Z">
              <w:tcPr>
                <w:tcW w:w="3005" w:type="dxa"/>
                <w:gridSpan w:val="2"/>
              </w:tcPr>
            </w:tcPrChange>
          </w:tcPr>
          <w:p w14:paraId="74A160EA" w14:textId="2C7396C9" w:rsidR="008D69CC" w:rsidRPr="00856D53" w:rsidRDefault="00775C90" w:rsidP="00B103B3">
            <w:pPr>
              <w:jc w:val="left"/>
              <w:rPr>
                <w:ins w:id="2525" w:author="Beath, Hamish R" w:date="2025-08-27T09:09:00Z" w16du:dateUtc="2025-08-27T08:09:00Z"/>
                <w:sz w:val="16"/>
                <w:szCs w:val="16"/>
                <w:rPrChange w:id="2526" w:author="Beath, Hamish R" w:date="2025-08-27T09:11:00Z" w16du:dateUtc="2025-08-27T08:11:00Z">
                  <w:rPr>
                    <w:ins w:id="2527" w:author="Beath, Hamish R" w:date="2025-08-27T09:09:00Z" w16du:dateUtc="2025-08-27T08:09:00Z"/>
                  </w:rPr>
                </w:rPrChange>
              </w:rPr>
            </w:pPr>
            <w:ins w:id="2528" w:author="Beath, Hamish R" w:date="2025-08-27T09:09:00Z">
              <w:r w:rsidRPr="00856D53">
                <w:rPr>
                  <w:sz w:val="16"/>
                  <w:szCs w:val="16"/>
                  <w:rPrChange w:id="2529" w:author="Beath, Hamish R" w:date="2025-08-27T09:11:00Z" w16du:dateUtc="2025-08-27T08:11:00Z">
                    <w:rPr/>
                  </w:rPrChange>
                </w:rPr>
                <w:t>0.801</w:t>
              </w:r>
            </w:ins>
          </w:p>
        </w:tc>
      </w:tr>
      <w:tr w:rsidR="008D69CC" w14:paraId="60CAA2D5" w14:textId="77777777" w:rsidTr="00110E04">
        <w:trPr>
          <w:trHeight w:val="232"/>
          <w:ins w:id="2530" w:author="Beath, Hamish R" w:date="2025-08-27T09:09:00Z"/>
          <w:trPrChange w:id="2531" w:author="Beath, Hamish R" w:date="2025-08-27T09:14:00Z" w16du:dateUtc="2025-08-27T08:14:00Z">
            <w:trPr>
              <w:gridBefore w:val="1"/>
              <w:gridAfter w:val="0"/>
            </w:trPr>
          </w:trPrChange>
        </w:trPr>
        <w:tc>
          <w:tcPr>
            <w:tcW w:w="4468" w:type="dxa"/>
            <w:tcBorders>
              <w:right w:val="single" w:sz="4" w:space="0" w:color="auto"/>
            </w:tcBorders>
            <w:tcPrChange w:id="2532" w:author="Beath, Hamish R" w:date="2025-08-27T09:14:00Z" w16du:dateUtc="2025-08-27T08:14:00Z">
              <w:tcPr>
                <w:tcW w:w="3005" w:type="dxa"/>
              </w:tcPr>
            </w:tcPrChange>
          </w:tcPr>
          <w:p w14:paraId="7599CB4B" w14:textId="560F2726" w:rsidR="008D69CC" w:rsidRPr="00856D53" w:rsidRDefault="00921483" w:rsidP="00B103B3">
            <w:pPr>
              <w:jc w:val="left"/>
              <w:rPr>
                <w:ins w:id="2533" w:author="Beath, Hamish R" w:date="2025-08-27T09:09:00Z" w16du:dateUtc="2025-08-27T08:09:00Z"/>
                <w:sz w:val="16"/>
                <w:szCs w:val="16"/>
                <w:rPrChange w:id="2534" w:author="Beath, Hamish R" w:date="2025-08-27T09:11:00Z" w16du:dateUtc="2025-08-27T08:11:00Z">
                  <w:rPr>
                    <w:ins w:id="2535" w:author="Beath, Hamish R" w:date="2025-08-27T09:09:00Z" w16du:dateUtc="2025-08-27T08:09:00Z"/>
                  </w:rPr>
                </w:rPrChange>
              </w:rPr>
            </w:pPr>
            <w:ins w:id="2536" w:author="Beath, Hamish R" w:date="2025-08-27T09:10:00Z">
              <w:r w:rsidRPr="00856D53">
                <w:rPr>
                  <w:sz w:val="16"/>
                  <w:szCs w:val="16"/>
                  <w:rPrChange w:id="2537" w:author="Beath, Hamish R" w:date="2025-08-27T09:11:00Z" w16du:dateUtc="2025-08-27T08:11:00Z">
                    <w:rPr/>
                  </w:rPrChange>
                </w:rPr>
                <w:t xml:space="preserve">Emissions|CO2 - Primary </w:t>
              </w:r>
              <w:proofErr w:type="spellStart"/>
              <w:r w:rsidRPr="00856D53">
                <w:rPr>
                  <w:sz w:val="16"/>
                  <w:szCs w:val="16"/>
                  <w:rPrChange w:id="2538" w:author="Beath, Hamish R" w:date="2025-08-27T09:11:00Z" w16du:dateUtc="2025-08-27T08:11:00Z">
                    <w:rPr/>
                  </w:rPrChange>
                </w:rPr>
                <w:t>Energy|Gas</w:t>
              </w:r>
              <w:proofErr w:type="spellEnd"/>
              <w:r w:rsidRPr="00856D53">
                <w:rPr>
                  <w:sz w:val="16"/>
                  <w:szCs w:val="16"/>
                  <w:rPrChange w:id="2539" w:author="Beath, Hamish R" w:date="2025-08-27T09:11:00Z" w16du:dateUtc="2025-08-27T08:11:00Z">
                    <w:rPr/>
                  </w:rPrChange>
                </w:rPr>
                <w:t xml:space="preserve">: </w:t>
              </w:r>
            </w:ins>
          </w:p>
        </w:tc>
        <w:tc>
          <w:tcPr>
            <w:tcW w:w="4468" w:type="dxa"/>
            <w:tcBorders>
              <w:left w:val="single" w:sz="4" w:space="0" w:color="auto"/>
            </w:tcBorders>
            <w:tcPrChange w:id="2540" w:author="Beath, Hamish R" w:date="2025-08-27T09:14:00Z" w16du:dateUtc="2025-08-27T08:14:00Z">
              <w:tcPr>
                <w:tcW w:w="3005" w:type="dxa"/>
                <w:gridSpan w:val="2"/>
              </w:tcPr>
            </w:tcPrChange>
          </w:tcPr>
          <w:p w14:paraId="2818F70E" w14:textId="2E479D14" w:rsidR="008D69CC" w:rsidRPr="00856D53" w:rsidRDefault="00921483" w:rsidP="00B103B3">
            <w:pPr>
              <w:jc w:val="left"/>
              <w:rPr>
                <w:ins w:id="2541" w:author="Beath, Hamish R" w:date="2025-08-27T09:09:00Z" w16du:dateUtc="2025-08-27T08:09:00Z"/>
                <w:sz w:val="16"/>
                <w:szCs w:val="16"/>
                <w:rPrChange w:id="2542" w:author="Beath, Hamish R" w:date="2025-08-27T09:11:00Z" w16du:dateUtc="2025-08-27T08:11:00Z">
                  <w:rPr>
                    <w:ins w:id="2543" w:author="Beath, Hamish R" w:date="2025-08-27T09:09:00Z" w16du:dateUtc="2025-08-27T08:09:00Z"/>
                  </w:rPr>
                </w:rPrChange>
              </w:rPr>
            </w:pPr>
            <w:ins w:id="2544" w:author="Beath, Hamish R" w:date="2025-08-27T09:10:00Z">
              <w:r w:rsidRPr="00856D53">
                <w:rPr>
                  <w:sz w:val="16"/>
                  <w:szCs w:val="16"/>
                  <w:rPrChange w:id="2545" w:author="Beath, Hamish R" w:date="2025-08-27T09:11:00Z" w16du:dateUtc="2025-08-27T08:11:00Z">
                    <w:rPr/>
                  </w:rPrChange>
                </w:rPr>
                <w:t>0.659</w:t>
              </w:r>
            </w:ins>
          </w:p>
        </w:tc>
      </w:tr>
      <w:tr w:rsidR="008D69CC" w14:paraId="203C6B39" w14:textId="77777777" w:rsidTr="00AE762F">
        <w:trPr>
          <w:trHeight w:val="227"/>
          <w:ins w:id="2546" w:author="Beath, Hamish R" w:date="2025-08-27T09:09:00Z"/>
          <w:trPrChange w:id="2547" w:author="Beath, Hamish R" w:date="2025-08-27T09:14:00Z" w16du:dateUtc="2025-08-27T08:14:00Z">
            <w:trPr>
              <w:gridBefore w:val="1"/>
              <w:gridAfter w:val="0"/>
            </w:trPr>
          </w:trPrChange>
        </w:trPr>
        <w:tc>
          <w:tcPr>
            <w:tcW w:w="4468" w:type="dxa"/>
            <w:tcBorders>
              <w:right w:val="single" w:sz="4" w:space="0" w:color="auto"/>
            </w:tcBorders>
            <w:tcPrChange w:id="2548" w:author="Beath, Hamish R" w:date="2025-08-27T09:14:00Z" w16du:dateUtc="2025-08-27T08:14:00Z">
              <w:tcPr>
                <w:tcW w:w="3005" w:type="dxa"/>
              </w:tcPr>
            </w:tcPrChange>
          </w:tcPr>
          <w:p w14:paraId="58D5C1E9" w14:textId="30848DEB" w:rsidR="008D69CC" w:rsidRPr="00856D53" w:rsidRDefault="00446A9B" w:rsidP="00446A9B">
            <w:pPr>
              <w:jc w:val="left"/>
              <w:rPr>
                <w:ins w:id="2549" w:author="Beath, Hamish R" w:date="2025-08-27T09:09:00Z" w16du:dateUtc="2025-08-27T08:09:00Z"/>
                <w:sz w:val="16"/>
                <w:szCs w:val="16"/>
                <w:rPrChange w:id="2550" w:author="Beath, Hamish R" w:date="2025-08-27T09:11:00Z" w16du:dateUtc="2025-08-27T08:11:00Z">
                  <w:rPr>
                    <w:ins w:id="2551" w:author="Beath, Hamish R" w:date="2025-08-27T09:09:00Z" w16du:dateUtc="2025-08-27T08:09:00Z"/>
                  </w:rPr>
                </w:rPrChange>
              </w:rPr>
            </w:pPr>
            <w:ins w:id="2552" w:author="Beath, Hamish R" w:date="2025-08-27T09:10:00Z">
              <w:r w:rsidRPr="00856D53">
                <w:rPr>
                  <w:sz w:val="16"/>
                  <w:szCs w:val="16"/>
                  <w:rPrChange w:id="2553" w:author="Beath, Hamish R" w:date="2025-08-27T09:11:00Z" w16du:dateUtc="2025-08-27T08:11:00Z">
                    <w:rPr/>
                  </w:rPrChange>
                </w:rPr>
                <w:t xml:space="preserve">Emissions|CO2 - Primary </w:t>
              </w:r>
              <w:proofErr w:type="spellStart"/>
              <w:r w:rsidRPr="00856D53">
                <w:rPr>
                  <w:sz w:val="16"/>
                  <w:szCs w:val="16"/>
                  <w:rPrChange w:id="2554" w:author="Beath, Hamish R" w:date="2025-08-27T09:11:00Z" w16du:dateUtc="2025-08-27T08:11:00Z">
                    <w:rPr/>
                  </w:rPrChange>
                </w:rPr>
                <w:t>Energy|Oil</w:t>
              </w:r>
            </w:ins>
            <w:proofErr w:type="spellEnd"/>
          </w:p>
        </w:tc>
        <w:tc>
          <w:tcPr>
            <w:tcW w:w="4468" w:type="dxa"/>
            <w:tcBorders>
              <w:left w:val="single" w:sz="4" w:space="0" w:color="auto"/>
            </w:tcBorders>
            <w:tcPrChange w:id="2555" w:author="Beath, Hamish R" w:date="2025-08-27T09:14:00Z" w16du:dateUtc="2025-08-27T08:14:00Z">
              <w:tcPr>
                <w:tcW w:w="3005" w:type="dxa"/>
                <w:gridSpan w:val="2"/>
              </w:tcPr>
            </w:tcPrChange>
          </w:tcPr>
          <w:p w14:paraId="1B7CDD24" w14:textId="37A36817" w:rsidR="008D69CC" w:rsidRPr="00856D53" w:rsidRDefault="00446A9B" w:rsidP="00B103B3">
            <w:pPr>
              <w:jc w:val="left"/>
              <w:rPr>
                <w:ins w:id="2556" w:author="Beath, Hamish R" w:date="2025-08-27T09:09:00Z" w16du:dateUtc="2025-08-27T08:09:00Z"/>
                <w:sz w:val="16"/>
                <w:szCs w:val="16"/>
                <w:rPrChange w:id="2557" w:author="Beath, Hamish R" w:date="2025-08-27T09:11:00Z" w16du:dateUtc="2025-08-27T08:11:00Z">
                  <w:rPr>
                    <w:ins w:id="2558" w:author="Beath, Hamish R" w:date="2025-08-27T09:09:00Z" w16du:dateUtc="2025-08-27T08:09:00Z"/>
                  </w:rPr>
                </w:rPrChange>
              </w:rPr>
            </w:pPr>
            <w:ins w:id="2559" w:author="Beath, Hamish R" w:date="2025-08-27T09:10:00Z">
              <w:r w:rsidRPr="00856D53">
                <w:rPr>
                  <w:sz w:val="16"/>
                  <w:szCs w:val="16"/>
                  <w:rPrChange w:id="2560" w:author="Beath, Hamish R" w:date="2025-08-27T09:11:00Z" w16du:dateUtc="2025-08-27T08:11:00Z">
                    <w:rPr/>
                  </w:rPrChange>
                </w:rPr>
                <w:t>0.671</w:t>
              </w:r>
            </w:ins>
          </w:p>
        </w:tc>
      </w:tr>
      <w:tr w:rsidR="00446A9B" w14:paraId="3F240910" w14:textId="77777777" w:rsidTr="00AE762F">
        <w:trPr>
          <w:trHeight w:val="227"/>
          <w:ins w:id="2561" w:author="Beath, Hamish R" w:date="2025-08-27T09:10:00Z"/>
          <w:trPrChange w:id="2562" w:author="Beath, Hamish R" w:date="2025-08-27T09:14:00Z" w16du:dateUtc="2025-08-27T08:14:00Z">
            <w:trPr>
              <w:gridBefore w:val="1"/>
              <w:gridAfter w:val="0"/>
            </w:trPr>
          </w:trPrChange>
        </w:trPr>
        <w:tc>
          <w:tcPr>
            <w:tcW w:w="4468" w:type="dxa"/>
            <w:tcBorders>
              <w:right w:val="single" w:sz="4" w:space="0" w:color="auto"/>
            </w:tcBorders>
            <w:tcPrChange w:id="2563" w:author="Beath, Hamish R" w:date="2025-08-27T09:14:00Z" w16du:dateUtc="2025-08-27T08:14:00Z">
              <w:tcPr>
                <w:tcW w:w="3005" w:type="dxa"/>
              </w:tcPr>
            </w:tcPrChange>
          </w:tcPr>
          <w:p w14:paraId="316DB519" w14:textId="79CB22F1" w:rsidR="00446A9B" w:rsidRPr="00856D53" w:rsidRDefault="00856D53" w:rsidP="00856D53">
            <w:pPr>
              <w:jc w:val="left"/>
              <w:rPr>
                <w:ins w:id="2564" w:author="Beath, Hamish R" w:date="2025-08-27T09:10:00Z" w16du:dateUtc="2025-08-27T08:10:00Z"/>
                <w:sz w:val="16"/>
                <w:szCs w:val="16"/>
                <w:rPrChange w:id="2565" w:author="Beath, Hamish R" w:date="2025-08-27T09:11:00Z" w16du:dateUtc="2025-08-27T08:11:00Z">
                  <w:rPr>
                    <w:ins w:id="2566" w:author="Beath, Hamish R" w:date="2025-08-27T09:10:00Z" w16du:dateUtc="2025-08-27T08:10:00Z"/>
                  </w:rPr>
                </w:rPrChange>
              </w:rPr>
            </w:pPr>
            <w:proofErr w:type="spellStart"/>
            <w:ins w:id="2567" w:author="Beath, Hamish R" w:date="2025-08-27T09:10:00Z">
              <w:r w:rsidRPr="00856D53">
                <w:rPr>
                  <w:sz w:val="16"/>
                  <w:szCs w:val="16"/>
                  <w:rPrChange w:id="2568" w:author="Beath, Hamish R" w:date="2025-08-27T09:11:00Z" w16du:dateUtc="2025-08-27T08:11:00Z">
                    <w:rPr/>
                  </w:rPrChange>
                </w:rPr>
                <w:t>Emissions|Sulfur</w:t>
              </w:r>
              <w:proofErr w:type="spellEnd"/>
              <w:r w:rsidRPr="00856D53">
                <w:rPr>
                  <w:sz w:val="16"/>
                  <w:szCs w:val="16"/>
                  <w:rPrChange w:id="2569" w:author="Beath, Hamish R" w:date="2025-08-27T09:11:00Z" w16du:dateUtc="2025-08-27T08:11:00Z">
                    <w:rPr/>
                  </w:rPrChange>
                </w:rPr>
                <w:t xml:space="preserve"> - Primary </w:t>
              </w:r>
              <w:proofErr w:type="spellStart"/>
              <w:r w:rsidRPr="00856D53">
                <w:rPr>
                  <w:sz w:val="16"/>
                  <w:szCs w:val="16"/>
                  <w:rPrChange w:id="2570" w:author="Beath, Hamish R" w:date="2025-08-27T09:11:00Z" w16du:dateUtc="2025-08-27T08:11:00Z">
                    <w:rPr/>
                  </w:rPrChange>
                </w:rPr>
                <w:t>Energy|Coal</w:t>
              </w:r>
            </w:ins>
            <w:proofErr w:type="spellEnd"/>
          </w:p>
        </w:tc>
        <w:tc>
          <w:tcPr>
            <w:tcW w:w="4468" w:type="dxa"/>
            <w:tcBorders>
              <w:left w:val="single" w:sz="4" w:space="0" w:color="auto"/>
            </w:tcBorders>
            <w:tcPrChange w:id="2571" w:author="Beath, Hamish R" w:date="2025-08-27T09:14:00Z" w16du:dateUtc="2025-08-27T08:14:00Z">
              <w:tcPr>
                <w:tcW w:w="3005" w:type="dxa"/>
                <w:gridSpan w:val="2"/>
              </w:tcPr>
            </w:tcPrChange>
          </w:tcPr>
          <w:p w14:paraId="58C95739" w14:textId="5356FF49" w:rsidR="00446A9B" w:rsidRPr="00856D53" w:rsidRDefault="00856D53" w:rsidP="00446A9B">
            <w:pPr>
              <w:jc w:val="left"/>
              <w:rPr>
                <w:ins w:id="2572" w:author="Beath, Hamish R" w:date="2025-08-27T09:10:00Z" w16du:dateUtc="2025-08-27T08:10:00Z"/>
                <w:sz w:val="16"/>
                <w:szCs w:val="16"/>
                <w:rPrChange w:id="2573" w:author="Beath, Hamish R" w:date="2025-08-27T09:11:00Z" w16du:dateUtc="2025-08-27T08:11:00Z">
                  <w:rPr>
                    <w:ins w:id="2574" w:author="Beath, Hamish R" w:date="2025-08-27T09:10:00Z" w16du:dateUtc="2025-08-27T08:10:00Z"/>
                  </w:rPr>
                </w:rPrChange>
              </w:rPr>
            </w:pPr>
            <w:ins w:id="2575" w:author="Beath, Hamish R" w:date="2025-08-27T09:10:00Z">
              <w:r w:rsidRPr="00856D53">
                <w:rPr>
                  <w:sz w:val="16"/>
                  <w:szCs w:val="16"/>
                  <w:rPrChange w:id="2576" w:author="Beath, Hamish R" w:date="2025-08-27T09:11:00Z" w16du:dateUtc="2025-08-27T08:11:00Z">
                    <w:rPr/>
                  </w:rPrChange>
                </w:rPr>
                <w:t>0.608</w:t>
              </w:r>
            </w:ins>
          </w:p>
        </w:tc>
      </w:tr>
    </w:tbl>
    <w:p w14:paraId="5F1E1ECF" w14:textId="77777777" w:rsidR="00D8386A" w:rsidRDefault="00D8386A" w:rsidP="0085122F">
      <w:pPr>
        <w:rPr>
          <w:ins w:id="2577" w:author="Beath, Hamish R" w:date="2025-08-27T09:06:00Z" w16du:dateUtc="2025-08-27T08:06:00Z"/>
        </w:rPr>
      </w:pPr>
    </w:p>
    <w:p w14:paraId="4CA40BEE" w14:textId="460F411C" w:rsidR="008059AE" w:rsidRDefault="008059AE" w:rsidP="0085122F">
      <w:pPr>
        <w:rPr>
          <w:ins w:id="2578" w:author="Beath, Hamish R" w:date="2025-08-19T22:20:00Z" w16du:dateUtc="2025-08-19T21:20:00Z"/>
        </w:rPr>
      </w:pPr>
      <w:ins w:id="2579" w:author="Beath, Hamish R" w:date="2025-08-15T16:22:00Z" w16du:dateUtc="2025-08-15T15:22:00Z">
        <w:r>
          <w:t xml:space="preserve">The absolute correlations were converted into distance </w:t>
        </w:r>
      </w:ins>
      <w:ins w:id="2580" w:author="Beath, Hamish R" w:date="2025-08-15T16:23:00Z" w16du:dateUtc="2025-08-15T15:23:00Z">
        <w:r>
          <w:t xml:space="preserve">metric (Distance = 1- |correlation|) to be used in the </w:t>
        </w:r>
      </w:ins>
      <w:ins w:id="2581" w:author="Beath, Hamish R" w:date="2025-08-15T16:29:00Z" w16du:dateUtc="2025-08-15T15:29:00Z">
        <w:r w:rsidR="006828CD">
          <w:t xml:space="preserve">hierarchical </w:t>
        </w:r>
      </w:ins>
      <w:ins w:id="2582" w:author="Beath, Hamish R" w:date="2025-08-15T16:23:00Z" w16du:dateUtc="2025-08-15T15:23:00Z">
        <w:r>
          <w:t>clustering process.</w:t>
        </w:r>
      </w:ins>
      <w:ins w:id="2583" w:author="Beath, Hamish R" w:date="2025-08-15T16:29:00Z" w16du:dateUtc="2025-08-15T15:29:00Z">
        <w:r w:rsidR="006828CD">
          <w:t xml:space="preserve"> We used the </w:t>
        </w:r>
        <w:proofErr w:type="spellStart"/>
        <w:r w:rsidR="006828CD">
          <w:t>Scipy</w:t>
        </w:r>
        <w:proofErr w:type="spellEnd"/>
        <w:r w:rsidR="006828CD">
          <w:t xml:space="preserve"> hierarchical clustering package to </w:t>
        </w:r>
      </w:ins>
      <w:ins w:id="2584" w:author="Beath, Hamish R" w:date="2025-08-15T16:30:00Z" w16du:dateUtc="2025-08-15T15:30:00Z">
        <w:r w:rsidR="006828CD">
          <w:t xml:space="preserve">perform clustering </w:t>
        </w:r>
        <w:commentRangeStart w:id="2585"/>
        <w:r w:rsidR="006828CD" w:rsidRPr="007547A5">
          <w:rPr>
            <w:highlight w:val="yellow"/>
            <w:rPrChange w:id="2586" w:author="Beath, Hamish R" w:date="2025-08-20T16:06:00Z" w16du:dateUtc="2025-08-20T15:06:00Z">
              <w:rPr/>
            </w:rPrChange>
          </w:rPr>
          <w:t>[cite</w:t>
        </w:r>
      </w:ins>
      <w:ins w:id="2587" w:author="Beath, Hamish R" w:date="2025-08-15T16:31:00Z" w16du:dateUtc="2025-08-15T15:31:00Z">
        <w:r w:rsidR="006828CD" w:rsidRPr="007547A5">
          <w:rPr>
            <w:highlight w:val="yellow"/>
            <w:rPrChange w:id="2588" w:author="Beath, Hamish R" w:date="2025-08-20T16:06:00Z" w16du:dateUtc="2025-08-20T15:06:00Z">
              <w:rPr/>
            </w:rPrChange>
          </w:rPr>
          <w:t>]</w:t>
        </w:r>
        <w:commentRangeEnd w:id="2585"/>
        <w:r w:rsidR="006828CD" w:rsidRPr="007547A5">
          <w:rPr>
            <w:rStyle w:val="CommentReference"/>
            <w:highlight w:val="yellow"/>
            <w:rPrChange w:id="2589" w:author="Beath, Hamish R" w:date="2025-08-20T16:06:00Z" w16du:dateUtc="2025-08-20T15:06:00Z">
              <w:rPr>
                <w:rStyle w:val="CommentReference"/>
              </w:rPr>
            </w:rPrChange>
          </w:rPr>
          <w:commentReference w:id="2585"/>
        </w:r>
        <w:r w:rsidR="006828CD" w:rsidRPr="007547A5">
          <w:rPr>
            <w:highlight w:val="yellow"/>
            <w:rPrChange w:id="2590" w:author="Beath, Hamish R" w:date="2025-08-20T16:06:00Z" w16du:dateUtc="2025-08-20T15:06:00Z">
              <w:rPr/>
            </w:rPrChange>
          </w:rPr>
          <w:t>.</w:t>
        </w:r>
        <w:r w:rsidR="006828CD">
          <w:t xml:space="preserve"> </w:t>
        </w:r>
      </w:ins>
      <w:ins w:id="2591" w:author="Beath, Hamish R" w:date="2025-08-15T16:27:00Z" w16du:dateUtc="2025-08-15T15:27:00Z">
        <w:r>
          <w:t>Clusters were formed using the average linkage method, merging clusters on the mean pa</w:t>
        </w:r>
      </w:ins>
      <w:ins w:id="2592" w:author="Beath, Hamish R" w:date="2025-08-15T16:28:00Z" w16du:dateUtc="2025-08-15T15:28:00Z">
        <w:r>
          <w:t xml:space="preserve">irwise distance between cluster members. </w:t>
        </w:r>
      </w:ins>
      <w:ins w:id="2593" w:author="Beath, Hamish R" w:date="2025-08-27T10:58:00Z" w16du:dateUtc="2025-08-27T09:58:00Z">
        <w:r w:rsidR="00121B27">
          <w:t xml:space="preserve">Looking at clusters between thresholds </w:t>
        </w:r>
      </w:ins>
      <w:ins w:id="2594" w:author="Beath, Hamish R" w:date="2025-08-27T10:59:00Z" w16du:dateUtc="2025-08-27T09:59:00Z">
        <w:r w:rsidR="00121B27">
          <w:t xml:space="preserve">of 0.4 and 0.5, </w:t>
        </w:r>
        <w:r w:rsidR="00541780">
          <w:t xml:space="preserve">0.4 </w:t>
        </w:r>
        <w:r w:rsidR="005B3793">
          <w:t xml:space="preserve">provides only one cluster of </w:t>
        </w:r>
        <w:r w:rsidR="004B5D2F">
          <w:t xml:space="preserve">more strongly correlated variables, whilst raising the </w:t>
        </w:r>
        <w:r w:rsidR="007434CC">
          <w:t xml:space="preserve">threshold to 0.5 </w:t>
        </w:r>
        <w:r w:rsidR="00712EA6">
          <w:t xml:space="preserve">adds </w:t>
        </w:r>
      </w:ins>
      <w:ins w:id="2595" w:author="Beath, Hamish R" w:date="2025-08-27T11:00:00Z" w16du:dateUtc="2025-08-27T10:00:00Z">
        <w:r w:rsidR="00712EA6">
          <w:t>further variables to clusters</w:t>
        </w:r>
      </w:ins>
      <w:ins w:id="2596" w:author="Beath, Hamish R" w:date="2025-08-27T11:01:00Z" w16du:dateUtc="2025-08-27T10:01:00Z">
        <w:r w:rsidR="00066B1F">
          <w:t xml:space="preserve"> </w:t>
        </w:r>
        <w:r w:rsidR="00066B1F" w:rsidRPr="00757361">
          <w:t xml:space="preserve">(Supplementary Figure </w:t>
        </w:r>
      </w:ins>
      <w:ins w:id="2597" w:author="Beath, Hamish R" w:date="2025-09-06T12:12:00Z" w16du:dateUtc="2025-09-06T11:12:00Z">
        <w:r w:rsidR="00757361" w:rsidRPr="00757361">
          <w:rPr>
            <w:rPrChange w:id="2598" w:author="Beath, Hamish R" w:date="2025-09-06T12:12:00Z" w16du:dateUtc="2025-09-06T11:12:00Z">
              <w:rPr>
                <w:highlight w:val="yellow"/>
              </w:rPr>
            </w:rPrChange>
          </w:rPr>
          <w:t>9</w:t>
        </w:r>
      </w:ins>
      <w:ins w:id="2599" w:author="Beath, Hamish R" w:date="2025-08-27T11:01:00Z" w16du:dateUtc="2025-08-27T10:01:00Z">
        <w:r w:rsidR="00066B1F" w:rsidRPr="00757361">
          <w:t xml:space="preserve"> )</w:t>
        </w:r>
      </w:ins>
      <w:ins w:id="2600" w:author="Beath, Hamish R" w:date="2025-08-27T11:00:00Z" w16du:dateUtc="2025-08-27T10:00:00Z">
        <w:r w:rsidR="00712EA6" w:rsidRPr="00757361">
          <w:t>.</w:t>
        </w:r>
        <w:r w:rsidR="00712EA6">
          <w:t xml:space="preserve"> We adopt 0.5 for our illustrative use case</w:t>
        </w:r>
        <w:r w:rsidR="005E5F37">
          <w:t xml:space="preserve"> as it represents</w:t>
        </w:r>
      </w:ins>
      <w:ins w:id="2601" w:author="Beath, Hamish R" w:date="2025-08-27T11:01:00Z" w16du:dateUtc="2025-08-27T10:01:00Z">
        <w:r w:rsidR="00D358A2">
          <w:t xml:space="preserve"> greater redundancy removal </w:t>
        </w:r>
        <w:r w:rsidR="00066B1F">
          <w:t>to be observed in our</w:t>
        </w:r>
      </w:ins>
      <w:ins w:id="2602" w:author="Beath, Hamish R" w:date="2025-08-27T11:02:00Z" w16du:dateUtc="2025-08-27T10:02:00Z">
        <w:r w:rsidR="00066B1F">
          <w:t xml:space="preserve"> diversity reweighting</w:t>
        </w:r>
      </w:ins>
      <w:ins w:id="2603" w:author="Beath, Hamish R" w:date="2025-08-27T11:01:00Z" w16du:dateUtc="2025-08-27T10:01:00Z">
        <w:r w:rsidR="00066B1F">
          <w:t xml:space="preserve"> results. </w:t>
        </w:r>
      </w:ins>
      <w:ins w:id="2604" w:author="Beath, Hamish R" w:date="2025-08-15T16:32:00Z" w16du:dateUtc="2025-08-15T15:32:00Z">
        <w:r w:rsidR="006828CD">
          <w:t>For each cluster with multiple variables, we select an illustrative variable</w:t>
        </w:r>
      </w:ins>
      <w:ins w:id="2605" w:author="Beath, Hamish R" w:date="2025-08-15T17:10:00Z" w16du:dateUtc="2025-08-15T16:10:00Z">
        <w:r w:rsidR="00C426C5">
          <w:t xml:space="preserve"> for each cluster,</w:t>
        </w:r>
      </w:ins>
      <w:ins w:id="2606" w:author="Beath, Hamish R" w:date="2025-08-15T16:32:00Z" w16du:dateUtc="2025-08-15T15:32:00Z">
        <w:r w:rsidR="006828CD">
          <w:t xml:space="preserve"> </w:t>
        </w:r>
      </w:ins>
      <w:ins w:id="2607" w:author="Beath, Hamish R" w:date="2025-08-15T17:10:00Z" w16du:dateUtc="2025-08-15T16:10:00Z">
        <w:r w:rsidR="00C426C5">
          <w:t>using the one with</w:t>
        </w:r>
      </w:ins>
      <w:ins w:id="2608" w:author="Beath, Hamish R" w:date="2025-08-15T16:32:00Z" w16du:dateUtc="2025-08-15T15:32:00Z">
        <w:r w:rsidR="006828CD">
          <w:t xml:space="preserve"> the highest weighting in our original weighting scheme</w:t>
        </w:r>
      </w:ins>
      <w:ins w:id="2609" w:author="Beath, Hamish R" w:date="2025-09-06T12:12:00Z" w16du:dateUtc="2025-09-06T11:12:00Z">
        <w:r w:rsidR="00757361">
          <w:t>.</w:t>
        </w:r>
      </w:ins>
      <w:ins w:id="2610" w:author="Beath, Hamish R" w:date="2025-08-15T16:32:00Z" w16du:dateUtc="2025-08-15T15:32:00Z">
        <w:r w:rsidR="006828CD">
          <w:t xml:space="preserve"> </w:t>
        </w:r>
      </w:ins>
      <w:ins w:id="2611" w:author="Beath, Hamish R" w:date="2025-08-27T11:02:00Z" w16du:dateUtc="2025-08-27T10:02:00Z">
        <w:r w:rsidR="001129C2">
          <w:t xml:space="preserve">The result is a set of variable weights that </w:t>
        </w:r>
        <w:r w:rsidR="00951BFE">
          <w:t>reduce redundancy and for var</w:t>
        </w:r>
      </w:ins>
      <w:ins w:id="2612" w:author="Beath, Hamish R" w:date="2025-08-27T11:03:00Z" w16du:dateUtc="2025-08-27T10:03:00Z">
        <w:r w:rsidR="00951BFE">
          <w:t xml:space="preserve">iables present, </w:t>
        </w:r>
      </w:ins>
      <w:ins w:id="2613" w:author="Beath, Hamish R" w:date="2025-09-05T15:26:00Z" w16du:dateUtc="2025-09-05T14:26:00Z">
        <w:r w:rsidR="00637BCE">
          <w:t xml:space="preserve">we </w:t>
        </w:r>
      </w:ins>
      <w:ins w:id="2614" w:author="Beath, Hamish R" w:date="2025-08-27T11:03:00Z" w16du:dateUtc="2025-08-27T10:03:00Z">
        <w:r w:rsidR="00951BFE">
          <w:t>adopt an even weighting across the variables</w:t>
        </w:r>
      </w:ins>
      <w:ins w:id="2615" w:author="Beath, Hamish R" w:date="2025-09-05T15:26:00Z" w16du:dateUtc="2025-09-05T14:26:00Z">
        <w:r w:rsidR="00637BCE">
          <w:t xml:space="preserve"> as we have preserved emphasis on</w:t>
        </w:r>
      </w:ins>
      <w:ins w:id="2616" w:author="Beath, Hamish R" w:date="2025-09-05T15:27:00Z" w16du:dateUtc="2025-09-05T14:27:00Z">
        <w:r w:rsidR="00637BCE">
          <w:t xml:space="preserve"> originally</w:t>
        </w:r>
      </w:ins>
      <w:ins w:id="2617" w:author="Beath, Hamish R" w:date="2025-09-05T15:26:00Z" w16du:dateUtc="2025-09-05T14:26:00Z">
        <w:r w:rsidR="00637BCE">
          <w:t xml:space="preserve"> higher weighted variables in selection of </w:t>
        </w:r>
      </w:ins>
      <w:ins w:id="2618" w:author="Beath, Hamish R" w:date="2025-09-05T15:27:00Z" w16du:dateUtc="2025-09-05T14:27:00Z">
        <w:r w:rsidR="00637BCE">
          <w:t xml:space="preserve">our representative cluster variables. </w:t>
        </w:r>
      </w:ins>
    </w:p>
    <w:p w14:paraId="2513475B" w14:textId="52E3BF2B" w:rsidR="00F64885" w:rsidRDefault="004B4FBB">
      <w:pPr>
        <w:jc w:val="center"/>
        <w:rPr>
          <w:ins w:id="2619" w:author="Beath, Hamish R" w:date="2025-08-20T12:48:00Z" w16du:dateUtc="2025-08-20T11:48:00Z"/>
        </w:rPr>
        <w:pPrChange w:id="2620" w:author="Beath, Hamish R" w:date="2025-08-27T10:51:00Z" w16du:dateUtc="2025-08-27T09:51:00Z">
          <w:pPr/>
        </w:pPrChange>
      </w:pPr>
      <w:ins w:id="2621" w:author="Beath, Hamish R" w:date="2025-08-27T10:51:00Z" w16du:dateUtc="2025-08-27T09:51:00Z">
        <w:r>
          <w:rPr>
            <w:noProof/>
          </w:rPr>
          <w:drawing>
            <wp:inline distT="0" distB="0" distL="0" distR="0" wp14:anchorId="0629B62E" wp14:editId="2142E2B5">
              <wp:extent cx="5093875" cy="3601992"/>
              <wp:effectExtent l="0" t="0" r="0" b="0"/>
              <wp:docPr id="84703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36162" name="Picture 847036162"/>
                      <pic:cNvPicPr/>
                    </pic:nvPicPr>
                    <pic:blipFill rotWithShape="1">
                      <a:blip r:embed="rId28"/>
                      <a:srcRect t="3711" r="2918"/>
                      <a:stretch>
                        <a:fillRect/>
                      </a:stretch>
                    </pic:blipFill>
                    <pic:spPr bwMode="auto">
                      <a:xfrm>
                        <a:off x="0" y="0"/>
                        <a:ext cx="5099495" cy="3605966"/>
                      </a:xfrm>
                      <a:prstGeom prst="rect">
                        <a:avLst/>
                      </a:prstGeom>
                      <a:ln>
                        <a:noFill/>
                      </a:ln>
                      <a:extLst>
                        <a:ext uri="{53640926-AAD7-44D8-BBD7-CCE9431645EC}">
                          <a14:shadowObscured xmlns:a14="http://schemas.microsoft.com/office/drawing/2010/main"/>
                        </a:ext>
                      </a:extLst>
                    </pic:spPr>
                  </pic:pic>
                </a:graphicData>
              </a:graphic>
            </wp:inline>
          </w:drawing>
        </w:r>
      </w:ins>
    </w:p>
    <w:p w14:paraId="57B568FB" w14:textId="5AA6872B" w:rsidR="00DB3863" w:rsidRPr="00757361" w:rsidRDefault="00DB3863" w:rsidP="0085122F">
      <w:pPr>
        <w:rPr>
          <w:ins w:id="2622" w:author="Beath, Hamish R" w:date="2025-08-26T17:24:00Z" w16du:dateUtc="2025-08-26T16:24:00Z"/>
          <w:rPrChange w:id="2623" w:author="Beath, Hamish R" w:date="2025-09-06T12:11:00Z" w16du:dateUtc="2025-09-06T11:11:00Z">
            <w:rPr>
              <w:ins w:id="2624" w:author="Beath, Hamish R" w:date="2025-08-26T17:24:00Z" w16du:dateUtc="2025-08-26T16:24:00Z"/>
              <w:b/>
              <w:bCs/>
            </w:rPr>
          </w:rPrChange>
        </w:rPr>
      </w:pPr>
      <w:ins w:id="2625" w:author="Beath, Hamish R" w:date="2025-08-26T17:24:00Z" w16du:dateUtc="2025-08-26T16:24:00Z">
        <w:r>
          <w:rPr>
            <w:b/>
            <w:bCs/>
          </w:rPr>
          <w:lastRenderedPageBreak/>
          <w:t xml:space="preserve">Supplementary Figure </w:t>
        </w:r>
      </w:ins>
      <w:ins w:id="2626" w:author="Beath, Hamish R" w:date="2025-09-05T18:39:00Z" w16du:dateUtc="2025-09-05T17:39:00Z">
        <w:r w:rsidR="006527E1">
          <w:rPr>
            <w:b/>
            <w:bCs/>
          </w:rPr>
          <w:t>9</w:t>
        </w:r>
      </w:ins>
      <w:ins w:id="2627" w:author="Beath, Hamish R" w:date="2025-09-06T12:10:00Z" w16du:dateUtc="2025-09-06T11:10:00Z">
        <w:r w:rsidR="00120899">
          <w:rPr>
            <w:b/>
            <w:bCs/>
          </w:rPr>
          <w:t xml:space="preserve"> I Dendrogram </w:t>
        </w:r>
        <w:r w:rsidR="00757361">
          <w:rPr>
            <w:b/>
            <w:bCs/>
          </w:rPr>
          <w:t>visualising hierarchical clustering of variables.</w:t>
        </w:r>
      </w:ins>
      <w:ins w:id="2628" w:author="Beath, Hamish R" w:date="2025-09-06T12:11:00Z" w16du:dateUtc="2025-09-06T11:11:00Z">
        <w:r w:rsidR="00757361">
          <w:rPr>
            <w:b/>
            <w:bCs/>
          </w:rPr>
          <w:t xml:space="preserve"> </w:t>
        </w:r>
        <w:r w:rsidR="00757361">
          <w:t>Colours are used to describe variables that eventually fall into clusters at different distance thresholds. Dotted lines are used to show the difference in clustering at a thr</w:t>
        </w:r>
      </w:ins>
      <w:ins w:id="2629" w:author="Beath, Hamish R" w:date="2025-09-06T12:12:00Z" w16du:dateUtc="2025-09-06T11:12:00Z">
        <w:r w:rsidR="00757361">
          <w:t>eshold of 0.4 and 0.5.</w:t>
        </w:r>
      </w:ins>
    </w:p>
    <w:p w14:paraId="74BFB7DF" w14:textId="512ECE8B" w:rsidR="00DB3863" w:rsidRDefault="00DB3863" w:rsidP="0085122F">
      <w:pPr>
        <w:rPr>
          <w:ins w:id="2630" w:author="Beath, Hamish R" w:date="2025-08-26T17:24:00Z" w16du:dateUtc="2025-08-26T16:24:00Z"/>
          <w:b/>
          <w:bCs/>
        </w:rPr>
      </w:pPr>
    </w:p>
    <w:p w14:paraId="570913BB" w14:textId="46DC8C73" w:rsidR="00F64885" w:rsidRDefault="00F64885" w:rsidP="0085122F">
      <w:pPr>
        <w:rPr>
          <w:ins w:id="2631" w:author="Beath, Hamish R" w:date="2025-08-19T22:23:00Z" w16du:dateUtc="2025-08-19T21:23:00Z"/>
        </w:rPr>
      </w:pPr>
      <w:ins w:id="2632" w:author="Beath, Hamish R" w:date="2025-08-19T22:20:00Z" w16du:dateUtc="2025-08-19T21:20:00Z">
        <w:r w:rsidRPr="00F64885">
          <w:rPr>
            <w:b/>
            <w:bCs/>
            <w:rPrChange w:id="2633" w:author="Beath, Hamish R" w:date="2025-08-19T22:21:00Z" w16du:dateUtc="2025-08-19T21:21:00Z">
              <w:rPr/>
            </w:rPrChange>
          </w:rPr>
          <w:t xml:space="preserve">Supplementary Results </w:t>
        </w:r>
      </w:ins>
      <w:ins w:id="2634" w:author="Beath, Hamish R" w:date="2025-09-05T15:07:00Z" w16du:dateUtc="2025-09-05T14:07:00Z">
        <w:r w:rsidR="00EB1573">
          <w:rPr>
            <w:b/>
            <w:bCs/>
          </w:rPr>
          <w:t>4</w:t>
        </w:r>
      </w:ins>
      <w:ins w:id="2635" w:author="Beath, Hamish R" w:date="2025-08-20T10:44:00Z" w16du:dateUtc="2025-08-20T09:44:00Z">
        <w:r w:rsidR="00D210C0">
          <w:rPr>
            <w:b/>
            <w:bCs/>
          </w:rPr>
          <w:t xml:space="preserve"> </w:t>
        </w:r>
      </w:ins>
      <w:ins w:id="2636" w:author="Beath, Hamish R" w:date="2025-08-19T22:24:00Z" w16du:dateUtc="2025-08-19T21:24:00Z">
        <w:r>
          <w:rPr>
            <w:b/>
            <w:bCs/>
          </w:rPr>
          <w:t>|</w:t>
        </w:r>
      </w:ins>
      <w:ins w:id="2637" w:author="Beath, Hamish R" w:date="2025-08-19T22:20:00Z" w16du:dateUtc="2025-08-19T21:20:00Z">
        <w:r>
          <w:t xml:space="preserve"> </w:t>
        </w:r>
        <w:r w:rsidRPr="00D210C0">
          <w:rPr>
            <w:b/>
            <w:bCs/>
            <w:rPrChange w:id="2638" w:author="Beath, Hamish R" w:date="2025-08-20T10:44:00Z" w16du:dateUtc="2025-08-20T09:44:00Z">
              <w:rPr/>
            </w:rPrChange>
          </w:rPr>
          <w:t xml:space="preserve">Impact of diversity weighting </w:t>
        </w:r>
      </w:ins>
      <w:ins w:id="2639" w:author="Beath, Hamish R" w:date="2025-08-19T22:23:00Z" w16du:dateUtc="2025-08-19T21:23:00Z">
        <w:r w:rsidRPr="00D210C0">
          <w:rPr>
            <w:b/>
            <w:bCs/>
            <w:rPrChange w:id="2640" w:author="Beath, Hamish R" w:date="2025-08-20T10:44:00Z" w16du:dateUtc="2025-08-20T09:44:00Z">
              <w:rPr/>
            </w:rPrChange>
          </w:rPr>
          <w:t xml:space="preserve">on </w:t>
        </w:r>
      </w:ins>
      <w:ins w:id="2641" w:author="Beath, Hamish R" w:date="2025-08-20T10:44:00Z" w16du:dateUtc="2025-08-20T09:44:00Z">
        <w:r w:rsidR="00D210C0" w:rsidRPr="00D210C0">
          <w:rPr>
            <w:b/>
            <w:bCs/>
            <w:rPrChange w:id="2642" w:author="Beath, Hamish R" w:date="2025-08-20T10:44:00Z" w16du:dateUtc="2025-08-20T09:44:00Z">
              <w:rPr/>
            </w:rPrChange>
          </w:rPr>
          <w:t>database characteristic</w:t>
        </w:r>
      </w:ins>
      <w:ins w:id="2643" w:author="Beath, Hamish R" w:date="2025-08-20T13:15:00Z" w16du:dateUtc="2025-08-20T12:15:00Z">
        <w:r w:rsidR="00CC548F">
          <w:rPr>
            <w:b/>
            <w:bCs/>
          </w:rPr>
          <w:t xml:space="preserve">s and </w:t>
        </w:r>
      </w:ins>
      <w:ins w:id="2644" w:author="Beath, Hamish R" w:date="2025-08-20T13:16:00Z" w16du:dateUtc="2025-08-20T12:16:00Z">
        <w:r w:rsidR="00CC548F">
          <w:rPr>
            <w:b/>
            <w:bCs/>
          </w:rPr>
          <w:t>exploration of scenario weights</w:t>
        </w:r>
      </w:ins>
    </w:p>
    <w:p w14:paraId="286440B6" w14:textId="01C7EAEE" w:rsidR="00620C3E" w:rsidRDefault="00D210C0" w:rsidP="00D210C0">
      <w:pPr>
        <w:rPr>
          <w:ins w:id="2645" w:author="Beath, Hamish R" w:date="2025-08-24T16:14:00Z" w16du:dateUtc="2025-08-24T15:14:00Z"/>
          <w:noProof/>
        </w:rPr>
      </w:pPr>
      <w:ins w:id="2646" w:author="Beath, Hamish R" w:date="2025-08-20T10:44:00Z" w16du:dateUtc="2025-08-20T09:44:00Z">
        <w:r>
          <w:rPr>
            <w:noProof/>
          </w:rPr>
          <w:t>Here</w:t>
        </w:r>
      </w:ins>
      <w:ins w:id="2647" w:author="Beath, Hamish R" w:date="2025-08-20T14:19:00Z" w16du:dateUtc="2025-08-20T13:19:00Z">
        <w:r w:rsidR="005C7079">
          <w:rPr>
            <w:noProof/>
          </w:rPr>
          <w:t>,</w:t>
        </w:r>
      </w:ins>
      <w:ins w:id="2648" w:author="Beath, Hamish R" w:date="2025-08-20T10:44:00Z" w16du:dateUtc="2025-08-20T09:44:00Z">
        <w:r>
          <w:rPr>
            <w:noProof/>
          </w:rPr>
          <w:t xml:space="preserve"> we explore how a range of reweighting approache</w:t>
        </w:r>
      </w:ins>
      <w:ins w:id="2649" w:author="Beath, Hamish R" w:date="2025-08-20T10:45:00Z" w16du:dateUtc="2025-08-20T09:45:00Z">
        <w:r>
          <w:rPr>
            <w:noProof/>
          </w:rPr>
          <w:t xml:space="preserve">s impact the distribution of projects, model types and model frameworks </w:t>
        </w:r>
      </w:ins>
      <w:ins w:id="2650" w:author="Beath, Hamish R" w:date="2025-08-24T16:14:00Z" w16du:dateUtc="2025-08-24T15:14:00Z">
        <w:r w:rsidR="00620C3E">
          <w:rPr>
            <w:noProof/>
          </w:rPr>
          <w:t xml:space="preserve">and policy category. </w:t>
        </w:r>
      </w:ins>
    </w:p>
    <w:p w14:paraId="5413B912" w14:textId="4600A2F2" w:rsidR="008A41B4" w:rsidRDefault="005976C2" w:rsidP="00D210C0">
      <w:pPr>
        <w:rPr>
          <w:ins w:id="2651" w:author="Beath, Hamish R" w:date="2025-09-06T18:18:00Z" w16du:dateUtc="2025-09-06T17:18:00Z"/>
        </w:rPr>
      </w:pPr>
      <w:ins w:id="2652" w:author="Beath, Hamish R" w:date="2025-08-24T16:17:00Z" w16du:dateUtc="2025-08-24T15:17:00Z">
        <w:r>
          <w:rPr>
            <w:noProof/>
          </w:rPr>
          <w:t xml:space="preserve">Firstly, visualising how </w:t>
        </w:r>
        <w:r w:rsidR="00577E32">
          <w:rPr>
            <w:noProof/>
          </w:rPr>
          <w:t xml:space="preserve">database characteristics </w:t>
        </w:r>
      </w:ins>
      <w:ins w:id="2653" w:author="Beath, Hamish R" w:date="2025-08-24T16:22:00Z" w16du:dateUtc="2025-08-24T15:22:00Z">
        <w:r w:rsidR="003B7FD6">
          <w:rPr>
            <w:noProof/>
          </w:rPr>
          <w:t>change</w:t>
        </w:r>
      </w:ins>
      <w:ins w:id="2654" w:author="Beath, Hamish R" w:date="2025-08-24T16:17:00Z" w16du:dateUtc="2025-08-24T15:17:00Z">
        <w:r w:rsidR="00EE2B5F">
          <w:rPr>
            <w:noProof/>
          </w:rPr>
          <w:t xml:space="preserve"> in </w:t>
        </w:r>
      </w:ins>
      <w:ins w:id="2655" w:author="Beath, Hamish R" w:date="2025-08-24T16:18:00Z" w16du:dateUtc="2025-08-24T15:18:00Z">
        <w:r w:rsidR="00EE2B5F">
          <w:rPr>
            <w:noProof/>
          </w:rPr>
          <w:t>unweighted and weighted</w:t>
        </w:r>
      </w:ins>
      <w:ins w:id="2656" w:author="Beath, Hamish R" w:date="2025-08-24T16:22:00Z" w16du:dateUtc="2025-08-24T15:22:00Z">
        <w:r w:rsidR="007559B3">
          <w:rPr>
            <w:noProof/>
          </w:rPr>
          <w:t xml:space="preserve"> ensembles</w:t>
        </w:r>
        <w:r w:rsidR="003B7FD6">
          <w:rPr>
            <w:noProof/>
          </w:rPr>
          <w:t>,</w:t>
        </w:r>
      </w:ins>
      <w:ins w:id="2657" w:author="Beath, Hamish R" w:date="2025-08-24T16:18:00Z" w16du:dateUtc="2025-08-24T15:18:00Z">
        <w:r w:rsidR="00EE2B5F">
          <w:rPr>
            <w:noProof/>
          </w:rPr>
          <w:t xml:space="preserve"> </w:t>
        </w:r>
      </w:ins>
      <w:ins w:id="2658" w:author="Beath, Hamish R" w:date="2025-08-24T16:17:00Z" w16du:dateUtc="2025-08-24T15:17:00Z">
        <w:r>
          <w:rPr>
            <w:noProof/>
          </w:rPr>
          <w:t xml:space="preserve"> </w:t>
        </w:r>
      </w:ins>
      <w:ins w:id="2659" w:author="Beath, Hamish R" w:date="2025-08-24T16:36:00Z" w16du:dateUtc="2025-08-24T15:36:00Z">
        <w:r w:rsidR="007A7876">
          <w:rPr>
            <w:noProof/>
          </w:rPr>
          <w:t xml:space="preserve">we show a </w:t>
        </w:r>
      </w:ins>
      <w:ins w:id="2660" w:author="Beath, Hamish R" w:date="2025-08-26T11:08:00Z" w16du:dateUtc="2025-08-26T10:08:00Z">
        <w:r w:rsidR="002913BD">
          <w:rPr>
            <w:noProof/>
          </w:rPr>
          <w:t xml:space="preserve">some </w:t>
        </w:r>
      </w:ins>
      <w:ins w:id="2661" w:author="Beath, Hamish R" w:date="2025-08-26T12:11:00Z" w16du:dateUtc="2025-08-26T11:11:00Z">
        <w:r w:rsidR="00C04FB4">
          <w:rPr>
            <w:noProof/>
          </w:rPr>
          <w:t xml:space="preserve">two </w:t>
        </w:r>
      </w:ins>
      <w:ins w:id="2662" w:author="Beath, Hamish R" w:date="2025-08-26T11:08:00Z" w16du:dateUtc="2025-08-26T10:08:00Z">
        <w:r w:rsidR="002913BD">
          <w:rPr>
            <w:noProof/>
          </w:rPr>
          <w:t>examples</w:t>
        </w:r>
      </w:ins>
      <w:ins w:id="2663" w:author="Beath, Hamish R" w:date="2025-08-24T16:36:00Z" w16du:dateUtc="2025-08-24T15:36:00Z">
        <w:r w:rsidR="007A7876">
          <w:rPr>
            <w:noProof/>
          </w:rPr>
          <w:t xml:space="preserve"> of weighting </w:t>
        </w:r>
      </w:ins>
      <w:ins w:id="2664" w:author="Beath, Hamish R" w:date="2025-08-26T11:08:00Z" w16du:dateUtc="2025-08-26T10:08:00Z">
        <w:r w:rsidR="002913BD">
          <w:rPr>
            <w:noProof/>
          </w:rPr>
          <w:t>procesdures</w:t>
        </w:r>
      </w:ins>
      <w:ins w:id="2665" w:author="Beath, Hamish R" w:date="2025-08-24T16:37:00Z" w16du:dateUtc="2025-08-24T15:37:00Z">
        <w:r w:rsidR="007A7876">
          <w:rPr>
            <w:noProof/>
          </w:rPr>
          <w:t xml:space="preserve"> for our </w:t>
        </w:r>
        <w:r w:rsidR="00624DBD">
          <w:rPr>
            <w:noProof/>
          </w:rPr>
          <w:t>1.5 degrees scenarios</w:t>
        </w:r>
      </w:ins>
      <w:ins w:id="2666" w:author="Beath, Hamish R" w:date="2025-08-26T11:08:00Z" w16du:dateUtc="2025-08-26T10:08:00Z">
        <w:r w:rsidR="002913BD">
          <w:rPr>
            <w:noProof/>
          </w:rPr>
          <w:t xml:space="preserve"> and the database as </w:t>
        </w:r>
      </w:ins>
      <w:ins w:id="2667" w:author="Beath, Hamish R" w:date="2025-08-26T11:09:00Z" w16du:dateUtc="2025-08-26T10:09:00Z">
        <w:r w:rsidR="002913BD">
          <w:rPr>
            <w:noProof/>
          </w:rPr>
          <w:t>a</w:t>
        </w:r>
      </w:ins>
      <w:ins w:id="2668" w:author="Beath, Hamish R" w:date="2025-08-26T12:11:00Z" w16du:dateUtc="2025-08-26T11:11:00Z">
        <w:r w:rsidR="00C04FB4">
          <w:rPr>
            <w:noProof/>
          </w:rPr>
          <w:t xml:space="preserve"> </w:t>
        </w:r>
      </w:ins>
      <w:ins w:id="2669" w:author="Beath, Hamish R" w:date="2025-08-26T11:09:00Z" w16du:dateUtc="2025-08-26T10:09:00Z">
        <w:r w:rsidR="002913BD">
          <w:rPr>
            <w:noProof/>
          </w:rPr>
          <w:t>whole</w:t>
        </w:r>
      </w:ins>
      <w:ins w:id="2670" w:author="Beath, Hamish R" w:date="2025-08-24T16:37:00Z" w16du:dateUtc="2025-08-24T15:37:00Z">
        <w:r w:rsidR="00624DBD">
          <w:rPr>
            <w:noProof/>
          </w:rPr>
          <w:t xml:space="preserve">. </w:t>
        </w:r>
      </w:ins>
      <w:ins w:id="2671" w:author="Beath, Hamish R" w:date="2025-08-20T14:22:00Z" w16du:dateUtc="2025-08-20T13:22:00Z">
        <w:r w:rsidR="005C7079">
          <w:rPr>
            <w:noProof/>
          </w:rPr>
          <w:t xml:space="preserve">We </w:t>
        </w:r>
      </w:ins>
      <w:ins w:id="2672" w:author="Beath, Hamish R" w:date="2025-08-26T12:12:00Z" w16du:dateUtc="2025-08-26T11:12:00Z">
        <w:r w:rsidR="00C04FB4">
          <w:t>show</w:t>
        </w:r>
      </w:ins>
      <w:ins w:id="2673" w:author="Beath, Hamish R" w:date="2025-08-26T12:11:00Z" w16du:dateUtc="2025-08-26T11:11:00Z">
        <w:r w:rsidR="00C04FB4">
          <w:t xml:space="preserve"> sigma using the 20</w:t>
        </w:r>
        <w:r w:rsidR="00C04FB4" w:rsidRPr="00B3406E">
          <w:rPr>
            <w:vertAlign w:val="superscript"/>
          </w:rPr>
          <w:t>th</w:t>
        </w:r>
        <w:r w:rsidR="00C04FB4">
          <w:t xml:space="preserve"> percentile </w:t>
        </w:r>
        <w:r w:rsidR="00C04FB4" w:rsidRPr="005C7079">
          <w:t xml:space="preserve">of </w:t>
        </w:r>
      </w:ins>
      <w:ins w:id="2674" w:author="Beath, Hamish R" w:date="2025-08-26T12:12:00Z" w16du:dateUtc="2025-08-26T11:12:00Z">
        <w:r w:rsidR="00C04FB4">
          <w:t xml:space="preserve">RMS </w:t>
        </w:r>
      </w:ins>
      <w:ins w:id="2675" w:author="Beath, Hamish R" w:date="2025-08-26T12:11:00Z" w16du:dateUtc="2025-08-26T11:11:00Z">
        <w:r w:rsidR="00C04FB4" w:rsidRPr="005C7079">
          <w:t>RCP-SSP model differences</w:t>
        </w:r>
        <w:r w:rsidR="00C04FB4">
          <w:t>, identified</w:t>
        </w:r>
      </w:ins>
      <w:ins w:id="2676" w:author="Beath, Hamish R" w:date="2025-08-26T12:12:00Z" w16du:dateUtc="2025-08-26T11:12:00Z">
        <w:r w:rsidR="00C04FB4">
          <w:t xml:space="preserve"> as having</w:t>
        </w:r>
        <w:r w:rsidR="008A41B4">
          <w:t xml:space="preserve"> a</w:t>
        </w:r>
      </w:ins>
      <w:ins w:id="2677" w:author="Beath, Hamish R" w:date="2025-08-26T12:11:00Z" w16du:dateUtc="2025-08-26T11:11:00Z">
        <w:r w:rsidR="00C04FB4">
          <w:t xml:space="preserve"> weighting impact across variables (see Supplementary Results 2)</w:t>
        </w:r>
      </w:ins>
      <w:ins w:id="2678" w:author="Beath, Hamish R" w:date="2025-08-26T12:13:00Z" w16du:dateUtc="2025-08-26T11:13:00Z">
        <w:r w:rsidR="008A41B4">
          <w:t xml:space="preserve">. We </w:t>
        </w:r>
      </w:ins>
      <w:ins w:id="2679" w:author="Beath, Hamish R" w:date="2025-08-20T14:21:00Z" w16du:dateUtc="2025-08-20T13:21:00Z">
        <w:r w:rsidR="005C7079">
          <w:t>combine</w:t>
        </w:r>
      </w:ins>
      <w:ins w:id="2680" w:author="Beath, Hamish R" w:date="2025-08-26T12:13:00Z" w16du:dateUtc="2025-08-26T11:13:00Z">
        <w:r w:rsidR="008A41B4">
          <w:t xml:space="preserve"> it</w:t>
        </w:r>
      </w:ins>
      <w:ins w:id="2681" w:author="Beath, Hamish R" w:date="2025-08-20T14:21:00Z" w16du:dateUtc="2025-08-20T13:21:00Z">
        <w:r w:rsidR="005C7079">
          <w:t xml:space="preserve"> </w:t>
        </w:r>
      </w:ins>
      <w:ins w:id="2682" w:author="Beath, Hamish R" w:date="2025-08-20T14:20:00Z" w16du:dateUtc="2025-08-20T13:20:00Z">
        <w:r w:rsidR="005C7079">
          <w:t xml:space="preserve">with our </w:t>
        </w:r>
      </w:ins>
      <w:ins w:id="2683" w:author="Beath, Hamish R" w:date="2025-08-20T14:21:00Z" w16du:dateUtc="2025-08-20T13:21:00Z">
        <w:r w:rsidR="005C7079">
          <w:t>‘</w:t>
        </w:r>
      </w:ins>
      <w:ins w:id="2684" w:author="Beath, Hamish R" w:date="2025-08-20T14:20:00Z" w16du:dateUtc="2025-08-20T13:20:00Z">
        <w:r w:rsidR="005C7079">
          <w:t>expert</w:t>
        </w:r>
      </w:ins>
      <w:ins w:id="2685" w:author="Beath, Hamish R" w:date="2025-08-20T14:21:00Z" w16du:dateUtc="2025-08-20T13:21:00Z">
        <w:r w:rsidR="005C7079">
          <w:t>’</w:t>
        </w:r>
      </w:ins>
      <w:ins w:id="2686" w:author="Beath, Hamish R" w:date="2025-08-20T14:20:00Z" w16du:dateUtc="2025-08-20T13:20:00Z">
        <w:r w:rsidR="005C7079">
          <w:t xml:space="preserve"> variable weighting</w:t>
        </w:r>
      </w:ins>
      <w:ins w:id="2687" w:author="Beath, Hamish R" w:date="2025-08-20T14:21:00Z" w16du:dateUtc="2025-08-20T13:21:00Z">
        <w:r w:rsidR="005C7079">
          <w:t xml:space="preserve"> (see Table 1)</w:t>
        </w:r>
      </w:ins>
      <w:ins w:id="2688" w:author="Beath, Hamish R" w:date="2025-08-20T14:22:00Z" w16du:dateUtc="2025-08-20T13:22:00Z">
        <w:r w:rsidR="005C7079">
          <w:t xml:space="preserve"> (Supplementary Figure 4 panels a-c</w:t>
        </w:r>
        <w:proofErr w:type="gramStart"/>
        <w:r w:rsidR="005C7079">
          <w:t>)</w:t>
        </w:r>
      </w:ins>
      <w:proofErr w:type="gramEnd"/>
      <w:ins w:id="2689" w:author="Beath, Hamish R" w:date="2025-08-26T11:22:00Z" w16du:dateUtc="2025-08-26T10:22:00Z">
        <w:r w:rsidR="00014AE3">
          <w:t xml:space="preserve"> and ou</w:t>
        </w:r>
      </w:ins>
      <w:ins w:id="2690" w:author="Beath, Hamish R" w:date="2025-08-26T12:13:00Z" w16du:dateUtc="2025-08-26T11:13:00Z">
        <w:r w:rsidR="008A41B4">
          <w:t>r</w:t>
        </w:r>
      </w:ins>
      <w:ins w:id="2691" w:author="Beath, Hamish R" w:date="2025-08-26T11:22:00Z" w16du:dateUtc="2025-08-26T10:22:00Z">
        <w:r w:rsidR="00014AE3">
          <w:t xml:space="preserve"> correlation adjusted weighting (panels d-f)</w:t>
        </w:r>
      </w:ins>
      <w:ins w:id="2692" w:author="Beath, Hamish R" w:date="2025-08-26T11:23:00Z" w16du:dateUtc="2025-08-26T10:23:00Z">
        <w:r w:rsidR="00014AE3">
          <w:t xml:space="preserve"> (Supplementary Methods 1)</w:t>
        </w:r>
      </w:ins>
      <w:ins w:id="2693" w:author="Beath, Hamish R" w:date="2025-08-20T14:22:00Z" w16du:dateUtc="2025-08-20T13:22:00Z">
        <w:r w:rsidR="005C7079">
          <w:t xml:space="preserve">. </w:t>
        </w:r>
      </w:ins>
      <w:ins w:id="2694" w:author="Beath, Hamish R" w:date="2025-08-26T12:21:00Z" w16du:dateUtc="2025-08-26T11:21:00Z">
        <w:r w:rsidR="003015CB">
          <w:t xml:space="preserve"> </w:t>
        </w:r>
      </w:ins>
      <w:ins w:id="2695" w:author="Beath, Hamish R" w:date="2025-08-26T12:22:00Z" w16du:dateUtc="2025-08-26T11:22:00Z">
        <w:r w:rsidR="00B46AA2">
          <w:t xml:space="preserve">For these weighting schemes, there are </w:t>
        </w:r>
        <w:r w:rsidR="00B16C28">
          <w:t xml:space="preserve">modest but visible differences </w:t>
        </w:r>
        <w:r w:rsidR="00DC637E">
          <w:t>in the unweighted and weighted proportions of project, model type and model framework</w:t>
        </w:r>
      </w:ins>
      <w:ins w:id="2696" w:author="Beath, Hamish R" w:date="2025-08-26T12:23:00Z" w16du:dateUtc="2025-08-26T11:23:00Z">
        <w:r w:rsidR="00DC637E">
          <w:t xml:space="preserve">. Although not universal, </w:t>
        </w:r>
        <w:r w:rsidR="00E47013">
          <w:t xml:space="preserve">it appears the reweighting procedure </w:t>
        </w:r>
        <w:r w:rsidR="00F80AB1">
          <w:t xml:space="preserve">under these conditions </w:t>
        </w:r>
      </w:ins>
      <w:ins w:id="2697" w:author="Beath, Hamish R" w:date="2025-08-26T12:25:00Z" w16du:dateUtc="2025-08-26T11:25:00Z">
        <w:r w:rsidR="00DF294A">
          <w:t xml:space="preserve">results in </w:t>
        </w:r>
        <w:r w:rsidR="003D1B99">
          <w:t xml:space="preserve">more balanced </w:t>
        </w:r>
        <w:r w:rsidR="00F468EF">
          <w:t>representation of project, model type and model framewo</w:t>
        </w:r>
      </w:ins>
      <w:ins w:id="2698" w:author="Beath, Hamish R" w:date="2025-08-26T12:26:00Z" w16du:dateUtc="2025-08-26T11:26:00Z">
        <w:r w:rsidR="00F468EF">
          <w:t xml:space="preserve">rks. </w:t>
        </w:r>
        <w:r w:rsidR="008F3E14">
          <w:t xml:space="preserve">For example, for all subset examples and both </w:t>
        </w:r>
        <w:r w:rsidR="00490423">
          <w:t xml:space="preserve">the </w:t>
        </w:r>
      </w:ins>
      <w:ins w:id="2699" w:author="Beath, Hamish R" w:date="2025-08-26T12:27:00Z" w16du:dateUtc="2025-08-26T11:27:00Z">
        <w:r w:rsidR="00490423">
          <w:t xml:space="preserve">expert and correlation adjusted weights, we see the REMIND model framework </w:t>
        </w:r>
        <w:r w:rsidR="00DF1B97">
          <w:t xml:space="preserve">with a reduced </w:t>
        </w:r>
        <w:r w:rsidR="00985B00">
          <w:t xml:space="preserve">share of </w:t>
        </w:r>
        <w:r w:rsidR="00D67B3D">
          <w:t>sce</w:t>
        </w:r>
      </w:ins>
      <w:ins w:id="2700" w:author="Beath, Hamish R" w:date="2025-08-26T12:28:00Z" w16du:dateUtc="2025-08-26T11:28:00Z">
        <w:r w:rsidR="00D67B3D">
          <w:t xml:space="preserve">narios. </w:t>
        </w:r>
      </w:ins>
      <w:ins w:id="2701" w:author="Beath, Hamish R" w:date="2025-08-26T12:29:00Z" w16du:dateUtc="2025-08-26T11:29:00Z">
        <w:r w:rsidR="00F20EA9">
          <w:t xml:space="preserve">For project representation </w:t>
        </w:r>
      </w:ins>
      <w:ins w:id="2702" w:author="Beath, Hamish R" w:date="2025-08-26T12:38:00Z" w16du:dateUtc="2025-08-26T11:38:00Z">
        <w:r w:rsidR="00EA0322">
          <w:t xml:space="preserve">there is a reduction in </w:t>
        </w:r>
        <w:r w:rsidR="00372F6D">
          <w:t xml:space="preserve">the share of the ‘ENGAGE’ project </w:t>
        </w:r>
        <w:r w:rsidR="006D1442">
          <w:t xml:space="preserve">in all but one of our examples. Under </w:t>
        </w:r>
      </w:ins>
      <w:ins w:id="2703" w:author="Beath, Hamish R" w:date="2025-08-26T12:39:00Z" w16du:dateUtc="2025-08-26T11:39:00Z">
        <w:r w:rsidR="006D1442">
          <w:t xml:space="preserve">our correlation adjusted </w:t>
        </w:r>
      </w:ins>
      <w:ins w:id="2704" w:author="Beath, Hamish R" w:date="2025-08-26T12:44:00Z" w16du:dateUtc="2025-08-26T11:44:00Z">
        <w:r w:rsidR="00E92B8F">
          <w:t>variable weights,</w:t>
        </w:r>
      </w:ins>
      <w:ins w:id="2705" w:author="Beath, Hamish R" w:date="2025-08-26T12:45:00Z" w16du:dateUtc="2025-08-26T11:45:00Z">
        <w:r w:rsidR="00D81252">
          <w:t xml:space="preserve"> across the whole database, the share of ENGAGE scenarios </w:t>
        </w:r>
      </w:ins>
      <w:ins w:id="2706" w:author="Beath, Hamish R" w:date="2025-08-26T12:46:00Z" w16du:dateUtc="2025-08-26T11:46:00Z">
        <w:r w:rsidR="002059C2">
          <w:t>increases slightly</w:t>
        </w:r>
        <w:r w:rsidR="00BD7A61">
          <w:t>.</w:t>
        </w:r>
        <w:r w:rsidR="007E1AB3">
          <w:t xml:space="preserve"> </w:t>
        </w:r>
      </w:ins>
    </w:p>
    <w:p w14:paraId="1174B368" w14:textId="2E587368" w:rsidR="00781086" w:rsidRDefault="00781086" w:rsidP="00D210C0">
      <w:pPr>
        <w:rPr>
          <w:ins w:id="2707" w:author="Beath, Hamish R" w:date="2025-08-26T11:23:00Z" w16du:dateUtc="2025-08-26T10:23:00Z"/>
        </w:rPr>
      </w:pPr>
      <w:ins w:id="2708" w:author="Beath, Hamish R" w:date="2025-09-06T18:18:00Z" w16du:dateUtc="2025-09-06T17:18:00Z">
        <w:r>
          <w:t xml:space="preserve">Secondly, we test </w:t>
        </w:r>
      </w:ins>
      <w:ins w:id="2709" w:author="Beath, Hamish R" w:date="2025-09-06T18:21:00Z" w16du:dateUtc="2025-09-06T17:21:00Z">
        <w:r>
          <w:t>a range of weighting inputs and their impact on the concentration of model frameworks, model types, p</w:t>
        </w:r>
      </w:ins>
      <w:ins w:id="2710" w:author="Beath, Hamish R" w:date="2025-09-06T18:22:00Z" w16du:dateUtc="2025-09-06T17:22:00Z">
        <w:r>
          <w:t xml:space="preserve">rojects and policy categories. Here we explore the same weighting inputs as in Supplementary Results 2. </w:t>
        </w:r>
      </w:ins>
      <w:ins w:id="2711" w:author="Beath, Hamish R" w:date="2025-09-06T18:26:00Z" w16du:dateUtc="2025-09-06T17:26:00Z">
        <w:r>
          <w:t>Although not universal, improvements in project, model framework and model type are robust to a range of alternative inputs</w:t>
        </w:r>
      </w:ins>
      <w:ins w:id="2712" w:author="Beath, Hamish R" w:date="2025-09-06T18:27:00Z" w16du:dateUtc="2025-09-06T17:27:00Z">
        <w:r w:rsidR="008B6B2A">
          <w:t xml:space="preserve"> for C1 and C2</w:t>
        </w:r>
      </w:ins>
      <w:ins w:id="2713" w:author="Beath, Hamish R" w:date="2025-09-06T18:26:00Z" w16du:dateUtc="2025-09-06T17:26:00Z">
        <w:r>
          <w:t xml:space="preserve">. However, </w:t>
        </w:r>
      </w:ins>
      <w:ins w:id="2714" w:author="Beath, Hamish R" w:date="2025-09-06T18:30:00Z" w16du:dateUtc="2025-09-06T17:30:00Z">
        <w:r w:rsidR="008B6B2A">
          <w:t>when sigma values are high or low (uneven impact across variables) there are instances where these quantities are worsened</w:t>
        </w:r>
      </w:ins>
      <w:ins w:id="2715" w:author="Beath, Hamish R" w:date="2025-09-06T18:38:00Z" w16du:dateUtc="2025-09-06T17:38:00Z">
        <w:r w:rsidR="009F6FE5">
          <w:t xml:space="preserve">. </w:t>
        </w:r>
      </w:ins>
      <w:ins w:id="2716" w:author="Beath, Hamish R" w:date="2025-09-06T18:40:00Z" w16du:dateUtc="2025-09-06T17:40:00Z">
        <w:r w:rsidR="009F6FE5">
          <w:t>D</w:t>
        </w:r>
      </w:ins>
      <w:ins w:id="2717" w:author="Beath, Hamish R" w:date="2025-09-06T18:38:00Z" w16du:dateUtc="2025-09-06T17:38:00Z">
        <w:r w:rsidR="009F6FE5">
          <w:t xml:space="preserve">iversity in scenario policy category is worsened </w:t>
        </w:r>
      </w:ins>
      <w:ins w:id="2718" w:author="Beath, Hamish R" w:date="2025-09-06T18:39:00Z" w16du:dateUtc="2025-09-06T17:39:00Z">
        <w:r w:rsidR="009F6FE5">
          <w:t>under almost all</w:t>
        </w:r>
      </w:ins>
      <w:ins w:id="2719" w:author="Beath, Hamish R" w:date="2025-09-06T18:41:00Z" w16du:dateUtc="2025-09-06T17:41:00Z">
        <w:r w:rsidR="009F6FE5">
          <w:t xml:space="preserve"> weighting approaches. </w:t>
        </w:r>
      </w:ins>
    </w:p>
    <w:p w14:paraId="3EFD11B3" w14:textId="77777777" w:rsidR="001B2C8D" w:rsidRDefault="00E1248D" w:rsidP="00D64A9C">
      <w:pPr>
        <w:rPr>
          <w:ins w:id="2720" w:author="Beath, Hamish R" w:date="2025-08-26T19:28:00Z" w16du:dateUtc="2025-08-26T18:28:00Z"/>
          <w:b/>
          <w:bCs/>
        </w:rPr>
      </w:pPr>
      <w:ins w:id="2721" w:author="Beath, Hamish R" w:date="2025-08-26T12:05:00Z" w16du:dateUtc="2025-08-26T11:05:00Z">
        <w:r>
          <w:rPr>
            <w:b/>
            <w:bCs/>
            <w:noProof/>
          </w:rPr>
          <w:lastRenderedPageBreak/>
          <w:drawing>
            <wp:inline distT="0" distB="0" distL="0" distR="0" wp14:anchorId="24888EAC" wp14:editId="5555E0AD">
              <wp:extent cx="5731510" cy="4544060"/>
              <wp:effectExtent l="0" t="0" r="0" b="0"/>
              <wp:docPr id="11582735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73542" name="Picture 1158273542"/>
                      <pic:cNvPicPr/>
                    </pic:nvPicPr>
                    <pic:blipFill>
                      <a:blip r:embed="rId29"/>
                      <a:stretch>
                        <a:fillRect/>
                      </a:stretch>
                    </pic:blipFill>
                    <pic:spPr>
                      <a:xfrm>
                        <a:off x="0" y="0"/>
                        <a:ext cx="5731510" cy="4544060"/>
                      </a:xfrm>
                      <a:prstGeom prst="rect">
                        <a:avLst/>
                      </a:prstGeom>
                    </pic:spPr>
                  </pic:pic>
                </a:graphicData>
              </a:graphic>
            </wp:inline>
          </w:drawing>
        </w:r>
      </w:ins>
    </w:p>
    <w:p w14:paraId="1B3F726E" w14:textId="23630ACC" w:rsidR="000D3845" w:rsidRDefault="00D64A9C" w:rsidP="00D64A9C">
      <w:pPr>
        <w:rPr>
          <w:ins w:id="2722" w:author="Beath, Hamish R" w:date="2025-08-24T14:28:00Z" w16du:dateUtc="2025-08-24T13:28:00Z"/>
        </w:rPr>
      </w:pPr>
      <w:ins w:id="2723" w:author="Beath, Hamish R" w:date="2025-08-20T13:07:00Z" w16du:dateUtc="2025-08-20T12:07:00Z">
        <w:r>
          <w:rPr>
            <w:b/>
            <w:bCs/>
          </w:rPr>
          <w:t>S</w:t>
        </w:r>
        <w:r w:rsidRPr="001851EA">
          <w:rPr>
            <w:b/>
            <w:bCs/>
          </w:rPr>
          <w:t xml:space="preserve">upplementary </w:t>
        </w:r>
        <w:r>
          <w:rPr>
            <w:b/>
            <w:bCs/>
          </w:rPr>
          <w:t xml:space="preserve">Figure </w:t>
        </w:r>
      </w:ins>
      <w:ins w:id="2724" w:author="Beath, Hamish R" w:date="2025-09-05T18:39:00Z" w16du:dateUtc="2025-09-05T17:39:00Z">
        <w:r w:rsidR="006527E1">
          <w:rPr>
            <w:b/>
            <w:bCs/>
          </w:rPr>
          <w:t>10</w:t>
        </w:r>
      </w:ins>
      <w:ins w:id="2725" w:author="Beath, Hamish R" w:date="2025-08-20T13:07:00Z" w16du:dateUtc="2025-08-20T12:07:00Z">
        <w:r w:rsidRPr="001851EA">
          <w:rPr>
            <w:b/>
            <w:bCs/>
          </w:rPr>
          <w:t xml:space="preserve"> | </w:t>
        </w:r>
        <w:r>
          <w:rPr>
            <w:b/>
            <w:bCs/>
          </w:rPr>
          <w:t xml:space="preserve">How diversity reweighting impacts distribution of projects, model types and model frameworks in </w:t>
        </w:r>
      </w:ins>
      <w:ins w:id="2726" w:author="Beath, Hamish R" w:date="2025-08-26T11:04:00Z" w16du:dateUtc="2025-08-26T10:04:00Z">
        <w:r w:rsidR="00B06AA1">
          <w:rPr>
            <w:b/>
            <w:bCs/>
          </w:rPr>
          <w:t xml:space="preserve">C1-C8, </w:t>
        </w:r>
      </w:ins>
      <w:ins w:id="2727" w:author="Beath, Hamish R" w:date="2025-08-20T13:07:00Z" w16du:dateUtc="2025-08-20T12:07:00Z">
        <w:r>
          <w:rPr>
            <w:b/>
            <w:bCs/>
          </w:rPr>
          <w:t xml:space="preserve">C1, and C2 scenarios. </w:t>
        </w:r>
        <w:r>
          <w:t xml:space="preserve">Each panel displays the unweighted and weighted proportions of each project, model type and model framework for a subset of scenarios, </w:t>
        </w:r>
      </w:ins>
      <w:ins w:id="2728" w:author="Beath, Hamish R" w:date="2025-08-26T12:19:00Z" w16du:dateUtc="2025-08-26T11:19:00Z">
        <w:r w:rsidR="0028354D">
          <w:t xml:space="preserve">and </w:t>
        </w:r>
      </w:ins>
      <w:ins w:id="2729" w:author="Beath, Hamish R" w:date="2025-08-20T13:07:00Z" w16du:dateUtc="2025-08-20T12:07:00Z">
        <w:r>
          <w:t xml:space="preserve">for a </w:t>
        </w:r>
      </w:ins>
      <w:ins w:id="2730" w:author="Beath, Hamish R" w:date="2025-08-20T13:08:00Z" w16du:dateUtc="2025-08-20T12:08:00Z">
        <w:r>
          <w:t xml:space="preserve">reweighting </w:t>
        </w:r>
      </w:ins>
      <w:ins w:id="2731" w:author="Beath, Hamish R" w:date="2025-08-26T12:19:00Z" w16du:dateUtc="2025-08-26T11:19:00Z">
        <w:r w:rsidR="0028354D">
          <w:t>procedure</w:t>
        </w:r>
      </w:ins>
      <w:ins w:id="2732" w:author="Beath, Hamish R" w:date="2025-08-20T13:08:00Z" w16du:dateUtc="2025-08-20T12:08:00Z">
        <w:r>
          <w:t>. Panels a</w:t>
        </w:r>
      </w:ins>
      <w:ins w:id="2733" w:author="Beath, Hamish R" w:date="2025-08-26T12:19:00Z" w16du:dateUtc="2025-08-26T11:19:00Z">
        <w:r w:rsidR="00952437">
          <w:t xml:space="preserve"> and </w:t>
        </w:r>
      </w:ins>
      <w:ins w:id="2734" w:author="Beath, Hamish R" w:date="2025-08-20T13:08:00Z" w16du:dateUtc="2025-08-20T12:08:00Z">
        <w:r>
          <w:t>d show C1</w:t>
        </w:r>
      </w:ins>
      <w:ins w:id="2735" w:author="Beath, Hamish R" w:date="2025-08-26T11:05:00Z" w16du:dateUtc="2025-08-26T10:05:00Z">
        <w:r w:rsidR="00B06AA1">
          <w:t>-8</w:t>
        </w:r>
      </w:ins>
      <w:ins w:id="2736" w:author="Beath, Hamish R" w:date="2025-08-20T13:08:00Z" w16du:dateUtc="2025-08-20T12:08:00Z">
        <w:r>
          <w:t xml:space="preserve"> scenarios; panels b</w:t>
        </w:r>
      </w:ins>
      <w:ins w:id="2737" w:author="Beath, Hamish R" w:date="2025-08-26T12:19:00Z" w16du:dateUtc="2025-08-26T11:19:00Z">
        <w:r w:rsidR="00952437">
          <w:t xml:space="preserve"> and</w:t>
        </w:r>
      </w:ins>
      <w:ins w:id="2738" w:author="Beath, Hamish R" w:date="2025-08-20T13:08:00Z" w16du:dateUtc="2025-08-20T12:08:00Z">
        <w:r>
          <w:t xml:space="preserve"> e</w:t>
        </w:r>
      </w:ins>
      <w:ins w:id="2739" w:author="Beath, Hamish R" w:date="2025-08-26T11:05:00Z" w16du:dateUtc="2025-08-26T10:05:00Z">
        <w:r w:rsidR="00B06AA1">
          <w:t xml:space="preserve"> </w:t>
        </w:r>
      </w:ins>
      <w:ins w:id="2740" w:author="Beath, Hamish R" w:date="2025-08-20T13:08:00Z" w16du:dateUtc="2025-08-20T12:08:00Z">
        <w:r>
          <w:t>show C1 scenarios; and panels c</w:t>
        </w:r>
      </w:ins>
      <w:ins w:id="2741" w:author="Beath, Hamish R" w:date="2025-08-26T12:20:00Z" w16du:dateUtc="2025-08-26T11:20:00Z">
        <w:r w:rsidR="00952437">
          <w:t xml:space="preserve"> and</w:t>
        </w:r>
      </w:ins>
      <w:ins w:id="2742" w:author="Beath, Hamish R" w:date="2025-08-20T13:08:00Z" w16du:dateUtc="2025-08-20T12:08:00Z">
        <w:r>
          <w:t xml:space="preserve"> f show C2 scenarios. The top row of panels </w:t>
        </w:r>
        <w:proofErr w:type="gramStart"/>
        <w:r>
          <w:t>show</w:t>
        </w:r>
        <w:proofErr w:type="gramEnd"/>
        <w:r>
          <w:t xml:space="preserve"> </w:t>
        </w:r>
      </w:ins>
      <w:ins w:id="2743" w:author="Beath, Hamish R" w:date="2025-08-26T12:20:00Z" w16du:dateUtc="2025-08-26T11:20:00Z">
        <w:r w:rsidR="006E7D74">
          <w:t>sigma of 20</w:t>
        </w:r>
        <w:r w:rsidR="006E7D74" w:rsidRPr="00B3406E">
          <w:rPr>
            <w:vertAlign w:val="superscript"/>
          </w:rPr>
          <w:t>th</w:t>
        </w:r>
        <w:r w:rsidR="006E7D74">
          <w:t xml:space="preserve"> percentile of RCP-SSP model differences, see Supplementary Results 2)</w:t>
        </w:r>
      </w:ins>
      <w:ins w:id="2744" w:author="Beath, Hamish R" w:date="2025-08-20T13:09:00Z" w16du:dateUtc="2025-08-20T12:09:00Z">
        <w:r>
          <w:t xml:space="preserve"> with our expert variable weighting. The </w:t>
        </w:r>
      </w:ins>
      <w:ins w:id="2745" w:author="Beath, Hamish R" w:date="2025-08-26T11:07:00Z" w16du:dateUtc="2025-08-26T10:07:00Z">
        <w:r w:rsidR="00ED214E">
          <w:t>second</w:t>
        </w:r>
      </w:ins>
      <w:ins w:id="2746" w:author="Beath, Hamish R" w:date="2025-08-20T13:09:00Z" w16du:dateUtc="2025-08-20T12:09:00Z">
        <w:r>
          <w:t xml:space="preserve"> row of panels show </w:t>
        </w:r>
      </w:ins>
      <w:ins w:id="2747" w:author="Beath, Hamish R" w:date="2025-08-26T12:20:00Z" w16du:dateUtc="2025-08-26T11:20:00Z">
        <w:r w:rsidR="006E7D74">
          <w:t>the same sigma</w:t>
        </w:r>
      </w:ins>
      <w:ins w:id="2748" w:author="Beath, Hamish R" w:date="2025-08-26T12:21:00Z" w16du:dateUtc="2025-08-26T11:21:00Z">
        <w:r w:rsidR="006E7D74">
          <w:t xml:space="preserve"> values</w:t>
        </w:r>
      </w:ins>
      <w:ins w:id="2749" w:author="Beath, Hamish R" w:date="2025-08-26T12:20:00Z" w16du:dateUtc="2025-08-26T11:20:00Z">
        <w:r w:rsidR="006E7D74">
          <w:t xml:space="preserve"> but </w:t>
        </w:r>
      </w:ins>
      <w:ins w:id="2750" w:author="Beath, Hamish R" w:date="2025-08-20T13:10:00Z" w16du:dateUtc="2025-08-20T12:10:00Z">
        <w:r>
          <w:t xml:space="preserve">with our correlation adjusted variable weighting (see </w:t>
        </w:r>
      </w:ins>
      <w:ins w:id="2751" w:author="Beath, Hamish R" w:date="2025-08-20T13:11:00Z" w16du:dateUtc="2025-08-20T12:11:00Z">
        <w:r>
          <w:t>Supplementary Methods 1)</w:t>
        </w:r>
      </w:ins>
      <w:ins w:id="2752" w:author="Beath, Hamish R" w:date="2025-08-26T12:21:00Z" w16du:dateUtc="2025-08-26T11:21:00Z">
        <w:r w:rsidR="006E7D74">
          <w:t>.</w:t>
        </w:r>
      </w:ins>
    </w:p>
    <w:p w14:paraId="13B5B41F" w14:textId="77777777" w:rsidR="00096D7E" w:rsidRDefault="00096D7E" w:rsidP="00D64A9C">
      <w:pPr>
        <w:rPr>
          <w:ins w:id="2753" w:author="Beath, Hamish R" w:date="2025-08-26T13:19:00Z" w16du:dateUtc="2025-08-26T12:19:00Z"/>
        </w:rPr>
      </w:pPr>
    </w:p>
    <w:p w14:paraId="032B7535" w14:textId="5C60EF11" w:rsidR="003F1664" w:rsidRDefault="009F6FE5" w:rsidP="00D64A9C">
      <w:pPr>
        <w:rPr>
          <w:ins w:id="2754" w:author="Beath, Hamish R" w:date="2025-08-27T16:04:00Z" w16du:dateUtc="2025-08-27T15:04:00Z"/>
        </w:rPr>
      </w:pPr>
      <w:ins w:id="2755" w:author="Beath, Hamish R" w:date="2025-09-06T18:37:00Z" w16du:dateUtc="2025-09-06T17:37:00Z">
        <w:r>
          <w:rPr>
            <w:noProof/>
          </w:rPr>
          <w:lastRenderedPageBreak/>
          <w:drawing>
            <wp:inline distT="0" distB="0" distL="0" distR="0" wp14:anchorId="0DC04B60" wp14:editId="7A901D3C">
              <wp:extent cx="5731510" cy="3529965"/>
              <wp:effectExtent l="0" t="0" r="0" b="635"/>
              <wp:docPr id="2144318735"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18735" name="Picture 2" descr="A screenshot of a graph&#10;&#10;AI-generated content may be incorrect."/>
                      <pic:cNvPicPr/>
                    </pic:nvPicPr>
                    <pic:blipFill>
                      <a:blip r:embed="rId30"/>
                      <a:stretch>
                        <a:fillRect/>
                      </a:stretch>
                    </pic:blipFill>
                    <pic:spPr>
                      <a:xfrm>
                        <a:off x="0" y="0"/>
                        <a:ext cx="5731510" cy="3529965"/>
                      </a:xfrm>
                      <a:prstGeom prst="rect">
                        <a:avLst/>
                      </a:prstGeom>
                    </pic:spPr>
                  </pic:pic>
                </a:graphicData>
              </a:graphic>
            </wp:inline>
          </w:drawing>
        </w:r>
      </w:ins>
    </w:p>
    <w:p w14:paraId="342089EB" w14:textId="318B9E46" w:rsidR="00D210C0" w:rsidRPr="00D210C0" w:rsidRDefault="006058DB" w:rsidP="00D210C0">
      <w:ins w:id="2756" w:author="Beath, Hamish R" w:date="2025-09-06T18:13:00Z" w16du:dateUtc="2025-09-06T17:13:00Z">
        <w:r w:rsidRPr="00781086">
          <w:rPr>
            <w:b/>
            <w:bCs/>
            <w:rPrChange w:id="2757" w:author="Beath, Hamish R" w:date="2025-09-06T18:20:00Z" w16du:dateUtc="2025-09-06T17:20:00Z">
              <w:rPr/>
            </w:rPrChange>
          </w:rPr>
          <w:t>Supplementary Figure 10 | Heatmaps showing impact of a range of weighting inputs</w:t>
        </w:r>
      </w:ins>
      <w:ins w:id="2758" w:author="Beath, Hamish R" w:date="2025-09-06T18:20:00Z" w16du:dateUtc="2025-09-06T17:20:00Z">
        <w:r w:rsidR="00781086">
          <w:rPr>
            <w:b/>
            <w:bCs/>
          </w:rPr>
          <w:t xml:space="preserve"> on</w:t>
        </w:r>
      </w:ins>
      <w:ins w:id="2759" w:author="Beath, Hamish R" w:date="2025-09-06T18:13:00Z" w16du:dateUtc="2025-09-06T17:13:00Z">
        <w:r w:rsidRPr="00781086">
          <w:rPr>
            <w:b/>
            <w:bCs/>
            <w:rPrChange w:id="2760" w:author="Beath, Hamish R" w:date="2025-09-06T18:20:00Z" w16du:dateUtc="2025-09-06T17:20:00Z">
              <w:rPr/>
            </w:rPrChange>
          </w:rPr>
          <w:t xml:space="preserve"> </w:t>
        </w:r>
      </w:ins>
      <w:ins w:id="2761" w:author="Beath, Hamish R" w:date="2025-09-06T18:15:00Z">
        <w:r w:rsidRPr="00781086">
          <w:rPr>
            <w:b/>
            <w:bCs/>
            <w:rPrChange w:id="2762" w:author="Beath, Hamish R" w:date="2025-09-06T18:20:00Z" w16du:dateUtc="2025-09-06T17:20:00Z">
              <w:rPr/>
            </w:rPrChange>
          </w:rPr>
          <w:t>Herfindahl-Hirschman Index (HHI)</w:t>
        </w:r>
      </w:ins>
      <w:ins w:id="2763" w:author="Beath, Hamish R" w:date="2025-09-06T18:20:00Z" w16du:dateUtc="2025-09-06T17:20:00Z">
        <w:r w:rsidR="00781086">
          <w:rPr>
            <w:b/>
            <w:bCs/>
          </w:rPr>
          <w:t xml:space="preserve">. </w:t>
        </w:r>
        <w:r w:rsidR="00781086">
          <w:t>L</w:t>
        </w:r>
      </w:ins>
      <w:ins w:id="2764" w:author="Beath, Hamish R" w:date="2025-09-06T18:15:00Z" w16du:dateUtc="2025-09-06T17:15:00Z">
        <w:r>
          <w:t>ower sco</w:t>
        </w:r>
      </w:ins>
      <w:ins w:id="2765" w:author="Beath, Hamish R" w:date="2025-09-06T18:16:00Z" w16du:dateUtc="2025-09-06T17:16:00Z">
        <w:r>
          <w:t xml:space="preserve">res indicate improved evenness of model framework, model type, project of policy category. </w:t>
        </w:r>
      </w:ins>
      <w:ins w:id="2766" w:author="Beath, Hamish R" w:date="2025-09-06T18:17:00Z" w16du:dateUtc="2025-09-06T17:17:00Z">
        <w:r w:rsidR="00781086">
          <w:t xml:space="preserve">For guidance on weighting examples tested, see Supplementary Results 2. </w:t>
        </w:r>
      </w:ins>
      <w:ins w:id="2767" w:author="Beath, Hamish R" w:date="2025-09-06T18:18:00Z" w16du:dateUtc="2025-09-06T17:18:00Z">
        <w:r w:rsidR="00781086">
          <w:t xml:space="preserve">Colours of heatmap cells are based on % </w:t>
        </w:r>
      </w:ins>
      <w:ins w:id="2768" w:author="Beath, Hamish R" w:date="2025-09-06T18:19:00Z" w16du:dateUtc="2025-09-06T17:19:00Z">
        <w:r w:rsidR="00781086">
          <w:t xml:space="preserve">difference in </w:t>
        </w:r>
      </w:ins>
      <w:ins w:id="2769" w:author="Beath, Hamish R" w:date="2025-09-06T18:18:00Z" w16du:dateUtc="2025-09-06T17:18:00Z">
        <w:r w:rsidR="00781086">
          <w:t>HHI value</w:t>
        </w:r>
      </w:ins>
      <w:ins w:id="2770" w:author="Beath, Hamish R" w:date="2025-09-06T18:19:00Z" w16du:dateUtc="2025-09-06T17:19:00Z">
        <w:r w:rsidR="00781086">
          <w:t xml:space="preserve"> when compared to the unweighted equivalent in the top row. </w:t>
        </w:r>
      </w:ins>
      <w:ins w:id="2771" w:author="Beath, Hamish R" w:date="2025-09-06T18:20:00Z" w16du:dateUtc="2025-09-06T17:20:00Z">
        <w:r w:rsidR="00781086">
          <w:t xml:space="preserve">Panel </w:t>
        </w:r>
        <w:r w:rsidR="00781086" w:rsidRPr="00781086">
          <w:rPr>
            <w:b/>
            <w:bCs/>
            <w:rPrChange w:id="2772" w:author="Beath, Hamish R" w:date="2025-09-06T18:20:00Z" w16du:dateUtc="2025-09-06T17:20:00Z">
              <w:rPr/>
            </w:rPrChange>
          </w:rPr>
          <w:t>a</w:t>
        </w:r>
        <w:r w:rsidR="00781086">
          <w:t xml:space="preserve"> C1 scena</w:t>
        </w:r>
      </w:ins>
      <w:ins w:id="2773" w:author="Beath, Hamish R" w:date="2025-09-06T18:21:00Z" w16du:dateUtc="2025-09-06T17:21:00Z">
        <w:r w:rsidR="00781086">
          <w:t xml:space="preserve">rios, and panel </w:t>
        </w:r>
      </w:ins>
      <w:ins w:id="2774" w:author="Beath, Hamish R" w:date="2025-09-06T18:38:00Z" w16du:dateUtc="2025-09-06T17:38:00Z">
        <w:r w:rsidR="009F6FE5">
          <w:rPr>
            <w:b/>
            <w:bCs/>
          </w:rPr>
          <w:t>b</w:t>
        </w:r>
      </w:ins>
      <w:ins w:id="2775" w:author="Beath, Hamish R" w:date="2025-09-06T18:21:00Z" w16du:dateUtc="2025-09-06T17:21:00Z">
        <w:r w:rsidR="00781086">
          <w:t xml:space="preserve"> C2 scenarios. </w:t>
        </w:r>
      </w:ins>
    </w:p>
    <w:sectPr w:rsidR="00D210C0" w:rsidRPr="00D210C0">
      <w:footerReference w:type="default" r:id="rId3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Rogelj, Joeri" w:date="2024-07-22T12:07:00Z" w:initials="RJ">
    <w:p w14:paraId="47B696E1" w14:textId="77777777" w:rsidR="0054446F" w:rsidRPr="001851EA" w:rsidRDefault="00965654" w:rsidP="0054446F">
      <w:pPr>
        <w:pStyle w:val="CommentText"/>
      </w:pPr>
      <w:r w:rsidRPr="001851EA">
        <w:rPr>
          <w:rStyle w:val="CommentReference"/>
        </w:rPr>
        <w:annotationRef/>
      </w:r>
      <w:r w:rsidRPr="001851EA">
        <w:rPr>
          <w:b/>
          <w:bCs/>
          <w:color w:val="222222"/>
          <w:highlight w:val="white"/>
        </w:rPr>
        <w:t>Article</w:t>
      </w:r>
    </w:p>
    <w:p w14:paraId="47B696E2" w14:textId="77777777" w:rsidR="0054446F" w:rsidRPr="001851EA" w:rsidRDefault="00965654" w:rsidP="0054446F">
      <w:pPr>
        <w:pStyle w:val="CommentText"/>
      </w:pPr>
      <w:r w:rsidRPr="001851EA">
        <w:rPr>
          <w:color w:val="222222"/>
          <w:highlight w:val="white"/>
        </w:rPr>
        <w:t>An Article is a substantial novel research study, with a complex story often involving several techniques or approaches. </w:t>
      </w:r>
    </w:p>
    <w:p w14:paraId="47B696E3" w14:textId="77777777" w:rsidR="0054446F" w:rsidRPr="001851EA" w:rsidRDefault="00965654" w:rsidP="0054446F">
      <w:pPr>
        <w:pStyle w:val="CommentText"/>
      </w:pPr>
      <w:r w:rsidRPr="001851EA">
        <w:rPr>
          <w:b/>
          <w:bCs/>
          <w:color w:val="222222"/>
          <w:highlight w:val="white"/>
        </w:rPr>
        <w:t>Format</w:t>
      </w:r>
    </w:p>
    <w:p w14:paraId="47B696E4" w14:textId="77777777" w:rsidR="0054446F" w:rsidRPr="001851EA" w:rsidRDefault="00965654" w:rsidP="0054446F">
      <w:pPr>
        <w:pStyle w:val="CommentText"/>
        <w:numPr>
          <w:ilvl w:val="0"/>
          <w:numId w:val="1"/>
        </w:numPr>
      </w:pPr>
      <w:r w:rsidRPr="001851EA">
        <w:rPr>
          <w:color w:val="222222"/>
          <w:highlight w:val="white"/>
        </w:rPr>
        <w:t>Main text – up to 3,000 words, excluding abstract, online Methods, references and figure legends.</w:t>
      </w:r>
    </w:p>
    <w:p w14:paraId="47B696E5" w14:textId="77777777" w:rsidR="0054446F" w:rsidRPr="001851EA" w:rsidRDefault="00965654" w:rsidP="0054446F">
      <w:pPr>
        <w:pStyle w:val="CommentText"/>
        <w:numPr>
          <w:ilvl w:val="0"/>
          <w:numId w:val="1"/>
        </w:numPr>
      </w:pPr>
      <w:r w:rsidRPr="001851EA">
        <w:rPr>
          <w:color w:val="222222"/>
          <w:highlight w:val="white"/>
        </w:rPr>
        <w:t>Abstract – up to 150 words, unreferenced. </w:t>
      </w:r>
    </w:p>
    <w:p w14:paraId="47B696E6" w14:textId="77777777" w:rsidR="0054446F" w:rsidRPr="001851EA" w:rsidRDefault="00965654" w:rsidP="0054446F">
      <w:pPr>
        <w:pStyle w:val="CommentText"/>
        <w:numPr>
          <w:ilvl w:val="0"/>
          <w:numId w:val="1"/>
        </w:numPr>
      </w:pPr>
      <w:r w:rsidRPr="001851EA">
        <w:rPr>
          <w:color w:val="222222"/>
          <w:highlight w:val="white"/>
        </w:rPr>
        <w:t>Display items – up to 6 items (figures and/or tables). </w:t>
      </w:r>
    </w:p>
    <w:p w14:paraId="47B696E7" w14:textId="77777777" w:rsidR="0054446F" w:rsidRPr="001851EA" w:rsidRDefault="00965654" w:rsidP="0054446F">
      <w:pPr>
        <w:pStyle w:val="CommentText"/>
        <w:numPr>
          <w:ilvl w:val="0"/>
          <w:numId w:val="1"/>
        </w:numPr>
      </w:pPr>
      <w:r w:rsidRPr="001851EA">
        <w:rPr>
          <w:color w:val="222222"/>
          <w:highlight w:val="white"/>
        </w:rPr>
        <w:t>Article should be divided as follows: </w:t>
      </w:r>
    </w:p>
    <w:p w14:paraId="47B696E8" w14:textId="77777777" w:rsidR="0054446F" w:rsidRPr="001851EA" w:rsidRDefault="00965654" w:rsidP="0054446F">
      <w:pPr>
        <w:pStyle w:val="CommentText"/>
        <w:numPr>
          <w:ilvl w:val="1"/>
          <w:numId w:val="1"/>
        </w:numPr>
      </w:pPr>
      <w:r w:rsidRPr="001851EA">
        <w:rPr>
          <w:color w:val="222222"/>
          <w:highlight w:val="white"/>
        </w:rPr>
        <w:t>Introduction (without heading) </w:t>
      </w:r>
    </w:p>
    <w:p w14:paraId="47B696E9" w14:textId="77777777" w:rsidR="0054446F" w:rsidRPr="001851EA" w:rsidRDefault="00965654" w:rsidP="0054446F">
      <w:pPr>
        <w:pStyle w:val="CommentText"/>
        <w:numPr>
          <w:ilvl w:val="1"/>
          <w:numId w:val="1"/>
        </w:numPr>
      </w:pPr>
      <w:r w:rsidRPr="001851EA">
        <w:rPr>
          <w:color w:val="222222"/>
          <w:highlight w:val="white"/>
        </w:rPr>
        <w:t>Results</w:t>
      </w:r>
    </w:p>
    <w:p w14:paraId="47B696EA" w14:textId="77777777" w:rsidR="0054446F" w:rsidRPr="001851EA" w:rsidRDefault="00965654" w:rsidP="0054446F">
      <w:pPr>
        <w:pStyle w:val="CommentText"/>
        <w:numPr>
          <w:ilvl w:val="1"/>
          <w:numId w:val="1"/>
        </w:numPr>
      </w:pPr>
      <w:r w:rsidRPr="001851EA">
        <w:rPr>
          <w:color w:val="222222"/>
          <w:highlight w:val="white"/>
        </w:rPr>
        <w:t>Discussion</w:t>
      </w:r>
    </w:p>
    <w:p w14:paraId="47B696EB" w14:textId="77777777" w:rsidR="0054446F" w:rsidRPr="001851EA" w:rsidRDefault="00965654" w:rsidP="0054446F">
      <w:pPr>
        <w:pStyle w:val="CommentText"/>
        <w:numPr>
          <w:ilvl w:val="1"/>
          <w:numId w:val="1"/>
        </w:numPr>
      </w:pPr>
      <w:r w:rsidRPr="001851EA">
        <w:rPr>
          <w:color w:val="222222"/>
          <w:highlight w:val="white"/>
        </w:rPr>
        <w:t>Online Methods. ​</w:t>
      </w:r>
    </w:p>
    <w:p w14:paraId="47B696EC" w14:textId="77777777" w:rsidR="0054446F" w:rsidRPr="001851EA" w:rsidRDefault="00965654" w:rsidP="0054446F">
      <w:pPr>
        <w:pStyle w:val="CommentText"/>
        <w:numPr>
          <w:ilvl w:val="0"/>
          <w:numId w:val="1"/>
        </w:numPr>
      </w:pPr>
      <w:r w:rsidRPr="001851EA">
        <w:rPr>
          <w:color w:val="222222"/>
          <w:highlight w:val="white"/>
        </w:rPr>
        <w:t>Results and online Methods should be divided by topical subheadings; the Discussion does not contain subheadings.</w:t>
      </w:r>
    </w:p>
    <w:p w14:paraId="47B696ED" w14:textId="77777777" w:rsidR="0054446F" w:rsidRPr="001851EA" w:rsidRDefault="00965654" w:rsidP="0054446F">
      <w:pPr>
        <w:pStyle w:val="CommentText"/>
        <w:numPr>
          <w:ilvl w:val="0"/>
          <w:numId w:val="1"/>
        </w:numPr>
      </w:pPr>
      <w:r w:rsidRPr="001851EA">
        <w:rPr>
          <w:color w:val="222222"/>
          <w:highlight w:val="white"/>
        </w:rPr>
        <w:t>References – as a guideline, we typically recommend up to 50.</w:t>
      </w:r>
    </w:p>
    <w:p w14:paraId="47B696EE" w14:textId="77777777" w:rsidR="0054446F" w:rsidRPr="001851EA" w:rsidRDefault="00965654" w:rsidP="0054446F">
      <w:pPr>
        <w:pStyle w:val="CommentText"/>
        <w:numPr>
          <w:ilvl w:val="0"/>
          <w:numId w:val="1"/>
        </w:numPr>
      </w:pPr>
      <w:r w:rsidRPr="001851EA">
        <w:rPr>
          <w:color w:val="222222"/>
          <w:highlight w:val="white"/>
        </w:rPr>
        <w:t>Articles include received/accepted dates. </w:t>
      </w:r>
    </w:p>
    <w:p w14:paraId="47B696EF" w14:textId="77777777" w:rsidR="0054446F" w:rsidRPr="001851EA" w:rsidRDefault="00965654" w:rsidP="0054446F">
      <w:pPr>
        <w:pStyle w:val="CommentText"/>
        <w:numPr>
          <w:ilvl w:val="0"/>
          <w:numId w:val="1"/>
        </w:numPr>
      </w:pPr>
      <w:r w:rsidRPr="001851EA">
        <w:rPr>
          <w:color w:val="222222"/>
          <w:highlight w:val="white"/>
        </w:rPr>
        <w:t>Articles may be accompanied by supplementary information. </w:t>
      </w:r>
    </w:p>
    <w:p w14:paraId="47B696F0" w14:textId="77777777" w:rsidR="0054446F" w:rsidRPr="001851EA" w:rsidRDefault="00965654" w:rsidP="0054446F">
      <w:pPr>
        <w:pStyle w:val="CommentText"/>
        <w:numPr>
          <w:ilvl w:val="0"/>
          <w:numId w:val="1"/>
        </w:numPr>
        <w:jc w:val="left"/>
      </w:pPr>
      <w:r w:rsidRPr="001851EA">
        <w:rPr>
          <w:color w:val="222222"/>
          <w:highlight w:val="white"/>
        </w:rPr>
        <w:t>Articles are peer reviewed.</w:t>
      </w:r>
    </w:p>
  </w:comment>
  <w:comment w:id="21" w:author="Christopher Smith" w:date="2024-10-25T15:35:00Z" w:initials="CS">
    <w:p w14:paraId="47B696F2" w14:textId="77777777" w:rsidR="003D1E97" w:rsidRPr="001851EA" w:rsidRDefault="00965654" w:rsidP="003D1E97">
      <w:pPr>
        <w:pStyle w:val="CommentText"/>
        <w:jc w:val="left"/>
      </w:pPr>
      <w:r w:rsidRPr="001851EA">
        <w:rPr>
          <w:rStyle w:val="CommentReference"/>
        </w:rPr>
        <w:annotationRef/>
      </w:r>
      <w:r w:rsidRPr="001851EA">
        <w:t>I can’t decide if this term fits here. To me serendipity is a rough synonym of “happy coincidence”. I don’t think that’s quite right, however, it’s a colourful word so I kind of like it</w:t>
      </w:r>
    </w:p>
  </w:comment>
  <w:comment w:id="22" w:author="Rogelj, Joeri" w:date="2024-11-19T12:05:00Z" w:initials="JR">
    <w:p w14:paraId="1DE16CB9" w14:textId="77777777" w:rsidR="00CD33DD" w:rsidRDefault="00580F84" w:rsidP="00CD33DD">
      <w:pPr>
        <w:pStyle w:val="CommentText"/>
        <w:jc w:val="left"/>
      </w:pPr>
      <w:r>
        <w:rPr>
          <w:rStyle w:val="CommentReference"/>
        </w:rPr>
        <w:annotationRef/>
      </w:r>
      <w:r w:rsidR="00CD33DD">
        <w:t>I like the colourful tone of it, and also the alignment with the notion of “opportunity” in ensemble of opportunity. The availability of data is therefore a happy coincidence because it means data is available. Alternatively, we could find a phrasing with the word “happenstance” :)</w:t>
      </w:r>
    </w:p>
  </w:comment>
  <w:comment w:id="52" w:author="Beath, Hamish R" w:date="2025-08-30T12:50:00Z" w:initials="HB">
    <w:p w14:paraId="7DD9298A" w14:textId="77777777" w:rsidR="00BE2302" w:rsidRDefault="00BE2302" w:rsidP="00BE2302">
      <w:pPr>
        <w:jc w:val="left"/>
      </w:pPr>
      <w:r>
        <w:rPr>
          <w:rStyle w:val="CommentReference"/>
        </w:rPr>
        <w:annotationRef/>
      </w:r>
      <w:r>
        <w:t>update</w:t>
      </w:r>
    </w:p>
  </w:comment>
  <w:comment w:id="68" w:author="Beath, Hamish R" w:date="2025-09-06T13:07:00Z" w:initials="HB">
    <w:p w14:paraId="28BF39C6" w14:textId="77777777" w:rsidR="00340130" w:rsidRDefault="00340130" w:rsidP="00340130">
      <w:pPr>
        <w:jc w:val="left"/>
      </w:pPr>
      <w:r>
        <w:rPr>
          <w:rStyle w:val="CommentReference"/>
        </w:rPr>
        <w:annotationRef/>
      </w:r>
      <w:r>
        <w:t>Jaxa-Rozen and Trutnevyte (2021), “Sources of uncertainty in long-term global scenarios of solar photovoltaic technology” (Nature Climate Change).</w:t>
      </w:r>
    </w:p>
    <w:p w14:paraId="4B1823B1" w14:textId="77777777" w:rsidR="00340130" w:rsidRDefault="00340130" w:rsidP="00340130">
      <w:pPr>
        <w:jc w:val="left"/>
      </w:pPr>
    </w:p>
    <w:p w14:paraId="781E1111" w14:textId="77777777" w:rsidR="00340130" w:rsidRDefault="00340130" w:rsidP="00340130">
      <w:pPr>
        <w:jc w:val="left"/>
      </w:pPr>
      <w:r>
        <w:t>van de Ven, et al. (2025), “Energy and socioeconomic system transformation through a decade of IPCC-assessed scenarios” (Nature Climate Change).</w:t>
      </w:r>
    </w:p>
    <w:p w14:paraId="3481BC3A" w14:textId="77777777" w:rsidR="00340130" w:rsidRDefault="00340130" w:rsidP="00340130">
      <w:pPr>
        <w:jc w:val="left"/>
      </w:pPr>
    </w:p>
    <w:p w14:paraId="701ECB11" w14:textId="77777777" w:rsidR="00340130" w:rsidRDefault="00340130" w:rsidP="00340130">
      <w:pPr>
        <w:jc w:val="left"/>
      </w:pPr>
      <w:r>
        <w:t>Peters, et al. (2023), “AR6 scenarios database: an assessment of current practices and future recommendations” (npj Climate Action).</w:t>
      </w:r>
    </w:p>
    <w:p w14:paraId="5B15D801" w14:textId="77777777" w:rsidR="00340130" w:rsidRDefault="00340130" w:rsidP="00340130">
      <w:pPr>
        <w:jc w:val="left"/>
      </w:pPr>
    </w:p>
  </w:comment>
  <w:comment w:id="76" w:author="GIDDEN Matthew" w:date="2024-11-18T20:08:00Z" w:initials="MG">
    <w:p w14:paraId="47B696F4" w14:textId="7816F416" w:rsidR="009A0ED2" w:rsidRDefault="009A0ED2" w:rsidP="009A0ED2">
      <w:pPr>
        <w:pStyle w:val="CommentText"/>
        <w:jc w:val="left"/>
      </w:pPr>
      <w:r>
        <w:rPr>
          <w:rStyle w:val="CommentReference"/>
        </w:rPr>
        <w:annotationRef/>
      </w:r>
      <w:r>
        <w:t>perhaps here also listing assumptions around resource usage, time resolution,  and energy system characteristics</w:t>
      </w:r>
    </w:p>
  </w:comment>
  <w:comment w:id="77" w:author="Rogelj, Joeri" w:date="2024-11-19T12:15:00Z" w:initials="JR">
    <w:p w14:paraId="0A02B3A4" w14:textId="77777777" w:rsidR="003525C1" w:rsidRDefault="003525C1" w:rsidP="003525C1">
      <w:pPr>
        <w:pStyle w:val="CommentText"/>
        <w:jc w:val="left"/>
      </w:pPr>
      <w:r>
        <w:rPr>
          <w:rStyle w:val="CommentReference"/>
        </w:rPr>
        <w:annotationRef/>
      </w:r>
      <w:r>
        <w:t>It is of course a matter of interpretation, but (preferred/energy) energy system characteristics would typically not be part of the quality characteristics but rather of the relevance characteristics.</w:t>
      </w:r>
    </w:p>
  </w:comment>
  <w:comment w:id="78" w:author="KIKSTRA Jarmo" w:date="2024-10-24T21:12:00Z" w:initials="JK">
    <w:p w14:paraId="47B696F5" w14:textId="165D9C30" w:rsidR="003F682E" w:rsidRPr="001851EA" w:rsidRDefault="00965654" w:rsidP="003F682E">
      <w:pPr>
        <w:pStyle w:val="CommentText"/>
        <w:jc w:val="left"/>
      </w:pPr>
      <w:r w:rsidRPr="001851EA">
        <w:rPr>
          <w:rStyle w:val="CommentReference"/>
        </w:rPr>
        <w:annotationRef/>
      </w:r>
      <w:r w:rsidRPr="001851EA">
        <w:t xml:space="preserve">That’s good. </w:t>
      </w:r>
      <w:r w:rsidRPr="001851EA">
        <w:br/>
      </w:r>
      <w:r w:rsidRPr="001851EA">
        <w:br/>
        <w:t xml:space="preserve">Related to ‘diversity’. Should it be mentioned in the abstract already, that this method (obviously?) does not account for anything </w:t>
      </w:r>
      <w:r w:rsidRPr="001851EA">
        <w:rPr>
          <w:i/>
          <w:iCs/>
        </w:rPr>
        <w:t>not included at all</w:t>
      </w:r>
      <w:r w:rsidRPr="001851EA">
        <w:t xml:space="preserve"> in the original database - it at best gives high weights to the existing ‘outliers’ / unique studies.</w:t>
      </w:r>
    </w:p>
  </w:comment>
  <w:comment w:id="79" w:author="Rogelj, Joeri" w:date="2024-11-19T12:12:00Z" w:initials="JR">
    <w:p w14:paraId="75102C5F" w14:textId="77777777" w:rsidR="009C5044" w:rsidRDefault="009C5044" w:rsidP="009C5044">
      <w:pPr>
        <w:pStyle w:val="CommentText"/>
        <w:jc w:val="left"/>
      </w:pPr>
      <w:r>
        <w:rPr>
          <w:rStyle w:val="CommentReference"/>
        </w:rPr>
        <w:annotationRef/>
      </w:r>
      <w:r>
        <w:t xml:space="preserve">I don’t disagree, but the word count of the abstract (150 words, unfortunately) does. </w:t>
      </w:r>
    </w:p>
  </w:comment>
  <w:comment w:id="80" w:author="GIDDEN Matthew" w:date="2024-11-18T20:13:00Z" w:initials="MG">
    <w:p w14:paraId="47B696F6" w14:textId="1C038EE5" w:rsidR="0071229B" w:rsidRDefault="0071229B" w:rsidP="0071229B">
      <w:pPr>
        <w:pStyle w:val="CommentText"/>
        <w:jc w:val="left"/>
      </w:pPr>
      <w:r>
        <w:rPr>
          <w:rStyle w:val="CommentReference"/>
        </w:rPr>
        <w:annotationRef/>
      </w:r>
      <w:r>
        <w:t>+1</w:t>
      </w:r>
    </w:p>
  </w:comment>
  <w:comment w:id="82" w:author="Beath, Hamish R" w:date="2025-09-06T15:12:00Z" w:initials="HB">
    <w:p w14:paraId="5758FC41" w14:textId="77777777" w:rsidR="006253D0" w:rsidRDefault="006253D0" w:rsidP="006253D0">
      <w:pPr>
        <w:jc w:val="left"/>
      </w:pPr>
      <w:r>
        <w:rPr>
          <w:rStyle w:val="CommentReference"/>
        </w:rPr>
        <w:annotationRef/>
      </w:r>
      <w:r>
        <w:t>cite van de Ven (2025) - use of model means in the data to correct for over dominant models</w:t>
      </w:r>
    </w:p>
  </w:comment>
  <w:comment w:id="103" w:author="KIKSTRA Jarmo" w:date="2024-10-24T22:20:00Z" w:initials="JK">
    <w:p w14:paraId="47B696F7" w14:textId="509F4F3A" w:rsidR="00A062C0" w:rsidRPr="001851EA" w:rsidRDefault="00965654" w:rsidP="00A062C0">
      <w:pPr>
        <w:pStyle w:val="CommentText"/>
        <w:jc w:val="left"/>
      </w:pPr>
      <w:r w:rsidRPr="001851EA">
        <w:rPr>
          <w:rStyle w:val="CommentReference"/>
        </w:rPr>
        <w:annotationRef/>
      </w:r>
      <w:r w:rsidRPr="001851EA">
        <w:t>When likelihood is available, like for temperature, wouldn’t it make some sense that R(i) is P(i&lt;theta)</w:t>
      </w:r>
    </w:p>
  </w:comment>
  <w:comment w:id="104" w:author="Rogelj, Joeri" w:date="2024-11-19T16:35:00Z" w:initials="JR">
    <w:p w14:paraId="70C2EA86" w14:textId="77777777" w:rsidR="00551DED" w:rsidRDefault="007F5676" w:rsidP="00551DED">
      <w:pPr>
        <w:pStyle w:val="CommentText"/>
        <w:jc w:val="left"/>
      </w:pPr>
      <w:r>
        <w:rPr>
          <w:rStyle w:val="CommentReference"/>
        </w:rPr>
        <w:annotationRef/>
      </w:r>
      <w:r w:rsidR="00551DED">
        <w:t xml:space="preserve">It would, but as we are leaving the exact choice of scenario metric m_i open, it would be distracting if it were to be added here. Maybe something we can include further down. </w:t>
      </w:r>
    </w:p>
  </w:comment>
  <w:comment w:id="105" w:author="KIKSTRA Jarmo" w:date="2024-10-24T22:19:00Z" w:initials="JK">
    <w:p w14:paraId="47B696F8" w14:textId="680586B2" w:rsidR="00FE731A" w:rsidRPr="001851EA" w:rsidRDefault="00965654" w:rsidP="00FE731A">
      <w:pPr>
        <w:pStyle w:val="CommentText"/>
        <w:jc w:val="left"/>
      </w:pPr>
      <w:r w:rsidRPr="001851EA">
        <w:rPr>
          <w:rStyle w:val="CommentReference"/>
        </w:rPr>
        <w:annotationRef/>
      </w:r>
      <w:r w:rsidRPr="001851EA">
        <w:t>Can we say anything about the exponential form?</w:t>
      </w:r>
    </w:p>
  </w:comment>
  <w:comment w:id="106" w:author="Rogelj, Joeri" w:date="2024-11-19T12:52:00Z" w:initials="JR">
    <w:p w14:paraId="1613C870" w14:textId="77777777" w:rsidR="00625EFC" w:rsidRDefault="00B33329" w:rsidP="00625EFC">
      <w:pPr>
        <w:pStyle w:val="CommentText"/>
        <w:jc w:val="left"/>
      </w:pPr>
      <w:r>
        <w:rPr>
          <w:rStyle w:val="CommentReference"/>
        </w:rPr>
        <w:annotationRef/>
      </w:r>
      <w:r w:rsidR="00625EFC">
        <w:t xml:space="preserve">I adjusted it to a stretched exponential for more adaptability and highlighted it is an example. As we don’t apply it in practice, we don’t need to spend more on it here. </w:t>
      </w:r>
    </w:p>
  </w:comment>
  <w:comment w:id="152" w:author="KIKSTRA Jarmo" w:date="2024-10-24T22:27:00Z" w:initials="JK">
    <w:p w14:paraId="47B696F9" w14:textId="76D19621" w:rsidR="003B27F9" w:rsidRPr="001851EA" w:rsidRDefault="00965654" w:rsidP="003B27F9">
      <w:pPr>
        <w:pStyle w:val="CommentText"/>
        <w:jc w:val="left"/>
      </w:pPr>
      <w:r w:rsidRPr="001851EA">
        <w:rPr>
          <w:rStyle w:val="CommentReference"/>
        </w:rPr>
        <w:annotationRef/>
      </w:r>
      <w:r w:rsidRPr="001851EA">
        <w:t>That’s right. But doesn’t the same hold true for ‘relevance’, above? Admittedly, less so, because creating a good research question itself is the key step. But let’s say you want to look at scenarios with ‘high well-being’; with no scenarios reporting ‘well-being’ as a variable, what variables to use to estimate this, how to weight it, etc.</w:t>
      </w:r>
      <w:r w:rsidRPr="001851EA">
        <w:br/>
      </w:r>
      <w:r w:rsidRPr="001851EA">
        <w:br/>
        <w:t xml:space="preserve">I imagine you don’t want to go into this, and probably shouldn’t. </w:t>
      </w:r>
      <w:r w:rsidRPr="001851EA">
        <w:br/>
        <w:t>But it might be something for the discussion; assessing relevance criteria can also be an expert judgement.</w:t>
      </w:r>
    </w:p>
  </w:comment>
  <w:comment w:id="153" w:author="Rogelj, Joeri" w:date="2024-11-19T16:37:00Z" w:initials="JR">
    <w:p w14:paraId="7C8A8BEC" w14:textId="77777777" w:rsidR="00CC395A" w:rsidRDefault="00CC395A" w:rsidP="00CC395A">
      <w:pPr>
        <w:pStyle w:val="CommentText"/>
        <w:jc w:val="left"/>
      </w:pPr>
      <w:r>
        <w:rPr>
          <w:rStyle w:val="CommentReference"/>
        </w:rPr>
        <w:annotationRef/>
      </w:r>
      <w:r>
        <w:t xml:space="preserve">Excellent point - I’ll see if I can include it further down. </w:t>
      </w:r>
    </w:p>
  </w:comment>
  <w:comment w:id="187" w:author="Beath, Hamish R" w:date="2025-09-06T12:59:00Z" w:initials="HB">
    <w:p w14:paraId="12335170" w14:textId="77777777" w:rsidR="00224677" w:rsidRDefault="00224677" w:rsidP="00224677">
      <w:pPr>
        <w:jc w:val="left"/>
      </w:pPr>
      <w:r>
        <w:rPr>
          <w:rStyle w:val="CommentReference"/>
        </w:rPr>
        <w:annotationRef/>
      </w:r>
      <w:r>
        <w:t xml:space="preserve">reviewer suggestion: </w:t>
      </w:r>
    </w:p>
    <w:p w14:paraId="652B5FC0" w14:textId="77777777" w:rsidR="00224677" w:rsidRDefault="00224677" w:rsidP="00224677">
      <w:pPr>
        <w:jc w:val="left"/>
      </w:pPr>
      <w:r>
        <w:t>Colson and Cooke (2018), “Expert Elicitation: Using the Classical Model to Validate Experts’ Judgments” (REEP).</w:t>
      </w:r>
    </w:p>
  </w:comment>
  <w:comment w:id="210" w:author="GIDDEN Matthew" w:date="2024-11-18T20:20:00Z" w:initials="MG">
    <w:p w14:paraId="47B696FA" w14:textId="750E9679" w:rsidR="00EB474F" w:rsidRDefault="00EB474F" w:rsidP="00EB474F">
      <w:pPr>
        <w:pStyle w:val="CommentText"/>
        <w:jc w:val="left"/>
      </w:pPr>
      <w:r>
        <w:rPr>
          <w:rStyle w:val="CommentReference"/>
        </w:rPr>
        <w:annotationRef/>
      </w:r>
      <w:r>
        <w:t>wouldn't this be a multiplication of distance criteria? so prodsum_{j,k} v_{j,k}  of j distance criteria of k quality metrics? in any case i would generalize beyond emissions and energy or feasibility trends</w:t>
      </w:r>
    </w:p>
  </w:comment>
  <w:comment w:id="211" w:author="KIKSTRA Jarmo" w:date="2024-10-24T22:41:00Z" w:initials="JK">
    <w:p w14:paraId="47B696FB" w14:textId="77777777" w:rsidR="002D60BD" w:rsidRPr="001851EA" w:rsidRDefault="00965654" w:rsidP="002D60BD">
      <w:pPr>
        <w:pStyle w:val="CommentText"/>
        <w:jc w:val="left"/>
      </w:pPr>
      <w:r w:rsidRPr="001851EA">
        <w:rPr>
          <w:rStyle w:val="CommentReference"/>
        </w:rPr>
        <w:annotationRef/>
      </w:r>
      <w:r w:rsidRPr="001851EA">
        <w:t>I think it remains unclear what this notations f(d(vi,vj)) means, and there’s no worked example because the paper does not use it in the end (it just uses binary).</w:t>
      </w:r>
      <w:r w:rsidRPr="001851EA">
        <w:br/>
      </w:r>
      <w:r w:rsidRPr="001851EA">
        <w:br/>
        <w:t xml:space="preserve">It is also not clear in this ‘distance’ formulation that often, what is used is ranges of allowed values, not one specific estimated reference observation. </w:t>
      </w:r>
      <w:r w:rsidRPr="001851EA">
        <w:br/>
      </w:r>
      <w:r w:rsidRPr="001851EA">
        <w:br/>
        <w:t xml:space="preserve">What is the logic for specifying an exponential decay for relevance (outside a range), but not for quality (where you do binary)? </w:t>
      </w:r>
      <w:r w:rsidRPr="001851EA">
        <w:br/>
        <w:t xml:space="preserve">Couldn’t a similar form as for R(i) also work for Q(i)? </w:t>
      </w:r>
      <w:r w:rsidRPr="001851EA">
        <w:br/>
      </w:r>
      <w:r w:rsidRPr="001851EA">
        <w:br/>
        <w:t>Or another option (inbetween binary and exponential decay) could be a sigmoidal form?</w:t>
      </w:r>
    </w:p>
  </w:comment>
  <w:comment w:id="212" w:author="Rogelj, Joeri" w:date="2024-11-25T18:43:00Z" w:initials="JR">
    <w:p w14:paraId="5217B48A" w14:textId="77777777" w:rsidR="003B1680" w:rsidRDefault="003B1680" w:rsidP="003B1680">
      <w:pPr>
        <w:pStyle w:val="CommentText"/>
        <w:jc w:val="left"/>
      </w:pPr>
      <w:r>
        <w:rPr>
          <w:rStyle w:val="CommentReference"/>
        </w:rPr>
        <w:annotationRef/>
      </w:r>
      <w:r>
        <w:t xml:space="preserve">Have changed this to now cover this together with Matt’s suggestion. </w:t>
      </w:r>
      <w:r>
        <w:br/>
      </w:r>
    </w:p>
    <w:p w14:paraId="7275F4E3" w14:textId="77777777" w:rsidR="003B1680" w:rsidRDefault="003B1680" w:rsidP="003B1680">
      <w:pPr>
        <w:pStyle w:val="CommentText"/>
        <w:jc w:val="left"/>
      </w:pPr>
      <w:r>
        <w:t xml:space="preserve">f(d(vk,E)) now indicates that the weight is a function of a generalized distance between a scenario metric’s value vk and an expert assessment of a set of quality measures E, which can also refer to ranges. </w:t>
      </w:r>
    </w:p>
    <w:p w14:paraId="324091BE" w14:textId="77777777" w:rsidR="003B1680" w:rsidRDefault="003B1680" w:rsidP="003B1680">
      <w:pPr>
        <w:pStyle w:val="CommentText"/>
        <w:jc w:val="left"/>
      </w:pPr>
    </w:p>
    <w:p w14:paraId="260DD3D0" w14:textId="77777777" w:rsidR="003B1680" w:rsidRDefault="003B1680" w:rsidP="003B1680">
      <w:pPr>
        <w:pStyle w:val="CommentText"/>
        <w:jc w:val="left"/>
      </w:pPr>
      <w:r>
        <w:t xml:space="preserve">I agree that we do not work out all examples and options here, but have changed the description to be more widely applicable. If reviewers ask about this, we can elaborated during the revisions. </w:t>
      </w:r>
    </w:p>
  </w:comment>
  <w:comment w:id="213" w:author="KIKSTRA Jarmo" w:date="2024-10-24T22:49:00Z" w:initials="JK">
    <w:p w14:paraId="47B696FC" w14:textId="658C8776" w:rsidR="002B7DE1" w:rsidRPr="001851EA" w:rsidRDefault="00965654" w:rsidP="002B7DE1">
      <w:pPr>
        <w:pStyle w:val="CommentText"/>
        <w:jc w:val="left"/>
      </w:pPr>
      <w:r w:rsidRPr="001851EA">
        <w:rPr>
          <w:rStyle w:val="CommentReference"/>
        </w:rPr>
        <w:annotationRef/>
      </w:r>
      <w:r w:rsidRPr="001851EA">
        <w:t>Additionally, why an expansive treatment of multiple variables and how they can be weighed differently in diversity, and not here?</w:t>
      </w:r>
    </w:p>
  </w:comment>
  <w:comment w:id="214" w:author="Rogelj, Joeri" w:date="2024-11-25T18:58:00Z" w:initials="JR">
    <w:p w14:paraId="289A85BA" w14:textId="77777777" w:rsidR="00F418E4" w:rsidRDefault="00F418E4" w:rsidP="00F418E4">
      <w:pPr>
        <w:pStyle w:val="CommentText"/>
        <w:jc w:val="left"/>
      </w:pPr>
      <w:r>
        <w:rPr>
          <w:rStyle w:val="CommentReference"/>
        </w:rPr>
        <w:annotationRef/>
      </w:r>
      <w:r>
        <w:t>brevity</w:t>
      </w:r>
    </w:p>
  </w:comment>
  <w:comment w:id="215" w:author="KIKSTRA Jarmo" w:date="2024-10-24T22:50:00Z" w:initials="JK">
    <w:p w14:paraId="47B696FD" w14:textId="215954D1" w:rsidR="00D25797" w:rsidRPr="001851EA" w:rsidRDefault="00965654" w:rsidP="00D25797">
      <w:pPr>
        <w:pStyle w:val="CommentText"/>
        <w:jc w:val="left"/>
      </w:pPr>
      <w:r w:rsidRPr="001851EA">
        <w:rPr>
          <w:rStyle w:val="CommentReference"/>
        </w:rPr>
        <w:annotationRef/>
      </w:r>
      <w:r w:rsidRPr="001851EA">
        <w:t>So somewhere should be the point that both quality and even relevance, can be multidimensional (without each dimension needing to be equally important)</w:t>
      </w:r>
    </w:p>
  </w:comment>
  <w:comment w:id="216" w:author="Rogelj, Joeri" w:date="2024-11-25T19:00:00Z" w:initials="JR">
    <w:p w14:paraId="49316716" w14:textId="77777777" w:rsidR="00320198" w:rsidRDefault="00320198" w:rsidP="00320198">
      <w:pPr>
        <w:pStyle w:val="CommentText"/>
        <w:jc w:val="left"/>
      </w:pPr>
      <w:r>
        <w:rPr>
          <w:rStyle w:val="CommentReference"/>
        </w:rPr>
        <w:annotationRef/>
      </w:r>
      <w:r>
        <w:t xml:space="preserve">I included this further down in the discussion. </w:t>
      </w:r>
    </w:p>
  </w:comment>
  <w:comment w:id="261" w:author="Beath, Hamish R" w:date="2025-09-06T14:48:00Z" w:initials="HB">
    <w:p w14:paraId="64943382" w14:textId="77777777" w:rsidR="00215508" w:rsidRDefault="00215508" w:rsidP="00215508">
      <w:pPr>
        <w:jc w:val="left"/>
      </w:pPr>
      <w:r>
        <w:rPr>
          <w:rStyle w:val="CommentReference"/>
        </w:rPr>
        <w:annotationRef/>
      </w:r>
      <w:r>
        <w:t>add reference to "Spread in climate policy scenarios unravelled" Dekker et al (2023).</w:t>
      </w:r>
    </w:p>
    <w:p w14:paraId="2488FAA3" w14:textId="77777777" w:rsidR="00215508" w:rsidRDefault="00215508" w:rsidP="00215508">
      <w:pPr>
        <w:jc w:val="left"/>
      </w:pPr>
    </w:p>
    <w:p w14:paraId="0C8257AE" w14:textId="77777777" w:rsidR="00215508" w:rsidRDefault="00215508" w:rsidP="00215508">
      <w:pPr>
        <w:jc w:val="left"/>
      </w:pPr>
      <w:hyperlink r:id="rId1" w:history="1">
        <w:r w:rsidRPr="00885B34">
          <w:rPr>
            <w:rStyle w:val="Hyperlink"/>
          </w:rPr>
          <w:t>https://www.nature.com/articles/s41586-023-06738-6</w:t>
        </w:r>
      </w:hyperlink>
    </w:p>
  </w:comment>
  <w:comment w:id="277" w:author="KIKSTRA Jarmo" w:date="2024-10-25T11:39:00Z" w:initials="JK">
    <w:p w14:paraId="47B696FE" w14:textId="55A9A69C" w:rsidR="005814ED" w:rsidRPr="001851EA" w:rsidRDefault="00965654" w:rsidP="005814ED">
      <w:pPr>
        <w:pStyle w:val="CommentText"/>
        <w:jc w:val="left"/>
      </w:pPr>
      <w:r w:rsidRPr="001851EA">
        <w:rPr>
          <w:rStyle w:val="CommentReference"/>
        </w:rPr>
        <w:annotationRef/>
      </w:r>
      <w:r w:rsidRPr="001851EA">
        <w:t>If I understand things well, for C1, this choice determines the outcome (“bias corrections reveal more stringent emission milestones”).</w:t>
      </w:r>
    </w:p>
    <w:p w14:paraId="47B696FF" w14:textId="77777777" w:rsidR="005814ED" w:rsidRPr="001851EA" w:rsidRDefault="00965654" w:rsidP="005814ED">
      <w:pPr>
        <w:pStyle w:val="CommentText"/>
        <w:jc w:val="left"/>
      </w:pPr>
      <w:r w:rsidRPr="001851EA">
        <w:t>In combination with diversity weighting.</w:t>
      </w:r>
    </w:p>
    <w:p w14:paraId="47B69700" w14:textId="77777777" w:rsidR="005814ED" w:rsidRPr="001851EA" w:rsidRDefault="00965654" w:rsidP="005814ED">
      <w:pPr>
        <w:pStyle w:val="CommentText"/>
        <w:jc w:val="left"/>
      </w:pPr>
      <w:r w:rsidRPr="001851EA">
        <w:t>This is because the peakT distribution of the C1 scenarios is very dense close to the threshold, and very sparse far away from the threshold. Now, you are weighing those far from the threshold more.</w:t>
      </w:r>
    </w:p>
    <w:p w14:paraId="47B69701" w14:textId="77777777" w:rsidR="005814ED" w:rsidRPr="001851EA" w:rsidRDefault="00965654" w:rsidP="005814ED">
      <w:pPr>
        <w:pStyle w:val="CommentText"/>
        <w:jc w:val="left"/>
      </w:pPr>
      <w:r w:rsidRPr="001851EA">
        <w:t>(I do not know the starting distribution of scenarios for C2 by heart; I suspect it is a bit more uniformly distributed.)</w:t>
      </w:r>
    </w:p>
    <w:p w14:paraId="47B69702" w14:textId="77777777" w:rsidR="005814ED" w:rsidRPr="001851EA" w:rsidRDefault="00965654" w:rsidP="005814ED">
      <w:pPr>
        <w:pStyle w:val="CommentText"/>
        <w:jc w:val="left"/>
      </w:pPr>
      <w:r w:rsidRPr="001851EA">
        <w:t xml:space="preserve">-&gt; To confirm, and for transparency, I think it would be good to have the peakT distributions (prior and posterior) also shown. </w:t>
      </w:r>
    </w:p>
    <w:p w14:paraId="47B69703" w14:textId="77777777" w:rsidR="005814ED" w:rsidRPr="001851EA" w:rsidRDefault="005814ED" w:rsidP="005814ED">
      <w:pPr>
        <w:pStyle w:val="CommentText"/>
        <w:jc w:val="left"/>
      </w:pPr>
    </w:p>
    <w:p w14:paraId="47B69704" w14:textId="77777777" w:rsidR="005814ED" w:rsidRPr="001851EA" w:rsidRDefault="00965654" w:rsidP="005814ED">
      <w:pPr>
        <w:pStyle w:val="CommentText"/>
        <w:jc w:val="left"/>
      </w:pPr>
      <w:r w:rsidRPr="001851EA">
        <w:t>If you would have applied R(i) with the e^-((m-theta)/theta) setup with R(i)=1 for C1, and 0&lt;R(i)&lt;1 for scenarios outside C1, then you would get the opposite outcome.</w:t>
      </w:r>
    </w:p>
    <w:p w14:paraId="47B69705" w14:textId="77777777" w:rsidR="005814ED" w:rsidRPr="001851EA" w:rsidRDefault="005814ED" w:rsidP="005814ED">
      <w:pPr>
        <w:pStyle w:val="CommentText"/>
        <w:jc w:val="left"/>
      </w:pPr>
    </w:p>
    <w:p w14:paraId="47B69706" w14:textId="77777777" w:rsidR="005814ED" w:rsidRPr="001851EA" w:rsidRDefault="00965654" w:rsidP="005814ED">
      <w:pPr>
        <w:pStyle w:val="CommentText"/>
        <w:jc w:val="left"/>
      </w:pPr>
      <w:r w:rsidRPr="001851EA">
        <w:t>As suggested before, another option is to use exceedance probabilities as the R(i), where the standard AT6 cutoffs could be translated to weight = 0.5 (if you don’t want to do P(Tpeak&lt;1.5)=R(i)).</w:t>
      </w:r>
      <w:r w:rsidRPr="001851EA">
        <w:br/>
        <w:t>I am not sure yet what results that would give.</w:t>
      </w:r>
    </w:p>
  </w:comment>
  <w:comment w:id="278" w:author="Rogelj, Joeri" w:date="2024-11-25T18:58:00Z" w:initials="JR">
    <w:p w14:paraId="06F23F06" w14:textId="77777777" w:rsidR="00C1126C" w:rsidRDefault="00C1126C" w:rsidP="00C1126C">
      <w:pPr>
        <w:pStyle w:val="CommentText"/>
        <w:numPr>
          <w:ilvl w:val="0"/>
          <w:numId w:val="3"/>
        </w:numPr>
        <w:jc w:val="left"/>
      </w:pPr>
      <w:r>
        <w:rPr>
          <w:rStyle w:val="CommentReference"/>
        </w:rPr>
        <w:annotationRef/>
      </w:r>
      <w:r>
        <w:t>We’ll plot the prior vs posterior</w:t>
      </w:r>
    </w:p>
    <w:p w14:paraId="1668820E" w14:textId="77777777" w:rsidR="00C1126C" w:rsidRDefault="00C1126C" w:rsidP="00C1126C">
      <w:pPr>
        <w:pStyle w:val="CommentText"/>
        <w:numPr>
          <w:ilvl w:val="0"/>
          <w:numId w:val="3"/>
        </w:numPr>
        <w:jc w:val="left"/>
      </w:pPr>
      <w:r>
        <w:t xml:space="preserve">The alternative R(i) influence described is only correct if the threshold is taken at the same spot. If one truly reflects on the deep uncertainty of the temperature distribution (e.g., what is the uncertainty in the MAGICC distribution?) this threshold would decline. </w:t>
      </w:r>
    </w:p>
    <w:p w14:paraId="42520164" w14:textId="77777777" w:rsidR="00C1126C" w:rsidRDefault="00C1126C" w:rsidP="00C1126C">
      <w:pPr>
        <w:pStyle w:val="CommentText"/>
        <w:numPr>
          <w:ilvl w:val="0"/>
          <w:numId w:val="3"/>
        </w:numPr>
        <w:jc w:val="left"/>
      </w:pPr>
      <w:r>
        <w:t xml:space="preserve">Using probabilities is possible, but unsure if users will intuitively understand what it means. </w:t>
      </w:r>
    </w:p>
    <w:p w14:paraId="5F0C3CE8" w14:textId="77777777" w:rsidR="00C1126C" w:rsidRDefault="00C1126C" w:rsidP="00C1126C">
      <w:pPr>
        <w:pStyle w:val="CommentText"/>
        <w:jc w:val="left"/>
      </w:pPr>
    </w:p>
    <w:p w14:paraId="71372A26" w14:textId="77777777" w:rsidR="00C1126C" w:rsidRDefault="00C1126C" w:rsidP="00C1126C">
      <w:pPr>
        <w:pStyle w:val="CommentText"/>
        <w:jc w:val="left"/>
      </w:pPr>
      <w:r>
        <w:t xml:space="preserve">Points 2 and 3 could be explored for the revisions. </w:t>
      </w:r>
    </w:p>
  </w:comment>
  <w:comment w:id="279" w:author="KIKSTRA Jarmo" w:date="2024-10-25T11:42:00Z" w:initials="JK">
    <w:p w14:paraId="47B69707" w14:textId="7C063E6B" w:rsidR="009809EF" w:rsidRPr="001851EA" w:rsidRDefault="00965654" w:rsidP="009809EF">
      <w:pPr>
        <w:pStyle w:val="CommentText"/>
        <w:jc w:val="left"/>
      </w:pPr>
      <w:r w:rsidRPr="001851EA">
        <w:rPr>
          <w:rStyle w:val="CommentReference"/>
        </w:rPr>
        <w:annotationRef/>
      </w:r>
      <w:r w:rsidRPr="001851EA">
        <w:t>Both of the latter two options would reduce some of the arbitrariness of the scenario grouping process somewhat?</w:t>
      </w:r>
    </w:p>
    <w:p w14:paraId="47B69708" w14:textId="77777777" w:rsidR="009809EF" w:rsidRPr="001851EA" w:rsidRDefault="009809EF" w:rsidP="009809EF">
      <w:pPr>
        <w:pStyle w:val="CommentText"/>
        <w:jc w:val="left"/>
      </w:pPr>
    </w:p>
    <w:p w14:paraId="47B69709" w14:textId="77777777" w:rsidR="009809EF" w:rsidRPr="001851EA" w:rsidRDefault="00965654" w:rsidP="009809EF">
      <w:pPr>
        <w:pStyle w:val="CommentText"/>
        <w:jc w:val="left"/>
      </w:pPr>
      <w:r w:rsidRPr="001851EA">
        <w:t xml:space="preserve">Compared to what you have now, you would have more scenarios in each category (1 scenario will count towards multiple categories), and thus will lead to a higher density in the low weight area </w:t>
      </w:r>
    </w:p>
  </w:comment>
  <w:comment w:id="280" w:author="Rogelj, Joeri" w:date="2024-11-25T19:04:00Z" w:initials="JR">
    <w:p w14:paraId="414AFD07" w14:textId="77777777" w:rsidR="000C5850" w:rsidRDefault="000C5850" w:rsidP="000C5850">
      <w:pPr>
        <w:pStyle w:val="CommentText"/>
        <w:jc w:val="left"/>
      </w:pPr>
      <w:r>
        <w:rPr>
          <w:rStyle w:val="CommentReference"/>
        </w:rPr>
        <w:annotationRef/>
      </w:r>
      <w:r>
        <w:t>See reflection above</w:t>
      </w:r>
    </w:p>
  </w:comment>
  <w:comment w:id="309" w:author="Beath, Hamish R" w:date="2025-08-02T10:27:00Z" w:initials="HB">
    <w:p w14:paraId="10B37CFD" w14:textId="77777777" w:rsidR="00EF2F0C" w:rsidRDefault="00EF2F0C" w:rsidP="00EF2F0C">
      <w:pPr>
        <w:jc w:val="left"/>
      </w:pPr>
      <w:r>
        <w:rPr>
          <w:rStyle w:val="CommentReference"/>
        </w:rPr>
        <w:annotationRef/>
      </w:r>
      <w:r>
        <w:t>update for continuous quality weighting</w:t>
      </w:r>
    </w:p>
  </w:comment>
  <w:comment w:id="337" w:author="Beath, Hamish R" w:date="2025-08-15T08:20:00Z" w:initials="HB">
    <w:p w14:paraId="125C0503" w14:textId="77777777" w:rsidR="002B2DE8" w:rsidRDefault="002B2DE8" w:rsidP="002B2DE8">
      <w:pPr>
        <w:jc w:val="left"/>
      </w:pPr>
      <w:r>
        <w:rPr>
          <w:rStyle w:val="CommentReference"/>
        </w:rPr>
        <w:annotationRef/>
      </w:r>
      <w:r>
        <w:t>Check</w:t>
      </w:r>
    </w:p>
  </w:comment>
  <w:comment w:id="328" w:author="Beath, Hamish R" w:date="2025-08-15T08:20:00Z" w:initials="HB">
    <w:p w14:paraId="7E32027E" w14:textId="77777777" w:rsidR="00C54134" w:rsidRDefault="00C54134" w:rsidP="00C54134">
      <w:pPr>
        <w:jc w:val="left"/>
      </w:pPr>
      <w:r>
        <w:rPr>
          <w:rStyle w:val="CommentReference"/>
        </w:rPr>
        <w:annotationRef/>
      </w:r>
      <w:r>
        <w:t>Check</w:t>
      </w:r>
    </w:p>
  </w:comment>
  <w:comment w:id="347" w:author="Beath, Hamish R" w:date="2025-08-15T08:20:00Z" w:initials="HB">
    <w:p w14:paraId="43D26ADF" w14:textId="77777777" w:rsidR="002B2DE8" w:rsidRDefault="002B2DE8" w:rsidP="002B2DE8">
      <w:pPr>
        <w:jc w:val="left"/>
      </w:pPr>
      <w:r>
        <w:rPr>
          <w:rStyle w:val="CommentReference"/>
        </w:rPr>
        <w:annotationRef/>
      </w:r>
      <w:r>
        <w:t>Check</w:t>
      </w:r>
    </w:p>
  </w:comment>
  <w:comment w:id="348" w:author="Beath, Hamish R" w:date="2025-09-06T10:20:00Z" w:initials="HB">
    <w:p w14:paraId="4C21BF1F" w14:textId="77777777" w:rsidR="006E53C0" w:rsidRDefault="006E53C0" w:rsidP="006E53C0">
      <w:pPr>
        <w:jc w:val="left"/>
      </w:pPr>
      <w:r>
        <w:rPr>
          <w:rStyle w:val="CommentReference"/>
        </w:rPr>
        <w:annotationRef/>
      </w:r>
      <w:r>
        <w:t xml:space="preserve">I am a bit uncertain here, possibly continuous quality stuff should just go to supplementary as the bulk of results is on diversity. </w:t>
      </w:r>
    </w:p>
  </w:comment>
  <w:comment w:id="371" w:author="KIKSTRA Jarmo" w:date="2024-10-25T11:48:00Z" w:initials="JK">
    <w:p w14:paraId="47B6970A" w14:textId="5DC62736" w:rsidR="00477206" w:rsidRPr="001851EA" w:rsidRDefault="00965654" w:rsidP="00477206">
      <w:pPr>
        <w:pStyle w:val="CommentText"/>
        <w:jc w:val="left"/>
      </w:pPr>
      <w:r w:rsidRPr="001851EA">
        <w:rPr>
          <w:rStyle w:val="CommentReference"/>
        </w:rPr>
        <w:annotationRef/>
      </w:r>
      <w:r w:rsidRPr="001851EA">
        <w:t xml:space="preserve">Stick to “(diversity) weighting” - or be more clear about </w:t>
      </w:r>
      <w:r w:rsidRPr="001851EA">
        <w:rPr>
          <w:i/>
          <w:iCs/>
        </w:rPr>
        <w:t>what bias</w:t>
      </w:r>
      <w:r w:rsidRPr="001851EA">
        <w:t xml:space="preserve"> you are correcting.</w:t>
      </w:r>
    </w:p>
  </w:comment>
  <w:comment w:id="369" w:author="Beath, Hamish R" w:date="2025-09-06T10:22:00Z" w:initials="HB">
    <w:p w14:paraId="3F854777" w14:textId="77777777" w:rsidR="00ED0079" w:rsidRDefault="002C2D51" w:rsidP="00ED0079">
      <w:pPr>
        <w:jc w:val="left"/>
      </w:pPr>
      <w:r>
        <w:rPr>
          <w:rStyle w:val="CommentReference"/>
        </w:rPr>
        <w:annotationRef/>
      </w:r>
      <w:r w:rsidR="00ED0079">
        <w:t>The subtitle would ideally highlight that some things change but others don't, not really sure, could add 'certain' or 'specific' to climate action benchmarks</w:t>
      </w:r>
    </w:p>
  </w:comment>
  <w:comment w:id="388" w:author="Christopher Smith" w:date="2024-10-25T16:12:00Z" w:initials="CS">
    <w:p w14:paraId="47B6970B" w14:textId="7148869B" w:rsidR="00994816" w:rsidRPr="001851EA" w:rsidRDefault="00965654" w:rsidP="00994816">
      <w:pPr>
        <w:pStyle w:val="CommentText"/>
        <w:jc w:val="left"/>
      </w:pPr>
      <w:r w:rsidRPr="001851EA">
        <w:rPr>
          <w:rStyle w:val="CommentReference"/>
        </w:rPr>
        <w:annotationRef/>
      </w:r>
      <w:r w:rsidRPr="001851EA">
        <w:t>Because the absolute number of scenarios is plotted in fig. 2a, this isn’t immediately clear. Could you plot normalised histograms? With five categories, a kernel density estimate for each category would be easier to visualise than five bars if you did take this suggestion.</w:t>
      </w:r>
    </w:p>
  </w:comment>
  <w:comment w:id="442" w:author="Beath, Hamish R" w:date="2025-09-06T09:35:00Z" w:initials="HB">
    <w:p w14:paraId="3CEF3DA6" w14:textId="77777777" w:rsidR="00CF22E9" w:rsidRDefault="00CF22E9" w:rsidP="00CF22E9">
      <w:pPr>
        <w:jc w:val="left"/>
      </w:pPr>
      <w:r>
        <w:rPr>
          <w:rStyle w:val="CommentReference"/>
        </w:rPr>
        <w:annotationRef/>
      </w:r>
      <w:r>
        <w:t xml:space="preserve">I am wondering for ease of the narrative that I remove the quality weights from this figure and put it in the supplementary information... </w:t>
      </w:r>
    </w:p>
  </w:comment>
  <w:comment w:id="445" w:author="Beath, Hamish R" w:date="2025-08-15T08:22:00Z" w:initials="HB">
    <w:p w14:paraId="6CCE3BB0" w14:textId="2B52EF9A" w:rsidR="00C54134" w:rsidRDefault="00C54134" w:rsidP="00C54134">
      <w:pPr>
        <w:jc w:val="left"/>
      </w:pPr>
      <w:r>
        <w:rPr>
          <w:rStyle w:val="CommentReference"/>
        </w:rPr>
        <w:annotationRef/>
      </w:r>
      <w:r>
        <w:t>update to include both diversity weight and quality weights.</w:t>
      </w:r>
    </w:p>
  </w:comment>
  <w:comment w:id="448" w:author="Christopher Smith" w:date="2024-10-25T16:14:00Z" w:initials="CS">
    <w:p w14:paraId="47B6970C" w14:textId="72472FCE" w:rsidR="00994816" w:rsidRPr="001851EA" w:rsidRDefault="00965654" w:rsidP="00994816">
      <w:pPr>
        <w:pStyle w:val="CommentText"/>
        <w:jc w:val="left"/>
      </w:pPr>
      <w:r w:rsidRPr="001851EA">
        <w:rPr>
          <w:rStyle w:val="CommentReference"/>
        </w:rPr>
        <w:annotationRef/>
      </w:r>
      <w:r w:rsidRPr="001851EA">
        <w:t>Fig. 2a, I think y-axis would be something like scenario density since the integral of the bars should equal 1202</w:t>
      </w:r>
    </w:p>
  </w:comment>
  <w:comment w:id="470" w:author="KIKSTRA Jarmo" w:date="2024-10-25T11:44:00Z" w:initials="JK">
    <w:p w14:paraId="2DE60C80" w14:textId="77777777" w:rsidR="00EB5CC7" w:rsidRPr="001851EA" w:rsidRDefault="00EB5CC7" w:rsidP="00EB5CC7">
      <w:pPr>
        <w:pStyle w:val="CommentText"/>
        <w:jc w:val="left"/>
      </w:pPr>
      <w:r w:rsidRPr="001851EA">
        <w:rPr>
          <w:rStyle w:val="CommentReference"/>
        </w:rPr>
        <w:annotationRef/>
      </w:r>
      <w:r w:rsidRPr="001851EA">
        <w:t>Unclear if the ranges (IQR and 5th/95</w:t>
      </w:r>
      <w:r w:rsidRPr="001851EA">
        <w:rPr>
          <w:vertAlign w:val="superscript"/>
        </w:rPr>
        <w:t>th</w:t>
      </w:r>
      <w:r w:rsidRPr="001851EA">
        <w:t xml:space="preserve"> refer to weighted or unweighted)</w:t>
      </w:r>
    </w:p>
  </w:comment>
  <w:comment w:id="471" w:author="Beath, Hamish R" w:date="2025-08-27T23:02:00Z" w:initials="HB">
    <w:p w14:paraId="6D7A5DE5" w14:textId="77777777" w:rsidR="00EB5CC7" w:rsidRDefault="00EB5CC7" w:rsidP="00EB5CC7">
      <w:pPr>
        <w:jc w:val="left"/>
      </w:pPr>
      <w:r>
        <w:rPr>
          <w:rStyle w:val="CommentReference"/>
        </w:rPr>
        <w:annotationRef/>
      </w:r>
      <w:r>
        <w:t>update text to reflect new figure</w:t>
      </w:r>
    </w:p>
  </w:comment>
  <w:comment w:id="472" w:author="Beath, Hamish R" w:date="2025-08-30T13:44:00Z" w:initials="HB">
    <w:p w14:paraId="1176A5F1" w14:textId="77777777" w:rsidR="00B57635" w:rsidRDefault="00B57635" w:rsidP="00B57635">
      <w:pPr>
        <w:jc w:val="left"/>
      </w:pPr>
      <w:r>
        <w:rPr>
          <w:rStyle w:val="CommentReference"/>
        </w:rPr>
        <w:annotationRef/>
      </w:r>
      <w:r>
        <w:t>Old text: the near-term evolution of primary energy of oil and gas (Fig. 3b), energy demand growth over the course of the 21</w:t>
      </w:r>
      <w:r>
        <w:rPr>
          <w:vertAlign w:val="superscript"/>
        </w:rPr>
        <w:t>st</w:t>
      </w:r>
      <w:r>
        <w:t xml:space="preserve"> century (Fig. 3c) and compatible GHG emissions reductions for the years 2035 and 2050 (Fig. 3d), all suggest a strengthening of climate action in the weighted scenario set compared to the unweighted approach. In some cases, this shift is small in relative terms or negligible, but the tendency is consistent across most assessment quantities considered here.</w:t>
      </w:r>
    </w:p>
    <w:p w14:paraId="2E2965CC" w14:textId="77777777" w:rsidR="00B57635" w:rsidRDefault="00B57635" w:rsidP="00B57635">
      <w:pPr>
        <w:jc w:val="left"/>
      </w:pPr>
    </w:p>
  </w:comment>
  <w:comment w:id="482" w:author="KIKSTRA Jarmo" w:date="2024-10-25T11:44:00Z" w:initials="JK">
    <w:p w14:paraId="47B6970D" w14:textId="259A0344" w:rsidR="004E1D76" w:rsidRPr="001851EA" w:rsidRDefault="00965654" w:rsidP="004E1D76">
      <w:pPr>
        <w:pStyle w:val="CommentText"/>
        <w:jc w:val="left"/>
      </w:pPr>
      <w:r w:rsidRPr="001851EA">
        <w:rPr>
          <w:rStyle w:val="CommentReference"/>
        </w:rPr>
        <w:annotationRef/>
      </w:r>
      <w:r w:rsidRPr="001851EA">
        <w:t>Unclear if the ranges (IQR and 5th/95</w:t>
      </w:r>
      <w:r w:rsidRPr="001851EA">
        <w:rPr>
          <w:vertAlign w:val="superscript"/>
        </w:rPr>
        <w:t>th</w:t>
      </w:r>
      <w:r w:rsidRPr="001851EA">
        <w:t xml:space="preserve"> refer to weighted or unweighted)</w:t>
      </w:r>
    </w:p>
  </w:comment>
  <w:comment w:id="571" w:author="Beath, Hamish R" w:date="2025-09-06T17:22:00Z" w:initials="HB">
    <w:p w14:paraId="48EC17BC" w14:textId="77777777" w:rsidR="00811DC1" w:rsidRDefault="00811DC1" w:rsidP="00811DC1">
      <w:pPr>
        <w:jc w:val="left"/>
      </w:pPr>
      <w:r>
        <w:rPr>
          <w:rStyle w:val="CommentReference"/>
        </w:rPr>
        <w:annotationRef/>
      </w:r>
      <w:r>
        <w:t>This point I think may need more explanation/investigation.</w:t>
      </w:r>
    </w:p>
  </w:comment>
  <w:comment w:id="625" w:author="KIKSTRA Jarmo" w:date="2024-10-25T11:46:00Z" w:initials="JK">
    <w:p w14:paraId="47B6970E" w14:textId="6188EA5B" w:rsidR="00A64F06" w:rsidRPr="001851EA" w:rsidRDefault="00965654" w:rsidP="00A64F06">
      <w:pPr>
        <w:pStyle w:val="CommentText"/>
        <w:jc w:val="left"/>
      </w:pPr>
      <w:r w:rsidRPr="001851EA">
        <w:rPr>
          <w:rStyle w:val="CommentReference"/>
        </w:rPr>
        <w:annotationRef/>
      </w:r>
      <w:r w:rsidRPr="001851EA">
        <w:t>Here, this just means “diversity weighting”, right? No other weighting is applied?</w:t>
      </w:r>
    </w:p>
  </w:comment>
  <w:comment w:id="626" w:author="Rogelj, Joeri" w:date="2024-11-25T19:11:00Z" w:initials="JR">
    <w:p w14:paraId="5B6174F6" w14:textId="77777777" w:rsidR="00196DA3" w:rsidRDefault="00196DA3" w:rsidP="00196DA3">
      <w:pPr>
        <w:pStyle w:val="CommentText"/>
        <w:jc w:val="left"/>
      </w:pPr>
      <w:r>
        <w:rPr>
          <w:rStyle w:val="CommentReference"/>
        </w:rPr>
        <w:annotationRef/>
      </w:r>
      <w:r>
        <w:t>Yes - clarified now</w:t>
      </w:r>
    </w:p>
  </w:comment>
  <w:comment w:id="618" w:author="KIKSTRA Jarmo" w:date="2024-10-25T11:46:00Z" w:initials="JK">
    <w:p w14:paraId="47B6970F" w14:textId="575F60B4" w:rsidR="00A64F06" w:rsidRPr="001851EA" w:rsidRDefault="00965654" w:rsidP="00A64F06">
      <w:pPr>
        <w:pStyle w:val="CommentText"/>
        <w:jc w:val="left"/>
      </w:pPr>
      <w:r w:rsidRPr="001851EA">
        <w:rPr>
          <w:rStyle w:val="CommentReference"/>
        </w:rPr>
        <w:annotationRef/>
      </w:r>
      <w:r w:rsidRPr="001851EA">
        <w:t>Here also, I feel like the conclusion here is very strongly dependent on the choice made for R(i).</w:t>
      </w:r>
    </w:p>
  </w:comment>
  <w:comment w:id="619" w:author="Rogelj, Joeri" w:date="2024-11-25T19:09:00Z" w:initials="JR">
    <w:p w14:paraId="44A77655" w14:textId="77777777" w:rsidR="00484521" w:rsidRDefault="00484521" w:rsidP="00484521">
      <w:pPr>
        <w:pStyle w:val="CommentText"/>
        <w:jc w:val="left"/>
      </w:pPr>
      <w:r>
        <w:rPr>
          <w:rStyle w:val="CommentReference"/>
        </w:rPr>
        <w:annotationRef/>
      </w:r>
      <w:r>
        <w:t xml:space="preserve">R(i) doesn’t change from AR6. So this conclusion can’t be the outcome of that choice. </w:t>
      </w:r>
    </w:p>
  </w:comment>
  <w:comment w:id="620" w:author="Rogelj, Joeri" w:date="2024-11-25T19:11:00Z" w:initials="JR">
    <w:p w14:paraId="10838D7D" w14:textId="77777777" w:rsidR="002C69AE" w:rsidRDefault="002C69AE" w:rsidP="002C69AE">
      <w:pPr>
        <w:pStyle w:val="CommentText"/>
        <w:jc w:val="left"/>
      </w:pPr>
      <w:r>
        <w:rPr>
          <w:rStyle w:val="CommentReference"/>
        </w:rPr>
        <w:annotationRef/>
      </w:r>
      <w:r>
        <w:t xml:space="preserve">Of course, if we would change R(i) numbers would change, but this would answer a different question and not be fully comparable. Depending on the choice of R(i) this could shift values towards higher or lower parts of the distribution. </w:t>
      </w:r>
    </w:p>
  </w:comment>
  <w:comment w:id="679" w:author="Beath, Hamish R" w:date="2025-09-06T10:29:00Z" w:initials="HB">
    <w:p w14:paraId="768A6EB3" w14:textId="77777777" w:rsidR="002C2D51" w:rsidRDefault="002C2D51" w:rsidP="002C2D51">
      <w:pPr>
        <w:jc w:val="left"/>
      </w:pPr>
      <w:r>
        <w:rPr>
          <w:rStyle w:val="CommentReference"/>
        </w:rPr>
        <w:annotationRef/>
      </w:r>
      <w:r>
        <w:t>I can easily change the chosen variables to display here; full sets in supplementary. I think the timeseries are more informative than the violins in general but happy to go back to the violins too!</w:t>
      </w:r>
    </w:p>
  </w:comment>
  <w:comment w:id="682" w:author="Beath, Hamish R" w:date="2025-08-21T12:04:00Z" w:initials="HB">
    <w:p w14:paraId="4E9ED382" w14:textId="6D8D4F3A" w:rsidR="00057E18" w:rsidRDefault="00057E18" w:rsidP="00057E18">
      <w:pPr>
        <w:jc w:val="left"/>
      </w:pPr>
      <w:r>
        <w:rPr>
          <w:rStyle w:val="CommentReference"/>
        </w:rPr>
        <w:annotationRef/>
      </w:r>
      <w:r>
        <w:t>update to final results</w:t>
      </w:r>
    </w:p>
  </w:comment>
  <w:comment w:id="686" w:author="KIKSTRA Jarmo" w:date="2024-10-25T11:49:00Z" w:initials="JK">
    <w:p w14:paraId="47B69710" w14:textId="50450910" w:rsidR="008F6ED7" w:rsidRPr="001851EA" w:rsidRDefault="00965654" w:rsidP="008F6ED7">
      <w:pPr>
        <w:pStyle w:val="CommentText"/>
        <w:jc w:val="left"/>
      </w:pPr>
      <w:r w:rsidRPr="001851EA">
        <w:rPr>
          <w:rStyle w:val="CommentReference"/>
        </w:rPr>
        <w:annotationRef/>
      </w:r>
      <w:r w:rsidRPr="001851EA">
        <w:t>Is it correct that there is 1 scenario in C2 with ZERO oil and gas?</w:t>
      </w:r>
    </w:p>
  </w:comment>
  <w:comment w:id="687" w:author="Rogelj, Joeri" w:date="2024-11-25T19:13:00Z" w:initials="JR">
    <w:p w14:paraId="740437D8" w14:textId="77777777" w:rsidR="00375393" w:rsidRDefault="00375393" w:rsidP="00375393">
      <w:pPr>
        <w:pStyle w:val="CommentText"/>
        <w:jc w:val="left"/>
      </w:pPr>
      <w:r>
        <w:rPr>
          <w:rStyle w:val="CommentReference"/>
        </w:rPr>
        <w:annotationRef/>
      </w:r>
      <w:r>
        <w:t xml:space="preserve">Most likely not - will be correct. </w:t>
      </w:r>
    </w:p>
  </w:comment>
  <w:comment w:id="721" w:author="GIDDEN Matthew" w:date="2024-11-18T20:32:00Z" w:initials="MG">
    <w:p w14:paraId="47B69711" w14:textId="4E261848" w:rsidR="0047324D" w:rsidRDefault="0047324D" w:rsidP="0047324D">
      <w:pPr>
        <w:pStyle w:val="CommentText"/>
        <w:jc w:val="left"/>
      </w:pPr>
      <w:r>
        <w:rPr>
          <w:rStyle w:val="CommentReference"/>
        </w:rPr>
        <w:annotationRef/>
      </w:r>
      <w:r>
        <w:t>Not all IAMs strictly have a mathematical formulation. I would rather say model framework logic and structure.</w:t>
      </w:r>
    </w:p>
  </w:comment>
  <w:comment w:id="823" w:author="KIKSTRA Jarmo" w:date="2024-10-25T11:58:00Z" w:initials="JK">
    <w:p w14:paraId="47B69713" w14:textId="57612C47" w:rsidR="0082614F" w:rsidRPr="001851EA" w:rsidRDefault="00965654" w:rsidP="0082614F">
      <w:pPr>
        <w:pStyle w:val="CommentText"/>
        <w:jc w:val="left"/>
      </w:pPr>
      <w:r w:rsidRPr="001851EA">
        <w:rPr>
          <w:rStyle w:val="CommentReference"/>
        </w:rPr>
        <w:annotationRef/>
      </w:r>
      <w:r w:rsidRPr="001851EA">
        <w:t>I don’t follow.</w:t>
      </w:r>
    </w:p>
  </w:comment>
  <w:comment w:id="824" w:author="Rogelj, Joeri" w:date="2024-11-25T19:17:00Z" w:initials="JR">
    <w:p w14:paraId="7C16FB7E" w14:textId="77777777" w:rsidR="00032792" w:rsidRDefault="00032792" w:rsidP="00032792">
      <w:pPr>
        <w:pStyle w:val="CommentText"/>
        <w:jc w:val="left"/>
      </w:pPr>
      <w:r>
        <w:rPr>
          <w:rStyle w:val="CommentReference"/>
        </w:rPr>
        <w:annotationRef/>
      </w:r>
      <w:r>
        <w:t xml:space="preserve">In fig 4a, pink features, you can see that jack-knife resampling ranges for the median are predominantly pointing towards earlier dates. </w:t>
      </w:r>
    </w:p>
  </w:comment>
  <w:comment w:id="825" w:author="KIKSTRA Jarmo" w:date="2024-10-25T11:58:00Z" w:initials="JK">
    <w:p w14:paraId="47B69714" w14:textId="396C7064" w:rsidR="00084C69" w:rsidRPr="001851EA" w:rsidRDefault="00965654" w:rsidP="00084C69">
      <w:pPr>
        <w:pStyle w:val="CommentText"/>
        <w:jc w:val="left"/>
      </w:pPr>
      <w:r w:rsidRPr="001851EA">
        <w:rPr>
          <w:rStyle w:val="CommentReference"/>
        </w:rPr>
        <w:annotationRef/>
      </w:r>
      <w:r w:rsidRPr="001851EA">
        <w:t>Did you mean C1?</w:t>
      </w:r>
    </w:p>
  </w:comment>
  <w:comment w:id="826" w:author="Rogelj, Joeri" w:date="2024-11-25T19:16:00Z" w:initials="JR">
    <w:p w14:paraId="55F4A2D0" w14:textId="77777777" w:rsidR="0026048A" w:rsidRDefault="0026048A" w:rsidP="0026048A">
      <w:pPr>
        <w:pStyle w:val="CommentText"/>
        <w:jc w:val="left"/>
      </w:pPr>
      <w:r>
        <w:rPr>
          <w:rStyle w:val="CommentReference"/>
        </w:rPr>
        <w:annotationRef/>
      </w:r>
      <w:r>
        <w:t>No, C2</w:t>
      </w:r>
    </w:p>
  </w:comment>
  <w:comment w:id="828" w:author="KIKSTRA Jarmo" w:date="2024-10-25T12:02:00Z" w:initials="JK">
    <w:p w14:paraId="47B69715" w14:textId="412376AE" w:rsidR="00687701" w:rsidRPr="001851EA" w:rsidRDefault="00965654" w:rsidP="00687701">
      <w:pPr>
        <w:pStyle w:val="CommentText"/>
        <w:jc w:val="left"/>
      </w:pPr>
      <w:r w:rsidRPr="001851EA">
        <w:rPr>
          <w:rStyle w:val="CommentReference"/>
        </w:rPr>
        <w:annotationRef/>
      </w:r>
      <w:r w:rsidRPr="001851EA">
        <w:t xml:space="preserve">That one is important, but I feel like adding also Mark’s other paper would be very helpful (comparing model importance relative to climate target): </w:t>
      </w:r>
      <w:hyperlink r:id="rId2" w:history="1">
        <w:r w:rsidR="00687701" w:rsidRPr="001851EA">
          <w:rPr>
            <w:rStyle w:val="Hyperlink"/>
          </w:rPr>
          <w:t>https://www.nature.com/articles/s41586-023-06738-6/figures/3</w:t>
        </w:r>
      </w:hyperlink>
    </w:p>
  </w:comment>
  <w:comment w:id="827" w:author="Beath, Hamish R" w:date="2024-11-29T18:00:00Z" w:initials="HB">
    <w:p w14:paraId="00FF8F92" w14:textId="7791CB88" w:rsidR="00013936" w:rsidRDefault="00013936" w:rsidP="00013936">
      <w:pPr>
        <w:jc w:val="left"/>
      </w:pPr>
      <w:r>
        <w:rPr>
          <w:rStyle w:val="CommentReference"/>
        </w:rPr>
        <w:annotationRef/>
      </w:r>
      <w:r>
        <w:rPr>
          <w:color w:val="000000"/>
        </w:rPr>
        <w:fldChar w:fldCharType="begin"/>
      </w:r>
      <w:r>
        <w:rPr>
          <w:color w:val="000000"/>
        </w:rPr>
        <w:instrText>HYPERLINK "mailto:jrogelj@ic.ac.uk"</w:instrText>
      </w:r>
      <w:r>
        <w:rPr>
          <w:color w:val="000000"/>
        </w:rPr>
      </w:r>
      <w:bookmarkStart w:id="829" w:name="_@_66612D90C965BB4C84E2F52F0FF45804Z"/>
      <w:r>
        <w:rPr>
          <w:color w:val="000000"/>
        </w:rPr>
        <w:fldChar w:fldCharType="separate"/>
      </w:r>
      <w:bookmarkEnd w:id="829"/>
      <w:r w:rsidRPr="00013936">
        <w:rPr>
          <w:rStyle w:val="Mention"/>
          <w:noProof/>
        </w:rPr>
        <w:t>@Rogelj, Joeri</w:t>
      </w:r>
      <w:r>
        <w:rPr>
          <w:color w:val="000000"/>
        </w:rPr>
        <w:fldChar w:fldCharType="end"/>
      </w:r>
      <w:r>
        <w:rPr>
          <w:color w:val="000000"/>
        </w:rPr>
        <w:t xml:space="preserve"> this still holds with the new figure but please check. </w:t>
      </w:r>
    </w:p>
  </w:comment>
  <w:comment w:id="933" w:author="Beath, Hamish R" w:date="2025-09-01T11:31:00Z" w:initials="HB">
    <w:p w14:paraId="37FA320F" w14:textId="77777777" w:rsidR="00F40238" w:rsidRDefault="00F40238" w:rsidP="00F40238">
      <w:pPr>
        <w:jc w:val="left"/>
      </w:pPr>
      <w:r>
        <w:rPr>
          <w:rStyle w:val="CommentReference"/>
        </w:rPr>
        <w:annotationRef/>
      </w:r>
      <w:r>
        <w:t>My relatively elementary understanding of scenarios and their origin is probably preventing me from making more insightful comments here about the highest/lowest scenarios.</w:t>
      </w:r>
    </w:p>
  </w:comment>
  <w:comment w:id="934" w:author="Beath, Hamish R" w:date="2025-09-04T20:51:00Z" w:initials="HB">
    <w:p w14:paraId="47E78CF5" w14:textId="77777777" w:rsidR="00203E6F" w:rsidRDefault="00203E6F" w:rsidP="00203E6F">
      <w:pPr>
        <w:jc w:val="left"/>
      </w:pPr>
      <w:r>
        <w:rPr>
          <w:rStyle w:val="CommentReference"/>
        </w:rPr>
        <w:annotationRef/>
      </w:r>
      <w:r>
        <w:t>Could add correlations here too/in supplementary of project+model prevalence and diversity weight</w:t>
      </w:r>
    </w:p>
  </w:comment>
  <w:comment w:id="1030" w:author="Rogelj, Joeri" w:date="2024-11-22T10:30:00Z" w:initials="JR">
    <w:p w14:paraId="50C38DD6" w14:textId="4B706F2E" w:rsidR="007B1AAA" w:rsidRDefault="007B1AAA" w:rsidP="007B1AAA">
      <w:pPr>
        <w:pStyle w:val="CommentText"/>
        <w:jc w:val="left"/>
      </w:pPr>
      <w:r>
        <w:rPr>
          <w:rStyle w:val="CommentReference"/>
        </w:rPr>
        <w:annotationRef/>
      </w:r>
      <w:r>
        <w:t>Outlook on that this only addresses weighting of scenarios that are available in the database, but not deeper bias issues</w:t>
      </w:r>
    </w:p>
  </w:comment>
  <w:comment w:id="1031" w:author="Rogelj, Joeri" w:date="2024-11-29T09:26:00Z" w:initials="JR">
    <w:p w14:paraId="1DF4E4F8" w14:textId="77777777" w:rsidR="00DF5C74" w:rsidRDefault="00DF5C74" w:rsidP="00DF5C74">
      <w:pPr>
        <w:pStyle w:val="CommentText"/>
        <w:jc w:val="left"/>
      </w:pPr>
      <w:r>
        <w:rPr>
          <w:rStyle w:val="CommentReference"/>
        </w:rPr>
        <w:annotationRef/>
      </w:r>
      <w:r>
        <w:t xml:space="preserve">From Jarmo and still to be reflected: </w:t>
      </w:r>
      <w:r>
        <w:br/>
        <w:t xml:space="preserve">I imagine you don’t want to go into this, and probably shouldn’t. </w:t>
      </w:r>
      <w:r>
        <w:br/>
        <w:t>But it might be something for the discussion; assessing relevance criteria can also be an expert judgement.</w:t>
      </w:r>
    </w:p>
  </w:comment>
  <w:comment w:id="1032" w:author="GIDDEN Matthew" w:date="2024-11-18T20:37:00Z" w:initials="MG">
    <w:p w14:paraId="47B69716" w14:textId="1413D5C0" w:rsidR="0001311B" w:rsidRDefault="0001311B" w:rsidP="0001311B">
      <w:pPr>
        <w:pStyle w:val="CommentText"/>
        <w:jc w:val="left"/>
      </w:pPr>
      <w:r>
        <w:rPr>
          <w:rStyle w:val="CommentReference"/>
        </w:rPr>
        <w:annotationRef/>
      </w:r>
      <w:r>
        <w:t>Would it be worth providing a few examples of how this framework could concretely be applied in future assessments? In particular, sustainability considerations and considerations around carbon storage come to mind.</w:t>
      </w:r>
    </w:p>
  </w:comment>
  <w:comment w:id="1033" w:author="GIDDEN Matthew" w:date="2024-11-18T20:53:00Z" w:initials="MG">
    <w:p w14:paraId="47B69717" w14:textId="77777777" w:rsidR="00452258" w:rsidRDefault="00452258" w:rsidP="00452258">
      <w:pPr>
        <w:pStyle w:val="CommentText"/>
        <w:jc w:val="left"/>
      </w:pPr>
      <w:r>
        <w:rPr>
          <w:rStyle w:val="CommentReference"/>
        </w:rPr>
        <w:annotationRef/>
      </w:r>
      <w:r>
        <w:t>And then I read the second paragraph here =)</w:t>
      </w:r>
    </w:p>
  </w:comment>
  <w:comment w:id="1152" w:author="Beath, Hamish R" w:date="2025-09-04T15:12:00Z" w:initials="HB">
    <w:p w14:paraId="5812468A" w14:textId="77777777" w:rsidR="00757361" w:rsidRDefault="00EE7616" w:rsidP="00757361">
      <w:pPr>
        <w:jc w:val="left"/>
      </w:pPr>
      <w:r>
        <w:rPr>
          <w:rStyle w:val="CommentReference"/>
        </w:rPr>
        <w:annotationRef/>
      </w:r>
      <w:r w:rsidR="00757361">
        <w:t xml:space="preserve">Would be nice to cite and or mention an example here... </w:t>
      </w:r>
    </w:p>
  </w:comment>
  <w:comment w:id="1217" w:author="KIKSTRA Jarmo" w:date="2024-10-25T12:11:00Z" w:initials="JK">
    <w:p w14:paraId="47B69718" w14:textId="3CCCE90D" w:rsidR="00B64CFB" w:rsidRPr="001851EA" w:rsidRDefault="00965654" w:rsidP="00B64CFB">
      <w:pPr>
        <w:pStyle w:val="CommentText"/>
        <w:jc w:val="left"/>
      </w:pPr>
      <w:r w:rsidRPr="001851EA">
        <w:rPr>
          <w:rStyle w:val="CommentReference"/>
        </w:rPr>
        <w:annotationRef/>
      </w:r>
      <w:r w:rsidRPr="001851EA">
        <w:t>Just to say: the Millward-Hopkins paper is not an IAM study, so may be a bit less relevant than other possible papers for this line?</w:t>
      </w:r>
    </w:p>
  </w:comment>
  <w:comment w:id="1218" w:author="Chris Smith" w:date="2024-11-09T16:50:00Z" w:initials="CS">
    <w:p w14:paraId="47B69719" w14:textId="77777777" w:rsidR="001851EA" w:rsidRDefault="00965654" w:rsidP="001851EA">
      <w:pPr>
        <w:pStyle w:val="CommentText"/>
        <w:jc w:val="left"/>
      </w:pPr>
      <w:r>
        <w:rPr>
          <w:rStyle w:val="CommentReference"/>
        </w:rPr>
        <w:annotationRef/>
      </w:r>
      <w:r>
        <w:t>True, but the point of less traditional pathways is an important one</w:t>
      </w:r>
    </w:p>
  </w:comment>
  <w:comment w:id="1236" w:author="Beath, Hamish R" w:date="2025-09-06T16:43:00Z" w:initials="HB">
    <w:p w14:paraId="2F3BBAB2" w14:textId="77777777" w:rsidR="00D66D32" w:rsidRDefault="00D66D32" w:rsidP="00D66D32">
      <w:pPr>
        <w:jc w:val="left"/>
      </w:pPr>
      <w:r>
        <w:rPr>
          <w:rStyle w:val="CommentReference"/>
        </w:rPr>
        <w:annotationRef/>
      </w:r>
      <w:r>
        <w:t xml:space="preserve">Cite McCollum (2020) as per reviewer 3 request.  </w:t>
      </w:r>
      <w:hyperlink r:id="rId3" w:history="1">
        <w:r w:rsidRPr="004B1CBA">
          <w:rPr>
            <w:rStyle w:val="Hyperlink"/>
          </w:rPr>
          <w:t>https://www.nature.com/articles/s41560-020-0555-3</w:t>
        </w:r>
      </w:hyperlink>
    </w:p>
  </w:comment>
  <w:comment w:id="1263" w:author="Chris Smith" w:date="2024-11-09T16:52:00Z" w:initials="CS">
    <w:p w14:paraId="47B6971D" w14:textId="6C91DE1E" w:rsidR="004674C1" w:rsidRDefault="00965654" w:rsidP="004674C1">
      <w:pPr>
        <w:pStyle w:val="CommentText"/>
        <w:jc w:val="left"/>
      </w:pPr>
      <w:r>
        <w:rPr>
          <w:rStyle w:val="CommentReference"/>
        </w:rPr>
        <w:annotationRef/>
      </w:r>
      <w:r>
        <w:t>Good to line up the columns of the cases in these statements</w:t>
      </w:r>
    </w:p>
  </w:comment>
  <w:comment w:id="1395" w:author="Beath, Hamish R" w:date="2025-09-06T09:37:00Z" w:initials="HB">
    <w:p w14:paraId="68C575BB" w14:textId="77777777" w:rsidR="00CF22E9" w:rsidRDefault="00CF22E9" w:rsidP="00CF22E9">
      <w:pPr>
        <w:jc w:val="left"/>
      </w:pPr>
      <w:r>
        <w:rPr>
          <w:rStyle w:val="CommentReference"/>
        </w:rPr>
        <w:annotationRef/>
      </w:r>
      <w:r>
        <w:t xml:space="preserve">This is an issue because to achieve a temperature category in AR6, scenarios have to be vetted and so the two are mixed up... </w:t>
      </w:r>
    </w:p>
  </w:comment>
  <w:comment w:id="1496" w:author="Beath, Hamish R" w:date="2025-09-06T11:23:00Z" w:initials="HB">
    <w:p w14:paraId="0FAD51FF" w14:textId="77777777" w:rsidR="00011457" w:rsidRDefault="00011457" w:rsidP="00011457">
      <w:pPr>
        <w:jc w:val="left"/>
      </w:pPr>
      <w:r>
        <w:rPr>
          <w:rStyle w:val="CommentReference"/>
        </w:rPr>
        <w:annotationRef/>
      </w:r>
      <w:r>
        <w:t xml:space="preserve">This is the approach that was applied in Chris's original code and I assume is in line with the approach used for IPCC reports rather than interpolation. </w:t>
      </w:r>
    </w:p>
  </w:comment>
  <w:comment w:id="1530" w:author="Beath, Hamish R" w:date="2025-08-21T12:00:00Z" w:initials="HB">
    <w:p w14:paraId="10CE7C9E" w14:textId="7034EF08" w:rsidR="00370B6E" w:rsidRDefault="00370B6E" w:rsidP="00370B6E">
      <w:pPr>
        <w:jc w:val="left"/>
      </w:pPr>
      <w:r>
        <w:rPr>
          <w:rStyle w:val="CommentReference"/>
        </w:rPr>
        <w:annotationRef/>
      </w:r>
      <w:r>
        <w:t>update values</w:t>
      </w:r>
    </w:p>
  </w:comment>
  <w:comment w:id="1695" w:author="Beath, Hamish R" w:date="2025-09-06T12:14:00Z" w:initials="HB">
    <w:p w14:paraId="0F607B6B" w14:textId="77777777" w:rsidR="00757361" w:rsidRDefault="00757361" w:rsidP="00757361">
      <w:pPr>
        <w:jc w:val="left"/>
      </w:pPr>
      <w:r>
        <w:rPr>
          <w:rStyle w:val="CommentReference"/>
        </w:rPr>
        <w:annotationRef/>
      </w:r>
      <w:r>
        <w:t>add ESM 2025?</w:t>
      </w:r>
    </w:p>
  </w:comment>
  <w:comment w:id="1696" w:author="Beath, Hamish R" w:date="2024-09-23T11:40:00Z" w:initials="HB">
    <w:p w14:paraId="47B6971E" w14:textId="38AA94DD" w:rsidR="00DA6820" w:rsidRDefault="00965654" w:rsidP="00DA6820">
      <w:pPr>
        <w:jc w:val="left"/>
      </w:pPr>
      <w:r w:rsidRPr="001851EA">
        <w:rPr>
          <w:rStyle w:val="CommentReference"/>
        </w:rPr>
        <w:annotationRef/>
      </w:r>
      <w:r w:rsidRPr="001851EA">
        <w:rPr>
          <w:color w:val="000000"/>
        </w:rPr>
        <w:t>Add model group</w:t>
      </w:r>
    </w:p>
  </w:comment>
  <w:comment w:id="2088" w:author="Beath, Hamish R" w:date="2025-09-04T20:32:00Z" w:initials="HB">
    <w:p w14:paraId="15538402" w14:textId="77777777" w:rsidR="00E169EE" w:rsidRDefault="00E169EE" w:rsidP="00E169EE">
      <w:pPr>
        <w:jc w:val="left"/>
      </w:pPr>
      <w:r>
        <w:rPr>
          <w:rStyle w:val="CommentReference"/>
        </w:rPr>
        <w:annotationRef/>
      </w:r>
      <w:r>
        <w:t>Make this page landscape in supplementary before submission</w:t>
      </w:r>
    </w:p>
  </w:comment>
  <w:comment w:id="2585" w:author="Beath, Hamish R" w:date="2025-08-15T16:31:00Z" w:initials="HB">
    <w:p w14:paraId="158EDD3B" w14:textId="2069F4BA" w:rsidR="006828CD" w:rsidRDefault="006828CD" w:rsidP="006828CD">
      <w:pPr>
        <w:jc w:val="left"/>
      </w:pPr>
      <w:r>
        <w:rPr>
          <w:rStyle w:val="CommentReference"/>
        </w:rPr>
        <w:annotationRef/>
      </w:r>
      <w:r>
        <w:t>Virtanen, P. et al. (2020). SciPy 1.0: Fundamental algorithms for scientific computing in Python. Nature Methods, 17, 261–272.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7B696F0" w15:done="1"/>
  <w15:commentEx w15:paraId="47B696F2" w15:done="1"/>
  <w15:commentEx w15:paraId="1DE16CB9" w15:paraIdParent="47B696F2" w15:done="1"/>
  <w15:commentEx w15:paraId="7DD9298A" w15:done="1"/>
  <w15:commentEx w15:paraId="5B15D801" w15:done="0"/>
  <w15:commentEx w15:paraId="47B696F4" w15:done="1"/>
  <w15:commentEx w15:paraId="0A02B3A4" w15:paraIdParent="47B696F4" w15:done="1"/>
  <w15:commentEx w15:paraId="47B696F5" w15:done="1"/>
  <w15:commentEx w15:paraId="75102C5F" w15:paraIdParent="47B696F5" w15:done="1"/>
  <w15:commentEx w15:paraId="47B696F6" w15:done="1"/>
  <w15:commentEx w15:paraId="5758FC41" w15:done="0"/>
  <w15:commentEx w15:paraId="47B696F7" w15:done="1"/>
  <w15:commentEx w15:paraId="70C2EA86" w15:paraIdParent="47B696F7" w15:done="1"/>
  <w15:commentEx w15:paraId="47B696F8" w15:done="1"/>
  <w15:commentEx w15:paraId="1613C870" w15:paraIdParent="47B696F8" w15:done="1"/>
  <w15:commentEx w15:paraId="47B696F9" w15:done="1"/>
  <w15:commentEx w15:paraId="7C8A8BEC" w15:paraIdParent="47B696F9" w15:done="1"/>
  <w15:commentEx w15:paraId="652B5FC0" w15:done="0"/>
  <w15:commentEx w15:paraId="47B696FA" w15:done="1"/>
  <w15:commentEx w15:paraId="47B696FB" w15:done="1"/>
  <w15:commentEx w15:paraId="260DD3D0" w15:paraIdParent="47B696FB" w15:done="1"/>
  <w15:commentEx w15:paraId="47B696FC" w15:done="1"/>
  <w15:commentEx w15:paraId="289A85BA" w15:paraIdParent="47B696FC" w15:done="1"/>
  <w15:commentEx w15:paraId="47B696FD" w15:done="1"/>
  <w15:commentEx w15:paraId="49316716" w15:paraIdParent="47B696FD" w15:done="1"/>
  <w15:commentEx w15:paraId="0C8257AE" w15:done="0"/>
  <w15:commentEx w15:paraId="47B69706" w15:done="1"/>
  <w15:commentEx w15:paraId="71372A26" w15:paraIdParent="47B69706" w15:done="1"/>
  <w15:commentEx w15:paraId="47B69709" w15:done="1"/>
  <w15:commentEx w15:paraId="414AFD07" w15:paraIdParent="47B69709" w15:done="1"/>
  <w15:commentEx w15:paraId="10B37CFD" w15:done="1"/>
  <w15:commentEx w15:paraId="125C0503" w15:done="1"/>
  <w15:commentEx w15:paraId="7E32027E" w15:done="1"/>
  <w15:commentEx w15:paraId="43D26ADF" w15:done="1"/>
  <w15:commentEx w15:paraId="4C21BF1F" w15:done="0"/>
  <w15:commentEx w15:paraId="47B6970A" w15:done="1"/>
  <w15:commentEx w15:paraId="3F854777" w15:done="0"/>
  <w15:commentEx w15:paraId="47B6970B" w15:done="1"/>
  <w15:commentEx w15:paraId="3CEF3DA6" w15:done="0"/>
  <w15:commentEx w15:paraId="6CCE3BB0" w15:done="0"/>
  <w15:commentEx w15:paraId="47B6970C" w15:done="1"/>
  <w15:commentEx w15:paraId="2DE60C80" w15:done="1"/>
  <w15:commentEx w15:paraId="6D7A5DE5" w15:done="1"/>
  <w15:commentEx w15:paraId="2E2965CC" w15:paraIdParent="6D7A5DE5" w15:done="1"/>
  <w15:commentEx w15:paraId="47B6970D" w15:done="1"/>
  <w15:commentEx w15:paraId="48EC17BC" w15:done="0"/>
  <w15:commentEx w15:paraId="47B6970E" w15:done="1"/>
  <w15:commentEx w15:paraId="5B6174F6" w15:paraIdParent="47B6970E" w15:done="1"/>
  <w15:commentEx w15:paraId="47B6970F" w15:done="1"/>
  <w15:commentEx w15:paraId="44A77655" w15:paraIdParent="47B6970F" w15:done="1"/>
  <w15:commentEx w15:paraId="10838D7D" w15:paraIdParent="47B6970F" w15:done="1"/>
  <w15:commentEx w15:paraId="768A6EB3" w15:done="0"/>
  <w15:commentEx w15:paraId="4E9ED382" w15:done="0"/>
  <w15:commentEx w15:paraId="47B69710" w15:done="1"/>
  <w15:commentEx w15:paraId="740437D8" w15:paraIdParent="47B69710" w15:done="1"/>
  <w15:commentEx w15:paraId="47B69711" w15:done="1"/>
  <w15:commentEx w15:paraId="47B69713" w15:done="1"/>
  <w15:commentEx w15:paraId="7C16FB7E" w15:paraIdParent="47B69713" w15:done="1"/>
  <w15:commentEx w15:paraId="47B69714" w15:done="1"/>
  <w15:commentEx w15:paraId="55F4A2D0" w15:paraIdParent="47B69714" w15:done="1"/>
  <w15:commentEx w15:paraId="47B69715" w15:done="1"/>
  <w15:commentEx w15:paraId="00FF8F92" w15:done="1"/>
  <w15:commentEx w15:paraId="37FA320F" w15:done="0"/>
  <w15:commentEx w15:paraId="47E78CF5" w15:paraIdParent="37FA320F" w15:done="0"/>
  <w15:commentEx w15:paraId="50C38DD6" w15:done="1"/>
  <w15:commentEx w15:paraId="1DF4E4F8" w15:paraIdParent="50C38DD6" w15:done="1"/>
  <w15:commentEx w15:paraId="47B69716" w15:done="1"/>
  <w15:commentEx w15:paraId="47B69717" w15:done="1"/>
  <w15:commentEx w15:paraId="5812468A" w15:done="0"/>
  <w15:commentEx w15:paraId="47B69718" w15:done="1"/>
  <w15:commentEx w15:paraId="47B69719" w15:done="1"/>
  <w15:commentEx w15:paraId="2F3BBAB2" w15:done="0"/>
  <w15:commentEx w15:paraId="47B6971D" w15:done="1"/>
  <w15:commentEx w15:paraId="68C575BB" w15:done="0"/>
  <w15:commentEx w15:paraId="0FAD51FF" w15:done="0"/>
  <w15:commentEx w15:paraId="10CE7C9E" w15:done="1"/>
  <w15:commentEx w15:paraId="0F607B6B" w15:done="0"/>
  <w15:commentEx w15:paraId="47B6971E" w15:done="1"/>
  <w15:commentEx w15:paraId="15538402" w15:done="0"/>
  <w15:commentEx w15:paraId="158EDD3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58CDC04" w16cex:dateUtc="2024-11-19T12:05:00Z"/>
  <w16cex:commentExtensible w16cex:durableId="5BA0B5DC" w16cex:dateUtc="2025-08-30T11:50:00Z"/>
  <w16cex:commentExtensible w16cex:durableId="050EFF4B" w16cex:dateUtc="2025-09-06T12:07:00Z"/>
  <w16cex:commentExtensible w16cex:durableId="33277E99" w16cex:dateUtc="2024-11-19T12:15:00Z"/>
  <w16cex:commentExtensible w16cex:durableId="2A43C7E9" w16cex:dateUtc="2024-11-19T12:12:00Z"/>
  <w16cex:commentExtensible w16cex:durableId="791235A7" w16cex:dateUtc="2025-09-06T14:12:00Z"/>
  <w16cex:commentExtensible w16cex:durableId="2F261B6C" w16cex:dateUtc="2024-11-19T16:35:00Z"/>
  <w16cex:commentExtensible w16cex:durableId="299158E0" w16cex:dateUtc="2024-11-19T12:52:00Z"/>
  <w16cex:commentExtensible w16cex:durableId="498B9088">
    <w16cex:extLst>
      <w16:ext w16:uri="{CE6994B0-6A32-4C9F-8C6B-6E91EDA988CE}">
        <cr:reactions xmlns:cr="http://schemas.microsoft.com/office/comments/2020/reactions">
          <cr:reaction reactionType="1">
            <cr:reactionInfo dateUtc="2024-11-19T16:36:45Z">
              <cr:user userId="S::jrogelj@ic.ac.uk::e1d4b9d5-2a66-4e82-abf3-ba9fdf53c342" userProvider="AD" userName="Rogelj, Joeri"/>
            </cr:reactionInfo>
          </cr:reaction>
        </cr:reactions>
      </w16:ext>
    </w16cex:extLst>
  </w16cex:commentExtensible>
  <w16cex:commentExtensible w16cex:durableId="1CBE9C9A" w16cex:dateUtc="2024-11-19T16:37:00Z"/>
  <w16cex:commentExtensible w16cex:durableId="048A985F" w16cex:dateUtc="2025-09-06T11:59:00Z"/>
  <w16cex:commentExtensible w16cex:durableId="16F9E962" w16cex:dateUtc="2024-11-25T18:43:00Z"/>
  <w16cex:commentExtensible w16cex:durableId="6C04AF51" w16cex:dateUtc="2024-11-25T18:58:00Z"/>
  <w16cex:commentExtensible w16cex:durableId="2F41995A" w16cex:dateUtc="2024-11-25T19:00:00Z"/>
  <w16cex:commentExtensible w16cex:durableId="705F8622" w16cex:dateUtc="2025-09-06T13:48:00Z"/>
  <w16cex:commentExtensible w16cex:durableId="6360B7CD" w16cex:dateUtc="2024-11-25T18:58:00Z"/>
  <w16cex:commentExtensible w16cex:durableId="7919EEB8" w16cex:dateUtc="2024-11-25T19:04:00Z"/>
  <w16cex:commentExtensible w16cex:durableId="2D1A2A5C" w16cex:dateUtc="2025-08-02T09:27:00Z"/>
  <w16cex:commentExtensible w16cex:durableId="7957D4E6" w16cex:dateUtc="2025-08-15T07:20:00Z"/>
  <w16cex:commentExtensible w16cex:durableId="1BAEF8A6" w16cex:dateUtc="2025-08-15T07:20:00Z"/>
  <w16cex:commentExtensible w16cex:durableId="26D4BF6A" w16cex:dateUtc="2025-08-15T07:20:00Z"/>
  <w16cex:commentExtensible w16cex:durableId="06670930" w16cex:dateUtc="2025-09-06T09:20:00Z"/>
  <w16cex:commentExtensible w16cex:durableId="7B973017">
    <w16cex:extLst>
      <w16:ext w16:uri="{CE6994B0-6A32-4C9F-8C6B-6E91EDA988CE}">
        <cr:reactions xmlns:cr="http://schemas.microsoft.com/office/comments/2020/reactions">
          <cr:reaction reactionType="1">
            <cr:reactionInfo dateUtc="2024-11-25T19:04:57Z">
              <cr:user userId="S::jrogelj@ic.ac.uk::e1d4b9d5-2a66-4e82-abf3-ba9fdf53c342" userProvider="AD" userName="Rogelj, Joeri"/>
            </cr:reactionInfo>
          </cr:reaction>
        </cr:reactions>
      </w16:ext>
    </w16cex:extLst>
  </w16cex:commentExtensible>
  <w16cex:commentExtensible w16cex:durableId="55825F2C" w16cex:dateUtc="2025-09-06T09:22:00Z"/>
  <w16cex:commentExtensible w16cex:durableId="0BC6E990">
    <w16cex:extLst>
      <w16:ext w16:uri="{CE6994B0-6A32-4C9F-8C6B-6E91EDA988CE}">
        <cr:reactions xmlns:cr="http://schemas.microsoft.com/office/comments/2020/reactions">
          <cr:reaction reactionType="1">
            <cr:reactionInfo dateUtc="2024-11-25T19:05:45Z">
              <cr:user userId="S::jrogelj@ic.ac.uk::e1d4b9d5-2a66-4e82-abf3-ba9fdf53c342" userProvider="AD" userName="Rogelj, Joeri"/>
            </cr:reactionInfo>
          </cr:reaction>
        </cr:reactions>
      </w16:ext>
    </w16cex:extLst>
  </w16cex:commentExtensible>
  <w16cex:commentExtensible w16cex:durableId="6BB5B216" w16cex:dateUtc="2025-09-06T08:35:00Z"/>
  <w16cex:commentExtensible w16cex:durableId="7C42A120" w16cex:dateUtc="2025-08-15T07:22:00Z"/>
  <w16cex:commentExtensible w16cex:durableId="2C0935CD">
    <w16cex:extLst>
      <w16:ext w16:uri="{CE6994B0-6A32-4C9F-8C6B-6E91EDA988CE}">
        <cr:reactions xmlns:cr="http://schemas.microsoft.com/office/comments/2020/reactions">
          <cr:reaction reactionType="1">
            <cr:reactionInfo dateUtc="2024-11-25T19:06:24Z">
              <cr:user userId="S::jrogelj@ic.ac.uk::e1d4b9d5-2a66-4e82-abf3-ba9fdf53c342" userProvider="AD" userName="Rogelj, Joeri"/>
            </cr:reactionInfo>
          </cr:reaction>
        </cr:reactions>
      </w16:ext>
    </w16cex:extLst>
  </w16cex:commentExtensible>
  <w16cex:commentExtensible w16cex:durableId="29EC1B00">
    <w16cex:extLst>
      <w16:ext w16:uri="{CE6994B0-6A32-4C9F-8C6B-6E91EDA988CE}">
        <cr:reactions xmlns:cr="http://schemas.microsoft.com/office/comments/2020/reactions">
          <cr:reaction reactionType="1">
            <cr:reactionInfo dateUtc="2024-11-25T19:07:28Z">
              <cr:user userId="S::jrogelj@ic.ac.uk::e1d4b9d5-2a66-4e82-abf3-ba9fdf53c342" userProvider="AD" userName="Rogelj, Joeri"/>
            </cr:reactionInfo>
          </cr:reaction>
        </cr:reactions>
      </w16:ext>
    </w16cex:extLst>
  </w16cex:commentExtensible>
  <w16cex:commentExtensible w16cex:durableId="102BC9CB" w16cex:dateUtc="2025-08-27T22:02:00Z"/>
  <w16cex:commentExtensible w16cex:durableId="4D7EA7BD" w16cex:dateUtc="2025-08-30T12:44:00Z"/>
  <w16cex:commentExtensible w16cex:durableId="224D39D5">
    <w16cex:extLst>
      <w16:ext w16:uri="{CE6994B0-6A32-4C9F-8C6B-6E91EDA988CE}">
        <cr:reactions xmlns:cr="http://schemas.microsoft.com/office/comments/2020/reactions">
          <cr:reaction reactionType="1">
            <cr:reactionInfo dateUtc="2024-11-25T19:07:28Z">
              <cr:user userId="S::jrogelj@ic.ac.uk::e1d4b9d5-2a66-4e82-abf3-ba9fdf53c342" userProvider="AD" userName="Rogelj, Joeri"/>
            </cr:reactionInfo>
          </cr:reaction>
        </cr:reactions>
      </w16:ext>
    </w16cex:extLst>
  </w16cex:commentExtensible>
  <w16cex:commentExtensible w16cex:durableId="124CB5FB" w16cex:dateUtc="2025-09-06T16:22:00Z"/>
  <w16cex:commentExtensible w16cex:durableId="654F0A1F">
    <w16cex:extLst>
      <w16:ext w16:uri="{CE6994B0-6A32-4C9F-8C6B-6E91EDA988CE}">
        <cr:reactions xmlns:cr="http://schemas.microsoft.com/office/comments/2020/reactions">
          <cr:reaction reactionType="1">
            <cr:reactionInfo dateUtc="2024-11-25T19:11:40Z">
              <cr:user userId="S::jrogelj@ic.ac.uk::e1d4b9d5-2a66-4e82-abf3-ba9fdf53c342" userProvider="AD" userName="Rogelj, Joeri"/>
            </cr:reactionInfo>
          </cr:reaction>
        </cr:reactions>
      </w16:ext>
    </w16cex:extLst>
  </w16cex:commentExtensible>
  <w16cex:commentExtensible w16cex:durableId="5F3011B7" w16cex:dateUtc="2024-11-25T19:11:00Z"/>
  <w16cex:commentExtensible w16cex:durableId="06527449" w16cex:dateUtc="2024-11-25T19:09:00Z"/>
  <w16cex:commentExtensible w16cex:durableId="30A1E6BE" w16cex:dateUtc="2024-11-25T19:11:00Z"/>
  <w16cex:commentExtensible w16cex:durableId="145BE4C6" w16cex:dateUtc="2025-09-06T09:29:00Z"/>
  <w16cex:commentExtensible w16cex:durableId="0AE38365" w16cex:dateUtc="2025-08-21T11:04:00Z"/>
  <w16cex:commentExtensible w16cex:durableId="550DDFB6" w16cex:dateUtc="2024-11-25T19:13:00Z"/>
  <w16cex:commentExtensible w16cex:durableId="58B6CCB2">
    <w16cex:extLst>
      <w16:ext w16:uri="{CE6994B0-6A32-4C9F-8C6B-6E91EDA988CE}">
        <cr:reactions xmlns:cr="http://schemas.microsoft.com/office/comments/2020/reactions">
          <cr:reaction reactionType="1">
            <cr:reactionInfo dateUtc="2024-11-25T19:13:53Z">
              <cr:user userId="S::jrogelj@ic.ac.uk::e1d4b9d5-2a66-4e82-abf3-ba9fdf53c342" userProvider="AD" userName="Rogelj, Joeri"/>
            </cr:reactionInfo>
          </cr:reaction>
        </cr:reactions>
      </w16:ext>
    </w16cex:extLst>
  </w16cex:commentExtensible>
  <w16cex:commentExtensible w16cex:durableId="5CE34AE5" w16cex:dateUtc="2024-11-25T19:17:00Z"/>
  <w16cex:commentExtensible w16cex:durableId="39907402" w16cex:dateUtc="2024-11-25T19:16:00Z"/>
  <w16cex:commentExtensible w16cex:durableId="27002480">
    <w16cex:extLst>
      <w16:ext w16:uri="{CE6994B0-6A32-4C9F-8C6B-6E91EDA988CE}">
        <cr:reactions xmlns:cr="http://schemas.microsoft.com/office/comments/2020/reactions">
          <cr:reaction reactionType="1">
            <cr:reactionInfo dateUtc="2024-11-25T19:20:21Z">
              <cr:user userId="S::jrogelj@ic.ac.uk::e1d4b9d5-2a66-4e82-abf3-ba9fdf53c342" userProvider="AD" userName="Rogelj, Joeri"/>
            </cr:reactionInfo>
          </cr:reaction>
        </cr:reactions>
      </w16:ext>
    </w16cex:extLst>
  </w16cex:commentExtensible>
  <w16cex:commentExtensible w16cex:durableId="101C5068" w16cex:dateUtc="2024-11-29T11:00:00Z"/>
  <w16cex:commentExtensible w16cex:durableId="0AE8DD88" w16cex:dateUtc="2025-09-01T10:31:00Z"/>
  <w16cex:commentExtensible w16cex:durableId="4AA87925" w16cex:dateUtc="2025-09-04T19:51:00Z"/>
  <w16cex:commentExtensible w16cex:durableId="0266AF6C" w16cex:dateUtc="2024-11-22T10:30:00Z"/>
  <w16cex:commentExtensible w16cex:durableId="3FA3E63E" w16cex:dateUtc="2024-11-29T09:26:00Z"/>
  <w16cex:commentExtensible w16cex:durableId="3C08C09D">
    <w16cex:extLst>
      <w16:ext w16:uri="{CE6994B0-6A32-4C9F-8C6B-6E91EDA988CE}">
        <cr:reactions xmlns:cr="http://schemas.microsoft.com/office/comments/2020/reactions">
          <cr:reaction reactionType="1">
            <cr:reactionInfo dateUtc="2024-11-25T19:21:48Z">
              <cr:user userId="S::jrogelj@ic.ac.uk::e1d4b9d5-2a66-4e82-abf3-ba9fdf53c342" userProvider="AD" userName="Rogelj, Joeri"/>
            </cr:reactionInfo>
          </cr:reaction>
        </cr:reactions>
      </w16:ext>
    </w16cex:extLst>
  </w16cex:commentExtensible>
  <w16cex:commentExtensible w16cex:durableId="60589E2A">
    <w16cex:extLst>
      <w16:ext w16:uri="{CE6994B0-6A32-4C9F-8C6B-6E91EDA988CE}">
        <cr:reactions xmlns:cr="http://schemas.microsoft.com/office/comments/2020/reactions">
          <cr:reaction reactionType="1">
            <cr:reactionInfo dateUtc="2024-11-25T19:21:40Z">
              <cr:user userId="S::jrogelj@ic.ac.uk::e1d4b9d5-2a66-4e82-abf3-ba9fdf53c342" userProvider="AD" userName="Rogelj, Joeri"/>
            </cr:reactionInfo>
          </cr:reaction>
        </cr:reactions>
      </w16:ext>
    </w16cex:extLst>
  </w16cex:commentExtensible>
  <w16cex:commentExtensible w16cex:durableId="1BCDDF39" w16cex:dateUtc="2025-09-04T14:12:00Z"/>
  <w16cex:commentExtensible w16cex:durableId="5F4FC57F">
    <w16cex:extLst>
      <w16:ext w16:uri="{CE6994B0-6A32-4C9F-8C6B-6E91EDA988CE}">
        <cr:reactions xmlns:cr="http://schemas.microsoft.com/office/comments/2020/reactions">
          <cr:reaction reactionType="1">
            <cr:reactionInfo dateUtc="2024-11-25T19:22:41Z">
              <cr:user userId="S::jrogelj@ic.ac.uk::e1d4b9d5-2a66-4e82-abf3-ba9fdf53c342" userProvider="AD" userName="Rogelj, Joeri"/>
            </cr:reactionInfo>
          </cr:reaction>
        </cr:reactions>
      </w16:ext>
    </w16cex:extLst>
  </w16cex:commentExtensible>
  <w16cex:commentExtensible w16cex:durableId="200E7F5C" w16cex:dateUtc="2025-09-06T15:43:00Z"/>
  <w16cex:commentExtensible w16cex:durableId="1CC2C577" w16cex:dateUtc="2025-09-06T08:37:00Z"/>
  <w16cex:commentExtensible w16cex:durableId="6155E528" w16cex:dateUtc="2025-09-06T10:23:00Z"/>
  <w16cex:commentExtensible w16cex:durableId="17394F13" w16cex:dateUtc="2025-08-21T11:00:00Z"/>
  <w16cex:commentExtensible w16cex:durableId="77515A69" w16cex:dateUtc="2025-09-06T11:14:00Z"/>
  <w16cex:commentExtensible w16cex:durableId="0B0F3E63" w16cex:dateUtc="2025-09-04T19:32:00Z"/>
  <w16cex:commentExtensible w16cex:durableId="6615E508" w16cex:dateUtc="2025-08-15T1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7B696F0" w16cid:durableId="79407635"/>
  <w16cid:commentId w16cid:paraId="47B696F2" w16cid:durableId="37C8128C"/>
  <w16cid:commentId w16cid:paraId="1DE16CB9" w16cid:durableId="158CDC04"/>
  <w16cid:commentId w16cid:paraId="7DD9298A" w16cid:durableId="5BA0B5DC"/>
  <w16cid:commentId w16cid:paraId="5B15D801" w16cid:durableId="050EFF4B"/>
  <w16cid:commentId w16cid:paraId="47B696F4" w16cid:durableId="67AB6C5A"/>
  <w16cid:commentId w16cid:paraId="0A02B3A4" w16cid:durableId="33277E99"/>
  <w16cid:commentId w16cid:paraId="47B696F5" w16cid:durableId="0886B61B"/>
  <w16cid:commentId w16cid:paraId="75102C5F" w16cid:durableId="2A43C7E9"/>
  <w16cid:commentId w16cid:paraId="47B696F6" w16cid:durableId="1A5F4814"/>
  <w16cid:commentId w16cid:paraId="5758FC41" w16cid:durableId="791235A7"/>
  <w16cid:commentId w16cid:paraId="47B696F7" w16cid:durableId="2595B410"/>
  <w16cid:commentId w16cid:paraId="70C2EA86" w16cid:durableId="2F261B6C"/>
  <w16cid:commentId w16cid:paraId="47B696F8" w16cid:durableId="55DBF498"/>
  <w16cid:commentId w16cid:paraId="1613C870" w16cid:durableId="299158E0"/>
  <w16cid:commentId w16cid:paraId="47B696F9" w16cid:durableId="498B9088"/>
  <w16cid:commentId w16cid:paraId="7C8A8BEC" w16cid:durableId="1CBE9C9A"/>
  <w16cid:commentId w16cid:paraId="652B5FC0" w16cid:durableId="048A985F"/>
  <w16cid:commentId w16cid:paraId="47B696FA" w16cid:durableId="23F4F4BA"/>
  <w16cid:commentId w16cid:paraId="47B696FB" w16cid:durableId="7960FBEE"/>
  <w16cid:commentId w16cid:paraId="260DD3D0" w16cid:durableId="16F9E962"/>
  <w16cid:commentId w16cid:paraId="47B696FC" w16cid:durableId="30F77077"/>
  <w16cid:commentId w16cid:paraId="289A85BA" w16cid:durableId="6C04AF51"/>
  <w16cid:commentId w16cid:paraId="47B696FD" w16cid:durableId="2C9ACD74"/>
  <w16cid:commentId w16cid:paraId="49316716" w16cid:durableId="2F41995A"/>
  <w16cid:commentId w16cid:paraId="0C8257AE" w16cid:durableId="705F8622"/>
  <w16cid:commentId w16cid:paraId="47B69706" w16cid:durableId="0A7FC88B"/>
  <w16cid:commentId w16cid:paraId="71372A26" w16cid:durableId="6360B7CD"/>
  <w16cid:commentId w16cid:paraId="47B69709" w16cid:durableId="669EBE64"/>
  <w16cid:commentId w16cid:paraId="414AFD07" w16cid:durableId="7919EEB8"/>
  <w16cid:commentId w16cid:paraId="10B37CFD" w16cid:durableId="2D1A2A5C"/>
  <w16cid:commentId w16cid:paraId="125C0503" w16cid:durableId="7957D4E6"/>
  <w16cid:commentId w16cid:paraId="7E32027E" w16cid:durableId="1BAEF8A6"/>
  <w16cid:commentId w16cid:paraId="43D26ADF" w16cid:durableId="26D4BF6A"/>
  <w16cid:commentId w16cid:paraId="4C21BF1F" w16cid:durableId="06670930"/>
  <w16cid:commentId w16cid:paraId="47B6970A" w16cid:durableId="7B973017"/>
  <w16cid:commentId w16cid:paraId="3F854777" w16cid:durableId="55825F2C"/>
  <w16cid:commentId w16cid:paraId="47B6970B" w16cid:durableId="0BC6E990"/>
  <w16cid:commentId w16cid:paraId="3CEF3DA6" w16cid:durableId="6BB5B216"/>
  <w16cid:commentId w16cid:paraId="6CCE3BB0" w16cid:durableId="7C42A120"/>
  <w16cid:commentId w16cid:paraId="47B6970C" w16cid:durableId="2C0935CD"/>
  <w16cid:commentId w16cid:paraId="2DE60C80" w16cid:durableId="29EC1B00"/>
  <w16cid:commentId w16cid:paraId="6D7A5DE5" w16cid:durableId="102BC9CB"/>
  <w16cid:commentId w16cid:paraId="2E2965CC" w16cid:durableId="4D7EA7BD"/>
  <w16cid:commentId w16cid:paraId="47B6970D" w16cid:durableId="224D39D5"/>
  <w16cid:commentId w16cid:paraId="48EC17BC" w16cid:durableId="124CB5FB"/>
  <w16cid:commentId w16cid:paraId="47B6970E" w16cid:durableId="654F0A1F"/>
  <w16cid:commentId w16cid:paraId="5B6174F6" w16cid:durableId="5F3011B7"/>
  <w16cid:commentId w16cid:paraId="47B6970F" w16cid:durableId="3BCD7D8D"/>
  <w16cid:commentId w16cid:paraId="44A77655" w16cid:durableId="06527449"/>
  <w16cid:commentId w16cid:paraId="10838D7D" w16cid:durableId="30A1E6BE"/>
  <w16cid:commentId w16cid:paraId="768A6EB3" w16cid:durableId="145BE4C6"/>
  <w16cid:commentId w16cid:paraId="4E9ED382" w16cid:durableId="0AE38365"/>
  <w16cid:commentId w16cid:paraId="47B69710" w16cid:durableId="3C05A570"/>
  <w16cid:commentId w16cid:paraId="740437D8" w16cid:durableId="550DDFB6"/>
  <w16cid:commentId w16cid:paraId="47B69711" w16cid:durableId="58B6CCB2"/>
  <w16cid:commentId w16cid:paraId="47B69713" w16cid:durableId="47FEC0D8"/>
  <w16cid:commentId w16cid:paraId="7C16FB7E" w16cid:durableId="5CE34AE5"/>
  <w16cid:commentId w16cid:paraId="47B69714" w16cid:durableId="1A6D9095"/>
  <w16cid:commentId w16cid:paraId="55F4A2D0" w16cid:durableId="39907402"/>
  <w16cid:commentId w16cid:paraId="47B69715" w16cid:durableId="27002480"/>
  <w16cid:commentId w16cid:paraId="00FF8F92" w16cid:durableId="101C5068"/>
  <w16cid:commentId w16cid:paraId="37FA320F" w16cid:durableId="0AE8DD88"/>
  <w16cid:commentId w16cid:paraId="47E78CF5" w16cid:durableId="4AA87925"/>
  <w16cid:commentId w16cid:paraId="50C38DD6" w16cid:durableId="0266AF6C"/>
  <w16cid:commentId w16cid:paraId="1DF4E4F8" w16cid:durableId="3FA3E63E"/>
  <w16cid:commentId w16cid:paraId="47B69716" w16cid:durableId="3C08C09D"/>
  <w16cid:commentId w16cid:paraId="47B69717" w16cid:durableId="60589E2A"/>
  <w16cid:commentId w16cid:paraId="5812468A" w16cid:durableId="1BCDDF39"/>
  <w16cid:commentId w16cid:paraId="47B69718" w16cid:durableId="5F4FC57F"/>
  <w16cid:commentId w16cid:paraId="47B69719" w16cid:durableId="5A4C8FEB"/>
  <w16cid:commentId w16cid:paraId="2F3BBAB2" w16cid:durableId="200E7F5C"/>
  <w16cid:commentId w16cid:paraId="47B6971D" w16cid:durableId="6346A780"/>
  <w16cid:commentId w16cid:paraId="68C575BB" w16cid:durableId="1CC2C577"/>
  <w16cid:commentId w16cid:paraId="0FAD51FF" w16cid:durableId="6155E528"/>
  <w16cid:commentId w16cid:paraId="10CE7C9E" w16cid:durableId="17394F13"/>
  <w16cid:commentId w16cid:paraId="0F607B6B" w16cid:durableId="77515A69"/>
  <w16cid:commentId w16cid:paraId="47B6971E" w16cid:durableId="2D442018"/>
  <w16cid:commentId w16cid:paraId="15538402" w16cid:durableId="0B0F3E63"/>
  <w16cid:commentId w16cid:paraId="158EDD3B" w16cid:durableId="6615E5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2F1090" w14:textId="77777777" w:rsidR="00611D8D" w:rsidRDefault="00611D8D">
      <w:pPr>
        <w:spacing w:after="0" w:line="240" w:lineRule="auto"/>
      </w:pPr>
      <w:r>
        <w:separator/>
      </w:r>
    </w:p>
  </w:endnote>
  <w:endnote w:type="continuationSeparator" w:id="0">
    <w:p w14:paraId="3564AA18" w14:textId="77777777" w:rsidR="00611D8D" w:rsidRDefault="00611D8D">
      <w:pPr>
        <w:spacing w:after="0" w:line="240" w:lineRule="auto"/>
      </w:pPr>
      <w:r>
        <w:continuationSeparator/>
      </w:r>
    </w:p>
  </w:endnote>
  <w:endnote w:type="continuationNotice" w:id="1">
    <w:p w14:paraId="73655133" w14:textId="77777777" w:rsidR="00611D8D" w:rsidRDefault="00611D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B69723" w14:textId="77777777" w:rsidR="008651F7" w:rsidRPr="001851EA" w:rsidRDefault="00965654">
    <w:pPr>
      <w:pStyle w:val="Footer"/>
    </w:pPr>
    <w:r w:rsidRPr="001851EA">
      <w:t xml:space="preserve">Page </w:t>
    </w:r>
    <w:r w:rsidRPr="001851EA">
      <w:fldChar w:fldCharType="begin"/>
    </w:r>
    <w:r w:rsidRPr="001851EA">
      <w:instrText xml:space="preserve"> PAGE  \* Arabic  \* MERGEFORMAT </w:instrText>
    </w:r>
    <w:r w:rsidRPr="001851EA">
      <w:fldChar w:fldCharType="separate"/>
    </w:r>
    <w:r w:rsidRPr="00004EF3">
      <w:t>3</w:t>
    </w:r>
    <w:r w:rsidRPr="001851EA">
      <w:fldChar w:fldCharType="end"/>
    </w:r>
    <w:r w:rsidRPr="001851EA">
      <w:t>/</w:t>
    </w:r>
    <w:r w:rsidRPr="00004EF3">
      <w:fldChar w:fldCharType="begin"/>
    </w:r>
    <w:r>
      <w:instrText xml:space="preserve"> NUMPAGES  \* Arabic  \* MERGEFORMAT </w:instrText>
    </w:r>
    <w:r w:rsidRPr="00004EF3">
      <w:fldChar w:fldCharType="separate"/>
    </w:r>
    <w:r w:rsidRPr="00004EF3">
      <w:t>18</w:t>
    </w:r>
    <w:r w:rsidRPr="00004EF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2BC3E7" w14:textId="77777777" w:rsidR="00611D8D" w:rsidRDefault="00611D8D">
      <w:pPr>
        <w:spacing w:after="0" w:line="240" w:lineRule="auto"/>
      </w:pPr>
      <w:r>
        <w:separator/>
      </w:r>
    </w:p>
  </w:footnote>
  <w:footnote w:type="continuationSeparator" w:id="0">
    <w:p w14:paraId="0AC3EA73" w14:textId="77777777" w:rsidR="00611D8D" w:rsidRDefault="00611D8D">
      <w:pPr>
        <w:spacing w:after="0" w:line="240" w:lineRule="auto"/>
      </w:pPr>
      <w:r>
        <w:continuationSeparator/>
      </w:r>
    </w:p>
  </w:footnote>
  <w:footnote w:type="continuationNotice" w:id="1">
    <w:p w14:paraId="1463F805" w14:textId="77777777" w:rsidR="00611D8D" w:rsidRDefault="00611D8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E4DC2"/>
    <w:multiLevelType w:val="multilevel"/>
    <w:tmpl w:val="7CDA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D7C4F6B"/>
    <w:multiLevelType w:val="hybridMultilevel"/>
    <w:tmpl w:val="2E086CAC"/>
    <w:lvl w:ilvl="0" w:tplc="48B23A90">
      <w:start w:val="15"/>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7408C"/>
    <w:multiLevelType w:val="hybridMultilevel"/>
    <w:tmpl w:val="0186EE9A"/>
    <w:lvl w:ilvl="0" w:tplc="CEBA763C">
      <w:start w:val="1"/>
      <w:numFmt w:val="bullet"/>
      <w:lvlText w:val=""/>
      <w:lvlJc w:val="left"/>
      <w:pPr>
        <w:ind w:left="1080" w:hanging="360"/>
      </w:pPr>
      <w:rPr>
        <w:rFonts w:ascii="Symbol" w:hAnsi="Symbol"/>
      </w:rPr>
    </w:lvl>
    <w:lvl w:ilvl="1" w:tplc="706AEDB6">
      <w:start w:val="1"/>
      <w:numFmt w:val="bullet"/>
      <w:lvlText w:val=""/>
      <w:lvlJc w:val="left"/>
      <w:pPr>
        <w:ind w:left="1440" w:hanging="360"/>
      </w:pPr>
      <w:rPr>
        <w:rFonts w:ascii="Symbol" w:hAnsi="Symbol"/>
      </w:rPr>
    </w:lvl>
    <w:lvl w:ilvl="2" w:tplc="0D0A7B70">
      <w:start w:val="1"/>
      <w:numFmt w:val="bullet"/>
      <w:lvlText w:val=""/>
      <w:lvlJc w:val="left"/>
      <w:pPr>
        <w:ind w:left="1080" w:hanging="360"/>
      </w:pPr>
      <w:rPr>
        <w:rFonts w:ascii="Symbol" w:hAnsi="Symbol"/>
      </w:rPr>
    </w:lvl>
    <w:lvl w:ilvl="3" w:tplc="16448E8C">
      <w:start w:val="1"/>
      <w:numFmt w:val="bullet"/>
      <w:lvlText w:val=""/>
      <w:lvlJc w:val="left"/>
      <w:pPr>
        <w:ind w:left="1080" w:hanging="360"/>
      </w:pPr>
      <w:rPr>
        <w:rFonts w:ascii="Symbol" w:hAnsi="Symbol"/>
      </w:rPr>
    </w:lvl>
    <w:lvl w:ilvl="4" w:tplc="2BB8A966">
      <w:start w:val="1"/>
      <w:numFmt w:val="bullet"/>
      <w:lvlText w:val=""/>
      <w:lvlJc w:val="left"/>
      <w:pPr>
        <w:ind w:left="1080" w:hanging="360"/>
      </w:pPr>
      <w:rPr>
        <w:rFonts w:ascii="Symbol" w:hAnsi="Symbol"/>
      </w:rPr>
    </w:lvl>
    <w:lvl w:ilvl="5" w:tplc="38D6CB80">
      <w:start w:val="1"/>
      <w:numFmt w:val="bullet"/>
      <w:lvlText w:val=""/>
      <w:lvlJc w:val="left"/>
      <w:pPr>
        <w:ind w:left="1080" w:hanging="360"/>
      </w:pPr>
      <w:rPr>
        <w:rFonts w:ascii="Symbol" w:hAnsi="Symbol"/>
      </w:rPr>
    </w:lvl>
    <w:lvl w:ilvl="6" w:tplc="924284DE">
      <w:start w:val="1"/>
      <w:numFmt w:val="bullet"/>
      <w:lvlText w:val=""/>
      <w:lvlJc w:val="left"/>
      <w:pPr>
        <w:ind w:left="1080" w:hanging="360"/>
      </w:pPr>
      <w:rPr>
        <w:rFonts w:ascii="Symbol" w:hAnsi="Symbol"/>
      </w:rPr>
    </w:lvl>
    <w:lvl w:ilvl="7" w:tplc="C0481A3A">
      <w:start w:val="1"/>
      <w:numFmt w:val="bullet"/>
      <w:lvlText w:val=""/>
      <w:lvlJc w:val="left"/>
      <w:pPr>
        <w:ind w:left="1080" w:hanging="360"/>
      </w:pPr>
      <w:rPr>
        <w:rFonts w:ascii="Symbol" w:hAnsi="Symbol"/>
      </w:rPr>
    </w:lvl>
    <w:lvl w:ilvl="8" w:tplc="7DC09CB0">
      <w:start w:val="1"/>
      <w:numFmt w:val="bullet"/>
      <w:lvlText w:val=""/>
      <w:lvlJc w:val="left"/>
      <w:pPr>
        <w:ind w:left="1080" w:hanging="360"/>
      </w:pPr>
      <w:rPr>
        <w:rFonts w:ascii="Symbol" w:hAnsi="Symbol"/>
      </w:rPr>
    </w:lvl>
  </w:abstractNum>
  <w:abstractNum w:abstractNumId="3" w15:restartNumberingAfterBreak="0">
    <w:nsid w:val="2CDC2E2D"/>
    <w:multiLevelType w:val="hybridMultilevel"/>
    <w:tmpl w:val="D92E5D1C"/>
    <w:lvl w:ilvl="0" w:tplc="1F9CEB44">
      <w:numFmt w:val="bullet"/>
      <w:lvlText w:val="-"/>
      <w:lvlJc w:val="left"/>
      <w:pPr>
        <w:ind w:left="720" w:hanging="360"/>
      </w:pPr>
      <w:rPr>
        <w:rFonts w:ascii="Calibri" w:eastAsiaTheme="minorEastAsia" w:hAnsi="Calibri" w:cs="Calibri" w:hint="default"/>
      </w:rPr>
    </w:lvl>
    <w:lvl w:ilvl="1" w:tplc="2DBE301C">
      <w:start w:val="1"/>
      <w:numFmt w:val="bullet"/>
      <w:lvlText w:val="o"/>
      <w:lvlJc w:val="left"/>
      <w:pPr>
        <w:ind w:left="1440" w:hanging="360"/>
      </w:pPr>
      <w:rPr>
        <w:rFonts w:ascii="Courier New" w:hAnsi="Courier New" w:cs="Courier New" w:hint="default"/>
      </w:rPr>
    </w:lvl>
    <w:lvl w:ilvl="2" w:tplc="FA88EBC6">
      <w:start w:val="1"/>
      <w:numFmt w:val="bullet"/>
      <w:lvlText w:val=""/>
      <w:lvlJc w:val="left"/>
      <w:pPr>
        <w:ind w:left="2160" w:hanging="360"/>
      </w:pPr>
      <w:rPr>
        <w:rFonts w:ascii="Wingdings" w:hAnsi="Wingdings" w:hint="default"/>
      </w:rPr>
    </w:lvl>
    <w:lvl w:ilvl="3" w:tplc="A6220378" w:tentative="1">
      <w:start w:val="1"/>
      <w:numFmt w:val="bullet"/>
      <w:lvlText w:val=""/>
      <w:lvlJc w:val="left"/>
      <w:pPr>
        <w:ind w:left="2880" w:hanging="360"/>
      </w:pPr>
      <w:rPr>
        <w:rFonts w:ascii="Symbol" w:hAnsi="Symbol" w:hint="default"/>
      </w:rPr>
    </w:lvl>
    <w:lvl w:ilvl="4" w:tplc="90D4AC3A" w:tentative="1">
      <w:start w:val="1"/>
      <w:numFmt w:val="bullet"/>
      <w:lvlText w:val="o"/>
      <w:lvlJc w:val="left"/>
      <w:pPr>
        <w:ind w:left="3600" w:hanging="360"/>
      </w:pPr>
      <w:rPr>
        <w:rFonts w:ascii="Courier New" w:hAnsi="Courier New" w:cs="Courier New" w:hint="default"/>
      </w:rPr>
    </w:lvl>
    <w:lvl w:ilvl="5" w:tplc="BE58E16E" w:tentative="1">
      <w:start w:val="1"/>
      <w:numFmt w:val="bullet"/>
      <w:lvlText w:val=""/>
      <w:lvlJc w:val="left"/>
      <w:pPr>
        <w:ind w:left="4320" w:hanging="360"/>
      </w:pPr>
      <w:rPr>
        <w:rFonts w:ascii="Wingdings" w:hAnsi="Wingdings" w:hint="default"/>
      </w:rPr>
    </w:lvl>
    <w:lvl w:ilvl="6" w:tplc="FD8C83E6" w:tentative="1">
      <w:start w:val="1"/>
      <w:numFmt w:val="bullet"/>
      <w:lvlText w:val=""/>
      <w:lvlJc w:val="left"/>
      <w:pPr>
        <w:ind w:left="5040" w:hanging="360"/>
      </w:pPr>
      <w:rPr>
        <w:rFonts w:ascii="Symbol" w:hAnsi="Symbol" w:hint="default"/>
      </w:rPr>
    </w:lvl>
    <w:lvl w:ilvl="7" w:tplc="6D1E8430" w:tentative="1">
      <w:start w:val="1"/>
      <w:numFmt w:val="bullet"/>
      <w:lvlText w:val="o"/>
      <w:lvlJc w:val="left"/>
      <w:pPr>
        <w:ind w:left="5760" w:hanging="360"/>
      </w:pPr>
      <w:rPr>
        <w:rFonts w:ascii="Courier New" w:hAnsi="Courier New" w:cs="Courier New" w:hint="default"/>
      </w:rPr>
    </w:lvl>
    <w:lvl w:ilvl="8" w:tplc="CBDAFCF2" w:tentative="1">
      <w:start w:val="1"/>
      <w:numFmt w:val="bullet"/>
      <w:lvlText w:val=""/>
      <w:lvlJc w:val="left"/>
      <w:pPr>
        <w:ind w:left="6480" w:hanging="360"/>
      </w:pPr>
      <w:rPr>
        <w:rFonts w:ascii="Wingdings" w:hAnsi="Wingdings" w:hint="default"/>
      </w:rPr>
    </w:lvl>
  </w:abstractNum>
  <w:abstractNum w:abstractNumId="4" w15:restartNumberingAfterBreak="0">
    <w:nsid w:val="58F32C68"/>
    <w:multiLevelType w:val="hybridMultilevel"/>
    <w:tmpl w:val="A0A0A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2E1247"/>
    <w:multiLevelType w:val="hybridMultilevel"/>
    <w:tmpl w:val="B3E4B432"/>
    <w:lvl w:ilvl="0" w:tplc="51024000">
      <w:start w:val="1"/>
      <w:numFmt w:val="decimal"/>
      <w:lvlText w:val="%1."/>
      <w:lvlJc w:val="left"/>
      <w:pPr>
        <w:ind w:left="1020" w:hanging="360"/>
      </w:pPr>
    </w:lvl>
    <w:lvl w:ilvl="1" w:tplc="BB8C93EC">
      <w:start w:val="1"/>
      <w:numFmt w:val="decimal"/>
      <w:lvlText w:val="%2."/>
      <w:lvlJc w:val="left"/>
      <w:pPr>
        <w:ind w:left="1020" w:hanging="360"/>
      </w:pPr>
    </w:lvl>
    <w:lvl w:ilvl="2" w:tplc="64D81ACA">
      <w:start w:val="1"/>
      <w:numFmt w:val="decimal"/>
      <w:lvlText w:val="%3."/>
      <w:lvlJc w:val="left"/>
      <w:pPr>
        <w:ind w:left="1020" w:hanging="360"/>
      </w:pPr>
    </w:lvl>
    <w:lvl w:ilvl="3" w:tplc="3692D380">
      <w:start w:val="1"/>
      <w:numFmt w:val="decimal"/>
      <w:lvlText w:val="%4."/>
      <w:lvlJc w:val="left"/>
      <w:pPr>
        <w:ind w:left="1020" w:hanging="360"/>
      </w:pPr>
    </w:lvl>
    <w:lvl w:ilvl="4" w:tplc="7E3062A6">
      <w:start w:val="1"/>
      <w:numFmt w:val="decimal"/>
      <w:lvlText w:val="%5."/>
      <w:lvlJc w:val="left"/>
      <w:pPr>
        <w:ind w:left="1020" w:hanging="360"/>
      </w:pPr>
    </w:lvl>
    <w:lvl w:ilvl="5" w:tplc="0FE65BFE">
      <w:start w:val="1"/>
      <w:numFmt w:val="decimal"/>
      <w:lvlText w:val="%6."/>
      <w:lvlJc w:val="left"/>
      <w:pPr>
        <w:ind w:left="1020" w:hanging="360"/>
      </w:pPr>
    </w:lvl>
    <w:lvl w:ilvl="6" w:tplc="B074D54C">
      <w:start w:val="1"/>
      <w:numFmt w:val="decimal"/>
      <w:lvlText w:val="%7."/>
      <w:lvlJc w:val="left"/>
      <w:pPr>
        <w:ind w:left="1020" w:hanging="360"/>
      </w:pPr>
    </w:lvl>
    <w:lvl w:ilvl="7" w:tplc="7F1E393C">
      <w:start w:val="1"/>
      <w:numFmt w:val="decimal"/>
      <w:lvlText w:val="%8."/>
      <w:lvlJc w:val="left"/>
      <w:pPr>
        <w:ind w:left="1020" w:hanging="360"/>
      </w:pPr>
    </w:lvl>
    <w:lvl w:ilvl="8" w:tplc="0FC8E4E8">
      <w:start w:val="1"/>
      <w:numFmt w:val="decimal"/>
      <w:lvlText w:val="%9."/>
      <w:lvlJc w:val="left"/>
      <w:pPr>
        <w:ind w:left="1020" w:hanging="360"/>
      </w:pPr>
    </w:lvl>
  </w:abstractNum>
  <w:abstractNum w:abstractNumId="6" w15:restartNumberingAfterBreak="0">
    <w:nsid w:val="609624B4"/>
    <w:multiLevelType w:val="hybridMultilevel"/>
    <w:tmpl w:val="45B0F1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4446369"/>
    <w:multiLevelType w:val="hybridMultilevel"/>
    <w:tmpl w:val="C9705A42"/>
    <w:lvl w:ilvl="0" w:tplc="45E6EE20">
      <w:start w:val="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7332D84"/>
    <w:multiLevelType w:val="hybridMultilevel"/>
    <w:tmpl w:val="949830F4"/>
    <w:lvl w:ilvl="0" w:tplc="85E666C2">
      <w:start w:val="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54039304">
    <w:abstractNumId w:val="2"/>
  </w:num>
  <w:num w:numId="2" w16cid:durableId="1016616782">
    <w:abstractNumId w:val="3"/>
  </w:num>
  <w:num w:numId="3" w16cid:durableId="757292877">
    <w:abstractNumId w:val="5"/>
  </w:num>
  <w:num w:numId="4" w16cid:durableId="280964196">
    <w:abstractNumId w:val="1"/>
  </w:num>
  <w:num w:numId="5" w16cid:durableId="1033338268">
    <w:abstractNumId w:val="7"/>
  </w:num>
  <w:num w:numId="6" w16cid:durableId="70391006">
    <w:abstractNumId w:val="8"/>
  </w:num>
  <w:num w:numId="7" w16cid:durableId="770856269">
    <w:abstractNumId w:val="6"/>
  </w:num>
  <w:num w:numId="8" w16cid:durableId="291248580">
    <w:abstractNumId w:val="0"/>
  </w:num>
  <w:num w:numId="9" w16cid:durableId="196916830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ogelj, Joeri">
    <w15:presenceInfo w15:providerId="AD" w15:userId="S::jrogelj@ic.ac.uk::e1d4b9d5-2a66-4e82-abf3-ba9fdf53c342"/>
  </w15:person>
  <w15:person w15:author="Beath, Hamish R">
    <w15:presenceInfo w15:providerId="AD" w15:userId="S::hrb16@ic.ac.uk::333a46b8-08e0-4d20-b1ae-8492106e53b0"/>
  </w15:person>
  <w15:person w15:author="Christopher Smith">
    <w15:presenceInfo w15:providerId="AD" w15:userId="S::christopher.j.smith@metoffice.gov.uk::4d9c8988-9618-45b9-a8e2-7ef3e56603b7"/>
  </w15:person>
  <w15:person w15:author="GIDDEN Matthew">
    <w15:presenceInfo w15:providerId="AD" w15:userId="S::gidden@iiasa.ac.at::16b765b4-4ae2-414f-ad26-05c6d0163b17"/>
  </w15:person>
  <w15:person w15:author="KIKSTRA Jarmo">
    <w15:presenceInfo w15:providerId="AD" w15:userId="S::kikstra@iiasa.ac.at::7fcb8be3-c31a-4394-a3dd-a150ef08396c"/>
  </w15:person>
  <w15:person w15:author="Chris Smith">
    <w15:presenceInfo w15:providerId="AD" w15:userId="S::Chris.Smith@vub.be::db365225-dbda-436e-b979-7b7844c5d9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proofState w:spelling="clean" w:grammar="clean"/>
  <w:trackRevision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B28"/>
    <w:rsid w:val="00002B40"/>
    <w:rsid w:val="000042B2"/>
    <w:rsid w:val="00004CE5"/>
    <w:rsid w:val="00004EF3"/>
    <w:rsid w:val="000055A0"/>
    <w:rsid w:val="000056C1"/>
    <w:rsid w:val="00006388"/>
    <w:rsid w:val="00006585"/>
    <w:rsid w:val="00006F67"/>
    <w:rsid w:val="000101C0"/>
    <w:rsid w:val="00011457"/>
    <w:rsid w:val="00011533"/>
    <w:rsid w:val="0001311B"/>
    <w:rsid w:val="00013936"/>
    <w:rsid w:val="00013998"/>
    <w:rsid w:val="00013CA6"/>
    <w:rsid w:val="00014209"/>
    <w:rsid w:val="000145E6"/>
    <w:rsid w:val="00014970"/>
    <w:rsid w:val="00014AE3"/>
    <w:rsid w:val="000151F6"/>
    <w:rsid w:val="000153F2"/>
    <w:rsid w:val="0001606C"/>
    <w:rsid w:val="000160A2"/>
    <w:rsid w:val="00016A18"/>
    <w:rsid w:val="0001701F"/>
    <w:rsid w:val="000173BA"/>
    <w:rsid w:val="000179D8"/>
    <w:rsid w:val="000202CC"/>
    <w:rsid w:val="000205C7"/>
    <w:rsid w:val="000210BC"/>
    <w:rsid w:val="000213B5"/>
    <w:rsid w:val="00022B3F"/>
    <w:rsid w:val="00023465"/>
    <w:rsid w:val="00023BC8"/>
    <w:rsid w:val="000241A5"/>
    <w:rsid w:val="00024550"/>
    <w:rsid w:val="00025297"/>
    <w:rsid w:val="00025EC4"/>
    <w:rsid w:val="00026F7E"/>
    <w:rsid w:val="000271C4"/>
    <w:rsid w:val="00031C7B"/>
    <w:rsid w:val="0003206E"/>
    <w:rsid w:val="00032792"/>
    <w:rsid w:val="000344C2"/>
    <w:rsid w:val="00035E20"/>
    <w:rsid w:val="000364DF"/>
    <w:rsid w:val="0003698E"/>
    <w:rsid w:val="00042331"/>
    <w:rsid w:val="00042C49"/>
    <w:rsid w:val="000433BC"/>
    <w:rsid w:val="000440A8"/>
    <w:rsid w:val="000447CC"/>
    <w:rsid w:val="00045E3E"/>
    <w:rsid w:val="00045F65"/>
    <w:rsid w:val="000461A0"/>
    <w:rsid w:val="0004628D"/>
    <w:rsid w:val="00046DA7"/>
    <w:rsid w:val="00046E36"/>
    <w:rsid w:val="000475E8"/>
    <w:rsid w:val="0005227C"/>
    <w:rsid w:val="000524DE"/>
    <w:rsid w:val="000537C4"/>
    <w:rsid w:val="00054F46"/>
    <w:rsid w:val="00055A05"/>
    <w:rsid w:val="00057DC4"/>
    <w:rsid w:val="00057E18"/>
    <w:rsid w:val="0006056F"/>
    <w:rsid w:val="00060AF1"/>
    <w:rsid w:val="00061200"/>
    <w:rsid w:val="000614DC"/>
    <w:rsid w:val="0006156C"/>
    <w:rsid w:val="00061E2E"/>
    <w:rsid w:val="00062670"/>
    <w:rsid w:val="00062F3A"/>
    <w:rsid w:val="00065E94"/>
    <w:rsid w:val="000661E4"/>
    <w:rsid w:val="00066B1F"/>
    <w:rsid w:val="00066C74"/>
    <w:rsid w:val="000671EC"/>
    <w:rsid w:val="00070B7E"/>
    <w:rsid w:val="00071685"/>
    <w:rsid w:val="00071EC3"/>
    <w:rsid w:val="000722CE"/>
    <w:rsid w:val="00073512"/>
    <w:rsid w:val="00074013"/>
    <w:rsid w:val="00074413"/>
    <w:rsid w:val="00074E55"/>
    <w:rsid w:val="00076905"/>
    <w:rsid w:val="00076F77"/>
    <w:rsid w:val="00077338"/>
    <w:rsid w:val="00080769"/>
    <w:rsid w:val="00080A8D"/>
    <w:rsid w:val="00081B54"/>
    <w:rsid w:val="0008298D"/>
    <w:rsid w:val="000831A3"/>
    <w:rsid w:val="000837F3"/>
    <w:rsid w:val="00084C69"/>
    <w:rsid w:val="00084D55"/>
    <w:rsid w:val="000850A7"/>
    <w:rsid w:val="00085A75"/>
    <w:rsid w:val="0008631F"/>
    <w:rsid w:val="00087776"/>
    <w:rsid w:val="00091C06"/>
    <w:rsid w:val="0009236E"/>
    <w:rsid w:val="00092B73"/>
    <w:rsid w:val="0009368A"/>
    <w:rsid w:val="0009378F"/>
    <w:rsid w:val="00094998"/>
    <w:rsid w:val="00095851"/>
    <w:rsid w:val="0009662F"/>
    <w:rsid w:val="00096D7E"/>
    <w:rsid w:val="00097531"/>
    <w:rsid w:val="000A0653"/>
    <w:rsid w:val="000A0DAF"/>
    <w:rsid w:val="000A1010"/>
    <w:rsid w:val="000A1477"/>
    <w:rsid w:val="000A1C4F"/>
    <w:rsid w:val="000A1E64"/>
    <w:rsid w:val="000A235D"/>
    <w:rsid w:val="000A3218"/>
    <w:rsid w:val="000A3EF0"/>
    <w:rsid w:val="000A47DF"/>
    <w:rsid w:val="000A6A4A"/>
    <w:rsid w:val="000A6B0E"/>
    <w:rsid w:val="000A7101"/>
    <w:rsid w:val="000A7560"/>
    <w:rsid w:val="000A78F8"/>
    <w:rsid w:val="000B0DB9"/>
    <w:rsid w:val="000B0FAD"/>
    <w:rsid w:val="000B150B"/>
    <w:rsid w:val="000B293A"/>
    <w:rsid w:val="000B2C87"/>
    <w:rsid w:val="000B3543"/>
    <w:rsid w:val="000B36FF"/>
    <w:rsid w:val="000B3774"/>
    <w:rsid w:val="000B39B1"/>
    <w:rsid w:val="000B39C5"/>
    <w:rsid w:val="000B4AE4"/>
    <w:rsid w:val="000B5C98"/>
    <w:rsid w:val="000C146A"/>
    <w:rsid w:val="000C1806"/>
    <w:rsid w:val="000C1DFB"/>
    <w:rsid w:val="000C2EF1"/>
    <w:rsid w:val="000C300E"/>
    <w:rsid w:val="000C407F"/>
    <w:rsid w:val="000C5850"/>
    <w:rsid w:val="000C6292"/>
    <w:rsid w:val="000C6D22"/>
    <w:rsid w:val="000C742A"/>
    <w:rsid w:val="000C760F"/>
    <w:rsid w:val="000D05AD"/>
    <w:rsid w:val="000D095B"/>
    <w:rsid w:val="000D101F"/>
    <w:rsid w:val="000D2174"/>
    <w:rsid w:val="000D37F3"/>
    <w:rsid w:val="000D3845"/>
    <w:rsid w:val="000D47C7"/>
    <w:rsid w:val="000D4D4E"/>
    <w:rsid w:val="000D4FFB"/>
    <w:rsid w:val="000D507C"/>
    <w:rsid w:val="000D5395"/>
    <w:rsid w:val="000D5D96"/>
    <w:rsid w:val="000D65B0"/>
    <w:rsid w:val="000D6937"/>
    <w:rsid w:val="000D74B8"/>
    <w:rsid w:val="000E0DE9"/>
    <w:rsid w:val="000E2076"/>
    <w:rsid w:val="000E258E"/>
    <w:rsid w:val="000E2EF8"/>
    <w:rsid w:val="000E33D7"/>
    <w:rsid w:val="000E464A"/>
    <w:rsid w:val="000E4AAA"/>
    <w:rsid w:val="000E6DA8"/>
    <w:rsid w:val="000E7418"/>
    <w:rsid w:val="000F0AD2"/>
    <w:rsid w:val="000F13A9"/>
    <w:rsid w:val="000F1F57"/>
    <w:rsid w:val="000F2D4E"/>
    <w:rsid w:val="000F395E"/>
    <w:rsid w:val="000F48F4"/>
    <w:rsid w:val="000F5951"/>
    <w:rsid w:val="000F755C"/>
    <w:rsid w:val="0010015D"/>
    <w:rsid w:val="0010096B"/>
    <w:rsid w:val="001009C2"/>
    <w:rsid w:val="00103A1B"/>
    <w:rsid w:val="00104BA3"/>
    <w:rsid w:val="00104BFB"/>
    <w:rsid w:val="0010500B"/>
    <w:rsid w:val="001058B8"/>
    <w:rsid w:val="00105B31"/>
    <w:rsid w:val="001062A8"/>
    <w:rsid w:val="00106459"/>
    <w:rsid w:val="0010791D"/>
    <w:rsid w:val="00110E04"/>
    <w:rsid w:val="0011173F"/>
    <w:rsid w:val="001129C2"/>
    <w:rsid w:val="0011436C"/>
    <w:rsid w:val="00114B2E"/>
    <w:rsid w:val="00115CA2"/>
    <w:rsid w:val="001166FD"/>
    <w:rsid w:val="00117258"/>
    <w:rsid w:val="00117A7C"/>
    <w:rsid w:val="0012072B"/>
    <w:rsid w:val="001207B8"/>
    <w:rsid w:val="00120899"/>
    <w:rsid w:val="00120A78"/>
    <w:rsid w:val="001211F4"/>
    <w:rsid w:val="00121B27"/>
    <w:rsid w:val="00121E8D"/>
    <w:rsid w:val="001231B6"/>
    <w:rsid w:val="0012370D"/>
    <w:rsid w:val="001247EF"/>
    <w:rsid w:val="00124FCA"/>
    <w:rsid w:val="00125A1D"/>
    <w:rsid w:val="0013018B"/>
    <w:rsid w:val="00130683"/>
    <w:rsid w:val="001315AC"/>
    <w:rsid w:val="0013173F"/>
    <w:rsid w:val="00131C93"/>
    <w:rsid w:val="00134437"/>
    <w:rsid w:val="0013475B"/>
    <w:rsid w:val="00134FC1"/>
    <w:rsid w:val="0013567C"/>
    <w:rsid w:val="0013598D"/>
    <w:rsid w:val="001361A4"/>
    <w:rsid w:val="001363FC"/>
    <w:rsid w:val="0013691B"/>
    <w:rsid w:val="00136CA1"/>
    <w:rsid w:val="00137B38"/>
    <w:rsid w:val="00137FD6"/>
    <w:rsid w:val="00140317"/>
    <w:rsid w:val="00140F29"/>
    <w:rsid w:val="00142392"/>
    <w:rsid w:val="00142A66"/>
    <w:rsid w:val="00143380"/>
    <w:rsid w:val="00143CA4"/>
    <w:rsid w:val="00143EF0"/>
    <w:rsid w:val="00144B17"/>
    <w:rsid w:val="00144CA5"/>
    <w:rsid w:val="001454A2"/>
    <w:rsid w:val="00145D80"/>
    <w:rsid w:val="00146987"/>
    <w:rsid w:val="00146ABC"/>
    <w:rsid w:val="00147093"/>
    <w:rsid w:val="00147108"/>
    <w:rsid w:val="0014730D"/>
    <w:rsid w:val="00150996"/>
    <w:rsid w:val="00151A4D"/>
    <w:rsid w:val="00151D89"/>
    <w:rsid w:val="0015254C"/>
    <w:rsid w:val="00152796"/>
    <w:rsid w:val="00152F31"/>
    <w:rsid w:val="00152FF1"/>
    <w:rsid w:val="0015307C"/>
    <w:rsid w:val="0015461F"/>
    <w:rsid w:val="0015524A"/>
    <w:rsid w:val="00155350"/>
    <w:rsid w:val="00156D3F"/>
    <w:rsid w:val="00156DDD"/>
    <w:rsid w:val="00160308"/>
    <w:rsid w:val="00160446"/>
    <w:rsid w:val="0016100A"/>
    <w:rsid w:val="0016195E"/>
    <w:rsid w:val="00162744"/>
    <w:rsid w:val="00166EA6"/>
    <w:rsid w:val="00167B86"/>
    <w:rsid w:val="0017048D"/>
    <w:rsid w:val="00171362"/>
    <w:rsid w:val="00171B22"/>
    <w:rsid w:val="00171E5B"/>
    <w:rsid w:val="0017344B"/>
    <w:rsid w:val="001740AB"/>
    <w:rsid w:val="00174122"/>
    <w:rsid w:val="001745B4"/>
    <w:rsid w:val="00175387"/>
    <w:rsid w:val="0017571C"/>
    <w:rsid w:val="001763D2"/>
    <w:rsid w:val="00176681"/>
    <w:rsid w:val="00180350"/>
    <w:rsid w:val="00182020"/>
    <w:rsid w:val="00182BDE"/>
    <w:rsid w:val="00183538"/>
    <w:rsid w:val="00183A90"/>
    <w:rsid w:val="00184AD6"/>
    <w:rsid w:val="00184F02"/>
    <w:rsid w:val="001851EA"/>
    <w:rsid w:val="001858F2"/>
    <w:rsid w:val="00185943"/>
    <w:rsid w:val="001869F6"/>
    <w:rsid w:val="00187268"/>
    <w:rsid w:val="00187A3B"/>
    <w:rsid w:val="0019097C"/>
    <w:rsid w:val="0019110D"/>
    <w:rsid w:val="0019118B"/>
    <w:rsid w:val="001913D5"/>
    <w:rsid w:val="00192698"/>
    <w:rsid w:val="00192D2B"/>
    <w:rsid w:val="001930F8"/>
    <w:rsid w:val="0019377A"/>
    <w:rsid w:val="00193B23"/>
    <w:rsid w:val="00194987"/>
    <w:rsid w:val="00194A22"/>
    <w:rsid w:val="00194A2A"/>
    <w:rsid w:val="00194A61"/>
    <w:rsid w:val="00196DA3"/>
    <w:rsid w:val="001976D6"/>
    <w:rsid w:val="001977B4"/>
    <w:rsid w:val="00197FB2"/>
    <w:rsid w:val="001A0BF2"/>
    <w:rsid w:val="001A0D8D"/>
    <w:rsid w:val="001A1B28"/>
    <w:rsid w:val="001A20B4"/>
    <w:rsid w:val="001A3A54"/>
    <w:rsid w:val="001A4A80"/>
    <w:rsid w:val="001A5627"/>
    <w:rsid w:val="001A5E17"/>
    <w:rsid w:val="001B0D2C"/>
    <w:rsid w:val="001B1C96"/>
    <w:rsid w:val="001B1F5E"/>
    <w:rsid w:val="001B2C8D"/>
    <w:rsid w:val="001B3D96"/>
    <w:rsid w:val="001B44CF"/>
    <w:rsid w:val="001B501D"/>
    <w:rsid w:val="001B5348"/>
    <w:rsid w:val="001B5718"/>
    <w:rsid w:val="001B5BE5"/>
    <w:rsid w:val="001B5F4A"/>
    <w:rsid w:val="001C044B"/>
    <w:rsid w:val="001C0EE7"/>
    <w:rsid w:val="001C177D"/>
    <w:rsid w:val="001C184E"/>
    <w:rsid w:val="001C18BD"/>
    <w:rsid w:val="001C1B08"/>
    <w:rsid w:val="001C2559"/>
    <w:rsid w:val="001C2C6C"/>
    <w:rsid w:val="001C3885"/>
    <w:rsid w:val="001C4086"/>
    <w:rsid w:val="001C41DB"/>
    <w:rsid w:val="001C65F1"/>
    <w:rsid w:val="001C6C3F"/>
    <w:rsid w:val="001C7BD1"/>
    <w:rsid w:val="001D0949"/>
    <w:rsid w:val="001D0D0F"/>
    <w:rsid w:val="001D0FF8"/>
    <w:rsid w:val="001D2A19"/>
    <w:rsid w:val="001D3442"/>
    <w:rsid w:val="001D34C2"/>
    <w:rsid w:val="001D34CC"/>
    <w:rsid w:val="001D3681"/>
    <w:rsid w:val="001D5C87"/>
    <w:rsid w:val="001D6D09"/>
    <w:rsid w:val="001D713E"/>
    <w:rsid w:val="001D75FC"/>
    <w:rsid w:val="001E0255"/>
    <w:rsid w:val="001E1907"/>
    <w:rsid w:val="001E1C3F"/>
    <w:rsid w:val="001E2AEF"/>
    <w:rsid w:val="001E2C8C"/>
    <w:rsid w:val="001E34D9"/>
    <w:rsid w:val="001E3A49"/>
    <w:rsid w:val="001E6194"/>
    <w:rsid w:val="001E634F"/>
    <w:rsid w:val="001E69DC"/>
    <w:rsid w:val="001E6E01"/>
    <w:rsid w:val="001E7348"/>
    <w:rsid w:val="001F002E"/>
    <w:rsid w:val="001F04F1"/>
    <w:rsid w:val="001F0F4A"/>
    <w:rsid w:val="001F11F9"/>
    <w:rsid w:val="001F18EE"/>
    <w:rsid w:val="001F198B"/>
    <w:rsid w:val="001F1B5E"/>
    <w:rsid w:val="001F1C52"/>
    <w:rsid w:val="001F20D1"/>
    <w:rsid w:val="001F29E3"/>
    <w:rsid w:val="001F4349"/>
    <w:rsid w:val="001F4DE3"/>
    <w:rsid w:val="001F4ECE"/>
    <w:rsid w:val="001F4FB2"/>
    <w:rsid w:val="001F5107"/>
    <w:rsid w:val="001F5357"/>
    <w:rsid w:val="001F5753"/>
    <w:rsid w:val="001F5858"/>
    <w:rsid w:val="001F71EA"/>
    <w:rsid w:val="001F77B2"/>
    <w:rsid w:val="001F7E06"/>
    <w:rsid w:val="0020027D"/>
    <w:rsid w:val="002008BE"/>
    <w:rsid w:val="0020138F"/>
    <w:rsid w:val="00201D50"/>
    <w:rsid w:val="0020291C"/>
    <w:rsid w:val="002034AA"/>
    <w:rsid w:val="002035D0"/>
    <w:rsid w:val="00203E6F"/>
    <w:rsid w:val="0020542A"/>
    <w:rsid w:val="00205545"/>
    <w:rsid w:val="002059C2"/>
    <w:rsid w:val="00205B09"/>
    <w:rsid w:val="002068B1"/>
    <w:rsid w:val="00206A57"/>
    <w:rsid w:val="00207F60"/>
    <w:rsid w:val="00210195"/>
    <w:rsid w:val="002102CF"/>
    <w:rsid w:val="00212034"/>
    <w:rsid w:val="002139D6"/>
    <w:rsid w:val="00213C3A"/>
    <w:rsid w:val="00214027"/>
    <w:rsid w:val="0021418A"/>
    <w:rsid w:val="002141C7"/>
    <w:rsid w:val="0021458E"/>
    <w:rsid w:val="002149B1"/>
    <w:rsid w:val="00215508"/>
    <w:rsid w:val="00215AFC"/>
    <w:rsid w:val="002166BC"/>
    <w:rsid w:val="00216D8C"/>
    <w:rsid w:val="00217115"/>
    <w:rsid w:val="00217325"/>
    <w:rsid w:val="00221010"/>
    <w:rsid w:val="00221038"/>
    <w:rsid w:val="00221641"/>
    <w:rsid w:val="00221A89"/>
    <w:rsid w:val="00221CA9"/>
    <w:rsid w:val="0022331E"/>
    <w:rsid w:val="00223FAB"/>
    <w:rsid w:val="00224677"/>
    <w:rsid w:val="00224B32"/>
    <w:rsid w:val="00224BB4"/>
    <w:rsid w:val="00225FB2"/>
    <w:rsid w:val="002266B5"/>
    <w:rsid w:val="00227579"/>
    <w:rsid w:val="00227593"/>
    <w:rsid w:val="00230195"/>
    <w:rsid w:val="00230949"/>
    <w:rsid w:val="00230F05"/>
    <w:rsid w:val="0023161B"/>
    <w:rsid w:val="002317D3"/>
    <w:rsid w:val="00231813"/>
    <w:rsid w:val="00233197"/>
    <w:rsid w:val="002340DE"/>
    <w:rsid w:val="00234482"/>
    <w:rsid w:val="002348EF"/>
    <w:rsid w:val="00236983"/>
    <w:rsid w:val="00237972"/>
    <w:rsid w:val="002426F9"/>
    <w:rsid w:val="00242866"/>
    <w:rsid w:val="00242D97"/>
    <w:rsid w:val="00243FDC"/>
    <w:rsid w:val="00244B97"/>
    <w:rsid w:val="0024522A"/>
    <w:rsid w:val="0024557B"/>
    <w:rsid w:val="00245D5C"/>
    <w:rsid w:val="002460E3"/>
    <w:rsid w:val="00247595"/>
    <w:rsid w:val="002476ED"/>
    <w:rsid w:val="00247E68"/>
    <w:rsid w:val="00250303"/>
    <w:rsid w:val="002545BA"/>
    <w:rsid w:val="002569B9"/>
    <w:rsid w:val="00256C4D"/>
    <w:rsid w:val="00257664"/>
    <w:rsid w:val="0025790F"/>
    <w:rsid w:val="0026048A"/>
    <w:rsid w:val="002605C3"/>
    <w:rsid w:val="00261A5C"/>
    <w:rsid w:val="00262E63"/>
    <w:rsid w:val="00262FDE"/>
    <w:rsid w:val="00265D6F"/>
    <w:rsid w:val="0026655F"/>
    <w:rsid w:val="00267B27"/>
    <w:rsid w:val="00267EF4"/>
    <w:rsid w:val="00272337"/>
    <w:rsid w:val="002731BB"/>
    <w:rsid w:val="00273465"/>
    <w:rsid w:val="00273573"/>
    <w:rsid w:val="00273C76"/>
    <w:rsid w:val="00274BE1"/>
    <w:rsid w:val="002753F9"/>
    <w:rsid w:val="002758BB"/>
    <w:rsid w:val="00275D1B"/>
    <w:rsid w:val="00277767"/>
    <w:rsid w:val="002778B0"/>
    <w:rsid w:val="00280326"/>
    <w:rsid w:val="0028138B"/>
    <w:rsid w:val="0028304A"/>
    <w:rsid w:val="0028354D"/>
    <w:rsid w:val="00287593"/>
    <w:rsid w:val="002913BD"/>
    <w:rsid w:val="0029190A"/>
    <w:rsid w:val="0029284A"/>
    <w:rsid w:val="002932D4"/>
    <w:rsid w:val="00293681"/>
    <w:rsid w:val="002938B8"/>
    <w:rsid w:val="002949F9"/>
    <w:rsid w:val="00295673"/>
    <w:rsid w:val="00295719"/>
    <w:rsid w:val="00295B22"/>
    <w:rsid w:val="00296F62"/>
    <w:rsid w:val="00297DEA"/>
    <w:rsid w:val="002A0287"/>
    <w:rsid w:val="002A113D"/>
    <w:rsid w:val="002A1614"/>
    <w:rsid w:val="002A16E1"/>
    <w:rsid w:val="002A24CC"/>
    <w:rsid w:val="002A2F4D"/>
    <w:rsid w:val="002A32C8"/>
    <w:rsid w:val="002A347A"/>
    <w:rsid w:val="002A375E"/>
    <w:rsid w:val="002A37A4"/>
    <w:rsid w:val="002A40C8"/>
    <w:rsid w:val="002A4820"/>
    <w:rsid w:val="002A4D3A"/>
    <w:rsid w:val="002A56EF"/>
    <w:rsid w:val="002A5BB7"/>
    <w:rsid w:val="002A6313"/>
    <w:rsid w:val="002A662C"/>
    <w:rsid w:val="002A724A"/>
    <w:rsid w:val="002A7634"/>
    <w:rsid w:val="002A76BC"/>
    <w:rsid w:val="002A7973"/>
    <w:rsid w:val="002A7E03"/>
    <w:rsid w:val="002B0854"/>
    <w:rsid w:val="002B0B43"/>
    <w:rsid w:val="002B0C25"/>
    <w:rsid w:val="002B142E"/>
    <w:rsid w:val="002B179B"/>
    <w:rsid w:val="002B1F94"/>
    <w:rsid w:val="002B25FD"/>
    <w:rsid w:val="002B26BA"/>
    <w:rsid w:val="002B2AF3"/>
    <w:rsid w:val="002B2DE8"/>
    <w:rsid w:val="002B3C9A"/>
    <w:rsid w:val="002B4B48"/>
    <w:rsid w:val="002B505B"/>
    <w:rsid w:val="002B5677"/>
    <w:rsid w:val="002B60C8"/>
    <w:rsid w:val="002B69BB"/>
    <w:rsid w:val="002B6A80"/>
    <w:rsid w:val="002B6BE5"/>
    <w:rsid w:val="002B7DE1"/>
    <w:rsid w:val="002C0607"/>
    <w:rsid w:val="002C062C"/>
    <w:rsid w:val="002C0816"/>
    <w:rsid w:val="002C09FB"/>
    <w:rsid w:val="002C10BD"/>
    <w:rsid w:val="002C1224"/>
    <w:rsid w:val="002C2D51"/>
    <w:rsid w:val="002C2EC5"/>
    <w:rsid w:val="002C325D"/>
    <w:rsid w:val="002C434D"/>
    <w:rsid w:val="002C44B1"/>
    <w:rsid w:val="002C46CF"/>
    <w:rsid w:val="002C4F76"/>
    <w:rsid w:val="002C52D2"/>
    <w:rsid w:val="002C69AE"/>
    <w:rsid w:val="002C78F4"/>
    <w:rsid w:val="002C7E86"/>
    <w:rsid w:val="002D0254"/>
    <w:rsid w:val="002D09D8"/>
    <w:rsid w:val="002D19CA"/>
    <w:rsid w:val="002D3C82"/>
    <w:rsid w:val="002D469D"/>
    <w:rsid w:val="002D4949"/>
    <w:rsid w:val="002D5D06"/>
    <w:rsid w:val="002D60BD"/>
    <w:rsid w:val="002D6929"/>
    <w:rsid w:val="002D69EB"/>
    <w:rsid w:val="002D71A3"/>
    <w:rsid w:val="002D7B6A"/>
    <w:rsid w:val="002E0CC0"/>
    <w:rsid w:val="002E1895"/>
    <w:rsid w:val="002E1A80"/>
    <w:rsid w:val="002E2283"/>
    <w:rsid w:val="002E3192"/>
    <w:rsid w:val="002E3DDF"/>
    <w:rsid w:val="002E48B8"/>
    <w:rsid w:val="002E5025"/>
    <w:rsid w:val="002E54E4"/>
    <w:rsid w:val="002E5915"/>
    <w:rsid w:val="002E5F9F"/>
    <w:rsid w:val="002E60BB"/>
    <w:rsid w:val="002E7708"/>
    <w:rsid w:val="002F0645"/>
    <w:rsid w:val="002F0AF7"/>
    <w:rsid w:val="002F0CA6"/>
    <w:rsid w:val="002F152B"/>
    <w:rsid w:val="002F2554"/>
    <w:rsid w:val="002F2632"/>
    <w:rsid w:val="002F2E95"/>
    <w:rsid w:val="002F3566"/>
    <w:rsid w:val="002F3909"/>
    <w:rsid w:val="002F42A5"/>
    <w:rsid w:val="002F50B5"/>
    <w:rsid w:val="002F5100"/>
    <w:rsid w:val="002F5C29"/>
    <w:rsid w:val="002F6027"/>
    <w:rsid w:val="002F711E"/>
    <w:rsid w:val="002F7A0A"/>
    <w:rsid w:val="003009B7"/>
    <w:rsid w:val="003015CB"/>
    <w:rsid w:val="00301CE3"/>
    <w:rsid w:val="00301F02"/>
    <w:rsid w:val="00302BBF"/>
    <w:rsid w:val="00303B3E"/>
    <w:rsid w:val="00303C43"/>
    <w:rsid w:val="00304D27"/>
    <w:rsid w:val="003050EB"/>
    <w:rsid w:val="00305225"/>
    <w:rsid w:val="003053DC"/>
    <w:rsid w:val="00305D97"/>
    <w:rsid w:val="00305F7A"/>
    <w:rsid w:val="003063B9"/>
    <w:rsid w:val="00306AEC"/>
    <w:rsid w:val="00306D40"/>
    <w:rsid w:val="00306EC1"/>
    <w:rsid w:val="00307093"/>
    <w:rsid w:val="003125E9"/>
    <w:rsid w:val="003126E5"/>
    <w:rsid w:val="003127A6"/>
    <w:rsid w:val="00313008"/>
    <w:rsid w:val="0031331D"/>
    <w:rsid w:val="00313C9A"/>
    <w:rsid w:val="00313DAF"/>
    <w:rsid w:val="00314BA7"/>
    <w:rsid w:val="003161DB"/>
    <w:rsid w:val="003175AE"/>
    <w:rsid w:val="00317A67"/>
    <w:rsid w:val="00320198"/>
    <w:rsid w:val="00320755"/>
    <w:rsid w:val="00320820"/>
    <w:rsid w:val="003224AE"/>
    <w:rsid w:val="00322916"/>
    <w:rsid w:val="00322EA4"/>
    <w:rsid w:val="003241EE"/>
    <w:rsid w:val="00325022"/>
    <w:rsid w:val="0032511D"/>
    <w:rsid w:val="00327835"/>
    <w:rsid w:val="00330645"/>
    <w:rsid w:val="00331A64"/>
    <w:rsid w:val="00331B28"/>
    <w:rsid w:val="00331CC6"/>
    <w:rsid w:val="00333419"/>
    <w:rsid w:val="003339FD"/>
    <w:rsid w:val="00334558"/>
    <w:rsid w:val="00334C5C"/>
    <w:rsid w:val="00334E4F"/>
    <w:rsid w:val="0033558F"/>
    <w:rsid w:val="00335C74"/>
    <w:rsid w:val="003362AD"/>
    <w:rsid w:val="00336317"/>
    <w:rsid w:val="00336DED"/>
    <w:rsid w:val="003372C7"/>
    <w:rsid w:val="00337641"/>
    <w:rsid w:val="00340130"/>
    <w:rsid w:val="003407C9"/>
    <w:rsid w:val="00340FC5"/>
    <w:rsid w:val="003416B1"/>
    <w:rsid w:val="003417C6"/>
    <w:rsid w:val="003422F0"/>
    <w:rsid w:val="00342B16"/>
    <w:rsid w:val="003430E6"/>
    <w:rsid w:val="00343534"/>
    <w:rsid w:val="0034422E"/>
    <w:rsid w:val="00344281"/>
    <w:rsid w:val="003459ED"/>
    <w:rsid w:val="00346648"/>
    <w:rsid w:val="003468A5"/>
    <w:rsid w:val="0034717F"/>
    <w:rsid w:val="00350CE3"/>
    <w:rsid w:val="0035103A"/>
    <w:rsid w:val="00351264"/>
    <w:rsid w:val="0035229F"/>
    <w:rsid w:val="003525C1"/>
    <w:rsid w:val="0035413F"/>
    <w:rsid w:val="0035414A"/>
    <w:rsid w:val="0035469A"/>
    <w:rsid w:val="00354A00"/>
    <w:rsid w:val="003576A1"/>
    <w:rsid w:val="003606F4"/>
    <w:rsid w:val="003609C4"/>
    <w:rsid w:val="0036151D"/>
    <w:rsid w:val="003632B6"/>
    <w:rsid w:val="00364517"/>
    <w:rsid w:val="0036466B"/>
    <w:rsid w:val="00364E97"/>
    <w:rsid w:val="00366D6B"/>
    <w:rsid w:val="00367EC5"/>
    <w:rsid w:val="00367F54"/>
    <w:rsid w:val="00370100"/>
    <w:rsid w:val="00370B6E"/>
    <w:rsid w:val="00370CB0"/>
    <w:rsid w:val="003722AB"/>
    <w:rsid w:val="00372CDC"/>
    <w:rsid w:val="00372E17"/>
    <w:rsid w:val="00372E20"/>
    <w:rsid w:val="00372F6D"/>
    <w:rsid w:val="00373719"/>
    <w:rsid w:val="00375393"/>
    <w:rsid w:val="00377072"/>
    <w:rsid w:val="003771C6"/>
    <w:rsid w:val="00382F22"/>
    <w:rsid w:val="0038322D"/>
    <w:rsid w:val="00383604"/>
    <w:rsid w:val="00384225"/>
    <w:rsid w:val="00384ACE"/>
    <w:rsid w:val="00385BFA"/>
    <w:rsid w:val="00385DC3"/>
    <w:rsid w:val="00385DF8"/>
    <w:rsid w:val="003875DA"/>
    <w:rsid w:val="003900BC"/>
    <w:rsid w:val="0039029F"/>
    <w:rsid w:val="003902C2"/>
    <w:rsid w:val="00390E42"/>
    <w:rsid w:val="0039117A"/>
    <w:rsid w:val="00391CE5"/>
    <w:rsid w:val="003920B7"/>
    <w:rsid w:val="0039376A"/>
    <w:rsid w:val="00394514"/>
    <w:rsid w:val="00395218"/>
    <w:rsid w:val="00396D28"/>
    <w:rsid w:val="00397628"/>
    <w:rsid w:val="003978EE"/>
    <w:rsid w:val="003A0556"/>
    <w:rsid w:val="003A0C32"/>
    <w:rsid w:val="003A36A9"/>
    <w:rsid w:val="003A536F"/>
    <w:rsid w:val="003A567E"/>
    <w:rsid w:val="003A68D2"/>
    <w:rsid w:val="003A6995"/>
    <w:rsid w:val="003A72C5"/>
    <w:rsid w:val="003A7EDE"/>
    <w:rsid w:val="003B0F45"/>
    <w:rsid w:val="003B163E"/>
    <w:rsid w:val="003B1680"/>
    <w:rsid w:val="003B27F9"/>
    <w:rsid w:val="003B39B4"/>
    <w:rsid w:val="003B3EC8"/>
    <w:rsid w:val="003B5FDF"/>
    <w:rsid w:val="003B6AD9"/>
    <w:rsid w:val="003B6D5F"/>
    <w:rsid w:val="003B6EFC"/>
    <w:rsid w:val="003B7288"/>
    <w:rsid w:val="003B780E"/>
    <w:rsid w:val="003B7FD6"/>
    <w:rsid w:val="003C03AE"/>
    <w:rsid w:val="003C1DA2"/>
    <w:rsid w:val="003C34F9"/>
    <w:rsid w:val="003C5B78"/>
    <w:rsid w:val="003C667C"/>
    <w:rsid w:val="003C7543"/>
    <w:rsid w:val="003C75E4"/>
    <w:rsid w:val="003C77F5"/>
    <w:rsid w:val="003D1179"/>
    <w:rsid w:val="003D143A"/>
    <w:rsid w:val="003D1B99"/>
    <w:rsid w:val="003D1E97"/>
    <w:rsid w:val="003D2CC7"/>
    <w:rsid w:val="003D3858"/>
    <w:rsid w:val="003D38A4"/>
    <w:rsid w:val="003D3F66"/>
    <w:rsid w:val="003D4732"/>
    <w:rsid w:val="003D57BC"/>
    <w:rsid w:val="003D5F5F"/>
    <w:rsid w:val="003D6B20"/>
    <w:rsid w:val="003D701C"/>
    <w:rsid w:val="003D73C9"/>
    <w:rsid w:val="003E035B"/>
    <w:rsid w:val="003E03DB"/>
    <w:rsid w:val="003E1F6C"/>
    <w:rsid w:val="003E4C38"/>
    <w:rsid w:val="003E4D17"/>
    <w:rsid w:val="003E5042"/>
    <w:rsid w:val="003E572A"/>
    <w:rsid w:val="003E661F"/>
    <w:rsid w:val="003E6692"/>
    <w:rsid w:val="003F1664"/>
    <w:rsid w:val="003F16F9"/>
    <w:rsid w:val="003F206E"/>
    <w:rsid w:val="003F2CB1"/>
    <w:rsid w:val="003F31D6"/>
    <w:rsid w:val="003F3C1D"/>
    <w:rsid w:val="003F3EA8"/>
    <w:rsid w:val="003F5503"/>
    <w:rsid w:val="003F56E1"/>
    <w:rsid w:val="003F5F3D"/>
    <w:rsid w:val="003F5F95"/>
    <w:rsid w:val="003F682E"/>
    <w:rsid w:val="003F6D3E"/>
    <w:rsid w:val="003F7C32"/>
    <w:rsid w:val="00400A1C"/>
    <w:rsid w:val="00400B28"/>
    <w:rsid w:val="00400EFC"/>
    <w:rsid w:val="00401F06"/>
    <w:rsid w:val="004020AA"/>
    <w:rsid w:val="004028E3"/>
    <w:rsid w:val="00402F07"/>
    <w:rsid w:val="00403057"/>
    <w:rsid w:val="00403377"/>
    <w:rsid w:val="00407EA9"/>
    <w:rsid w:val="0041088B"/>
    <w:rsid w:val="00411581"/>
    <w:rsid w:val="004117AF"/>
    <w:rsid w:val="00411EE7"/>
    <w:rsid w:val="004130D4"/>
    <w:rsid w:val="004139E6"/>
    <w:rsid w:val="0041406B"/>
    <w:rsid w:val="004140E1"/>
    <w:rsid w:val="004147D4"/>
    <w:rsid w:val="00415BB6"/>
    <w:rsid w:val="0041680C"/>
    <w:rsid w:val="00417539"/>
    <w:rsid w:val="0042096F"/>
    <w:rsid w:val="00420EF3"/>
    <w:rsid w:val="00421446"/>
    <w:rsid w:val="00421F4F"/>
    <w:rsid w:val="00422088"/>
    <w:rsid w:val="00422114"/>
    <w:rsid w:val="0042240A"/>
    <w:rsid w:val="0042255D"/>
    <w:rsid w:val="00423476"/>
    <w:rsid w:val="004247ED"/>
    <w:rsid w:val="004259B4"/>
    <w:rsid w:val="00425EFB"/>
    <w:rsid w:val="00425FCD"/>
    <w:rsid w:val="0043033D"/>
    <w:rsid w:val="00431584"/>
    <w:rsid w:val="00431F68"/>
    <w:rsid w:val="0043296E"/>
    <w:rsid w:val="00432A88"/>
    <w:rsid w:val="004345DD"/>
    <w:rsid w:val="00434ECF"/>
    <w:rsid w:val="00434EE9"/>
    <w:rsid w:val="00435D23"/>
    <w:rsid w:val="00436221"/>
    <w:rsid w:val="004365FF"/>
    <w:rsid w:val="00440351"/>
    <w:rsid w:val="00440C7F"/>
    <w:rsid w:val="004429F5"/>
    <w:rsid w:val="0044454C"/>
    <w:rsid w:val="00444A00"/>
    <w:rsid w:val="00444EDE"/>
    <w:rsid w:val="00445207"/>
    <w:rsid w:val="004455EC"/>
    <w:rsid w:val="00446102"/>
    <w:rsid w:val="004465E5"/>
    <w:rsid w:val="00446612"/>
    <w:rsid w:val="00446835"/>
    <w:rsid w:val="00446A9B"/>
    <w:rsid w:val="00450002"/>
    <w:rsid w:val="0045127C"/>
    <w:rsid w:val="004514F4"/>
    <w:rsid w:val="004516BA"/>
    <w:rsid w:val="00452258"/>
    <w:rsid w:val="00452C24"/>
    <w:rsid w:val="00452EAD"/>
    <w:rsid w:val="004531B3"/>
    <w:rsid w:val="0045331E"/>
    <w:rsid w:val="00453405"/>
    <w:rsid w:val="004538DE"/>
    <w:rsid w:val="00455862"/>
    <w:rsid w:val="00457175"/>
    <w:rsid w:val="004572EE"/>
    <w:rsid w:val="00457D0A"/>
    <w:rsid w:val="00457D5E"/>
    <w:rsid w:val="00457DBE"/>
    <w:rsid w:val="00461367"/>
    <w:rsid w:val="004621AC"/>
    <w:rsid w:val="00463849"/>
    <w:rsid w:val="00463AD0"/>
    <w:rsid w:val="00464035"/>
    <w:rsid w:val="00465273"/>
    <w:rsid w:val="00465EBC"/>
    <w:rsid w:val="00466D3B"/>
    <w:rsid w:val="00466E1A"/>
    <w:rsid w:val="004674C1"/>
    <w:rsid w:val="00472A8F"/>
    <w:rsid w:val="00472B7F"/>
    <w:rsid w:val="0047324D"/>
    <w:rsid w:val="00474CE5"/>
    <w:rsid w:val="00474F08"/>
    <w:rsid w:val="00477206"/>
    <w:rsid w:val="004779C1"/>
    <w:rsid w:val="0048098D"/>
    <w:rsid w:val="00481083"/>
    <w:rsid w:val="00481575"/>
    <w:rsid w:val="00481BAB"/>
    <w:rsid w:val="004820E5"/>
    <w:rsid w:val="00482380"/>
    <w:rsid w:val="00482891"/>
    <w:rsid w:val="004839B1"/>
    <w:rsid w:val="00484521"/>
    <w:rsid w:val="004848F0"/>
    <w:rsid w:val="00484A71"/>
    <w:rsid w:val="004856B4"/>
    <w:rsid w:val="004862FC"/>
    <w:rsid w:val="0048765D"/>
    <w:rsid w:val="004902FA"/>
    <w:rsid w:val="00490423"/>
    <w:rsid w:val="00490486"/>
    <w:rsid w:val="00490CBF"/>
    <w:rsid w:val="00491E63"/>
    <w:rsid w:val="00491FCC"/>
    <w:rsid w:val="00492C43"/>
    <w:rsid w:val="00493C46"/>
    <w:rsid w:val="00494897"/>
    <w:rsid w:val="00494DB9"/>
    <w:rsid w:val="00495123"/>
    <w:rsid w:val="004959D6"/>
    <w:rsid w:val="00495EF7"/>
    <w:rsid w:val="004967D9"/>
    <w:rsid w:val="00497089"/>
    <w:rsid w:val="0049708F"/>
    <w:rsid w:val="004A0249"/>
    <w:rsid w:val="004A0C0B"/>
    <w:rsid w:val="004A0D94"/>
    <w:rsid w:val="004A0DEC"/>
    <w:rsid w:val="004A0E17"/>
    <w:rsid w:val="004A11E4"/>
    <w:rsid w:val="004A1A10"/>
    <w:rsid w:val="004A23DF"/>
    <w:rsid w:val="004A325B"/>
    <w:rsid w:val="004A50D4"/>
    <w:rsid w:val="004A5998"/>
    <w:rsid w:val="004A61BF"/>
    <w:rsid w:val="004A6EC6"/>
    <w:rsid w:val="004A75B4"/>
    <w:rsid w:val="004B0482"/>
    <w:rsid w:val="004B1598"/>
    <w:rsid w:val="004B2926"/>
    <w:rsid w:val="004B3494"/>
    <w:rsid w:val="004B4E5E"/>
    <w:rsid w:val="004B4FBB"/>
    <w:rsid w:val="004B50AD"/>
    <w:rsid w:val="004B532D"/>
    <w:rsid w:val="004B559A"/>
    <w:rsid w:val="004B5889"/>
    <w:rsid w:val="004B5AE6"/>
    <w:rsid w:val="004B5D2F"/>
    <w:rsid w:val="004B5D47"/>
    <w:rsid w:val="004B5D52"/>
    <w:rsid w:val="004B6402"/>
    <w:rsid w:val="004B6899"/>
    <w:rsid w:val="004B7797"/>
    <w:rsid w:val="004C0B1D"/>
    <w:rsid w:val="004C0C16"/>
    <w:rsid w:val="004C1547"/>
    <w:rsid w:val="004C15E9"/>
    <w:rsid w:val="004C2532"/>
    <w:rsid w:val="004C2F0B"/>
    <w:rsid w:val="004C4C64"/>
    <w:rsid w:val="004C5248"/>
    <w:rsid w:val="004C5AE7"/>
    <w:rsid w:val="004C5BB3"/>
    <w:rsid w:val="004C65C1"/>
    <w:rsid w:val="004C731B"/>
    <w:rsid w:val="004C7A98"/>
    <w:rsid w:val="004C7BCA"/>
    <w:rsid w:val="004C7CED"/>
    <w:rsid w:val="004D05CF"/>
    <w:rsid w:val="004D0813"/>
    <w:rsid w:val="004D09BC"/>
    <w:rsid w:val="004D16ED"/>
    <w:rsid w:val="004D3A76"/>
    <w:rsid w:val="004D3C93"/>
    <w:rsid w:val="004D50A4"/>
    <w:rsid w:val="004D54FD"/>
    <w:rsid w:val="004D56C2"/>
    <w:rsid w:val="004E05B0"/>
    <w:rsid w:val="004E105D"/>
    <w:rsid w:val="004E1D76"/>
    <w:rsid w:val="004E25AA"/>
    <w:rsid w:val="004E4AB2"/>
    <w:rsid w:val="004E5131"/>
    <w:rsid w:val="004E5893"/>
    <w:rsid w:val="004E5A6B"/>
    <w:rsid w:val="004E622A"/>
    <w:rsid w:val="004F0C18"/>
    <w:rsid w:val="004F14F6"/>
    <w:rsid w:val="004F1E03"/>
    <w:rsid w:val="004F29B6"/>
    <w:rsid w:val="004F2EB5"/>
    <w:rsid w:val="004F42F2"/>
    <w:rsid w:val="004F4CC8"/>
    <w:rsid w:val="004F50C4"/>
    <w:rsid w:val="004F5471"/>
    <w:rsid w:val="004F5A2B"/>
    <w:rsid w:val="004F5A78"/>
    <w:rsid w:val="0050055D"/>
    <w:rsid w:val="005007DD"/>
    <w:rsid w:val="00501AF7"/>
    <w:rsid w:val="00501D07"/>
    <w:rsid w:val="0050216C"/>
    <w:rsid w:val="005021E5"/>
    <w:rsid w:val="00502591"/>
    <w:rsid w:val="00503005"/>
    <w:rsid w:val="005030F4"/>
    <w:rsid w:val="00503C86"/>
    <w:rsid w:val="00504109"/>
    <w:rsid w:val="005042C5"/>
    <w:rsid w:val="00504A4E"/>
    <w:rsid w:val="00505AAC"/>
    <w:rsid w:val="00505B68"/>
    <w:rsid w:val="00505CD1"/>
    <w:rsid w:val="005063DE"/>
    <w:rsid w:val="00511310"/>
    <w:rsid w:val="0051154D"/>
    <w:rsid w:val="00511651"/>
    <w:rsid w:val="0051182A"/>
    <w:rsid w:val="00511F55"/>
    <w:rsid w:val="00512E68"/>
    <w:rsid w:val="00513174"/>
    <w:rsid w:val="00513DC4"/>
    <w:rsid w:val="005141ED"/>
    <w:rsid w:val="0051560B"/>
    <w:rsid w:val="0051596A"/>
    <w:rsid w:val="00516279"/>
    <w:rsid w:val="00516954"/>
    <w:rsid w:val="00516A2C"/>
    <w:rsid w:val="00516A71"/>
    <w:rsid w:val="00516F46"/>
    <w:rsid w:val="00517070"/>
    <w:rsid w:val="00517466"/>
    <w:rsid w:val="005179EC"/>
    <w:rsid w:val="00520329"/>
    <w:rsid w:val="00521898"/>
    <w:rsid w:val="00522DEE"/>
    <w:rsid w:val="00522E0B"/>
    <w:rsid w:val="00524929"/>
    <w:rsid w:val="00524A26"/>
    <w:rsid w:val="00524F0A"/>
    <w:rsid w:val="0052586D"/>
    <w:rsid w:val="00525E61"/>
    <w:rsid w:val="005304BD"/>
    <w:rsid w:val="00530A3B"/>
    <w:rsid w:val="00530CB1"/>
    <w:rsid w:val="005319CE"/>
    <w:rsid w:val="00532325"/>
    <w:rsid w:val="00532364"/>
    <w:rsid w:val="00532953"/>
    <w:rsid w:val="00533674"/>
    <w:rsid w:val="00533B1B"/>
    <w:rsid w:val="00534C11"/>
    <w:rsid w:val="00534E05"/>
    <w:rsid w:val="0053752C"/>
    <w:rsid w:val="00537D52"/>
    <w:rsid w:val="00537E84"/>
    <w:rsid w:val="00540400"/>
    <w:rsid w:val="00540648"/>
    <w:rsid w:val="005406DB"/>
    <w:rsid w:val="00540ED1"/>
    <w:rsid w:val="00541259"/>
    <w:rsid w:val="00541780"/>
    <w:rsid w:val="00542FEE"/>
    <w:rsid w:val="005441AA"/>
    <w:rsid w:val="005441E6"/>
    <w:rsid w:val="0054446F"/>
    <w:rsid w:val="00544705"/>
    <w:rsid w:val="00546E84"/>
    <w:rsid w:val="00551059"/>
    <w:rsid w:val="005512AE"/>
    <w:rsid w:val="00551DED"/>
    <w:rsid w:val="0055222B"/>
    <w:rsid w:val="00552608"/>
    <w:rsid w:val="00553650"/>
    <w:rsid w:val="00555E0B"/>
    <w:rsid w:val="0055692A"/>
    <w:rsid w:val="00557444"/>
    <w:rsid w:val="00557C0B"/>
    <w:rsid w:val="00557D1D"/>
    <w:rsid w:val="005604BC"/>
    <w:rsid w:val="005604E3"/>
    <w:rsid w:val="00560F9F"/>
    <w:rsid w:val="005611EA"/>
    <w:rsid w:val="005612F4"/>
    <w:rsid w:val="00562566"/>
    <w:rsid w:val="005625F3"/>
    <w:rsid w:val="005637A8"/>
    <w:rsid w:val="0056392F"/>
    <w:rsid w:val="005655B9"/>
    <w:rsid w:val="005669E4"/>
    <w:rsid w:val="00567244"/>
    <w:rsid w:val="0056728C"/>
    <w:rsid w:val="00567385"/>
    <w:rsid w:val="005679D3"/>
    <w:rsid w:val="00572E7E"/>
    <w:rsid w:val="005731C1"/>
    <w:rsid w:val="00574E95"/>
    <w:rsid w:val="0057526F"/>
    <w:rsid w:val="00575843"/>
    <w:rsid w:val="00576FB7"/>
    <w:rsid w:val="00577C52"/>
    <w:rsid w:val="00577E32"/>
    <w:rsid w:val="00580014"/>
    <w:rsid w:val="00580031"/>
    <w:rsid w:val="00580F84"/>
    <w:rsid w:val="005814ED"/>
    <w:rsid w:val="005820E0"/>
    <w:rsid w:val="00582CEB"/>
    <w:rsid w:val="00584F43"/>
    <w:rsid w:val="00585293"/>
    <w:rsid w:val="005856AE"/>
    <w:rsid w:val="00585CD2"/>
    <w:rsid w:val="0059029B"/>
    <w:rsid w:val="005909A6"/>
    <w:rsid w:val="0059218F"/>
    <w:rsid w:val="00592A61"/>
    <w:rsid w:val="00592C0F"/>
    <w:rsid w:val="00593721"/>
    <w:rsid w:val="00593781"/>
    <w:rsid w:val="00594017"/>
    <w:rsid w:val="00594534"/>
    <w:rsid w:val="00594BC4"/>
    <w:rsid w:val="00594E7C"/>
    <w:rsid w:val="00594ED8"/>
    <w:rsid w:val="00595E13"/>
    <w:rsid w:val="00595F48"/>
    <w:rsid w:val="0059636A"/>
    <w:rsid w:val="00596CE2"/>
    <w:rsid w:val="00597188"/>
    <w:rsid w:val="005976C2"/>
    <w:rsid w:val="005A0482"/>
    <w:rsid w:val="005A18EA"/>
    <w:rsid w:val="005A314F"/>
    <w:rsid w:val="005A3A3F"/>
    <w:rsid w:val="005A4259"/>
    <w:rsid w:val="005A496C"/>
    <w:rsid w:val="005A5198"/>
    <w:rsid w:val="005A56D3"/>
    <w:rsid w:val="005A7A23"/>
    <w:rsid w:val="005B07B2"/>
    <w:rsid w:val="005B1775"/>
    <w:rsid w:val="005B1B43"/>
    <w:rsid w:val="005B1D10"/>
    <w:rsid w:val="005B1EDB"/>
    <w:rsid w:val="005B20E4"/>
    <w:rsid w:val="005B2186"/>
    <w:rsid w:val="005B21C0"/>
    <w:rsid w:val="005B32BB"/>
    <w:rsid w:val="005B3793"/>
    <w:rsid w:val="005B4B44"/>
    <w:rsid w:val="005B700D"/>
    <w:rsid w:val="005B74ED"/>
    <w:rsid w:val="005B7A33"/>
    <w:rsid w:val="005C113A"/>
    <w:rsid w:val="005C3A50"/>
    <w:rsid w:val="005C4B47"/>
    <w:rsid w:val="005C588F"/>
    <w:rsid w:val="005C5957"/>
    <w:rsid w:val="005C7079"/>
    <w:rsid w:val="005C7615"/>
    <w:rsid w:val="005D0D4B"/>
    <w:rsid w:val="005D1596"/>
    <w:rsid w:val="005D1E09"/>
    <w:rsid w:val="005D1F27"/>
    <w:rsid w:val="005D2885"/>
    <w:rsid w:val="005D3DD5"/>
    <w:rsid w:val="005D4A48"/>
    <w:rsid w:val="005D6463"/>
    <w:rsid w:val="005E0B46"/>
    <w:rsid w:val="005E0D79"/>
    <w:rsid w:val="005E173A"/>
    <w:rsid w:val="005E1A41"/>
    <w:rsid w:val="005E238E"/>
    <w:rsid w:val="005E36C4"/>
    <w:rsid w:val="005E3833"/>
    <w:rsid w:val="005E3C4A"/>
    <w:rsid w:val="005E3ED1"/>
    <w:rsid w:val="005E41D0"/>
    <w:rsid w:val="005E5F37"/>
    <w:rsid w:val="005E716C"/>
    <w:rsid w:val="005F0E1E"/>
    <w:rsid w:val="005F1D35"/>
    <w:rsid w:val="005F2975"/>
    <w:rsid w:val="005F3436"/>
    <w:rsid w:val="005F4258"/>
    <w:rsid w:val="005F4692"/>
    <w:rsid w:val="005F5B40"/>
    <w:rsid w:val="005F6147"/>
    <w:rsid w:val="005F73DA"/>
    <w:rsid w:val="005F7C26"/>
    <w:rsid w:val="0060075A"/>
    <w:rsid w:val="0060108A"/>
    <w:rsid w:val="0060124E"/>
    <w:rsid w:val="00601545"/>
    <w:rsid w:val="006020CE"/>
    <w:rsid w:val="00603756"/>
    <w:rsid w:val="00603D8A"/>
    <w:rsid w:val="00604813"/>
    <w:rsid w:val="00604C02"/>
    <w:rsid w:val="006058DB"/>
    <w:rsid w:val="00606AF7"/>
    <w:rsid w:val="00607205"/>
    <w:rsid w:val="00610C2A"/>
    <w:rsid w:val="00610F30"/>
    <w:rsid w:val="006110FE"/>
    <w:rsid w:val="00611493"/>
    <w:rsid w:val="00611D8D"/>
    <w:rsid w:val="00612964"/>
    <w:rsid w:val="00612F0D"/>
    <w:rsid w:val="006144B7"/>
    <w:rsid w:val="00614F71"/>
    <w:rsid w:val="00615115"/>
    <w:rsid w:val="006151D4"/>
    <w:rsid w:val="00615F93"/>
    <w:rsid w:val="00615FA1"/>
    <w:rsid w:val="00616B98"/>
    <w:rsid w:val="006173A4"/>
    <w:rsid w:val="00617627"/>
    <w:rsid w:val="00617670"/>
    <w:rsid w:val="00620A58"/>
    <w:rsid w:val="00620C3E"/>
    <w:rsid w:val="00620DC2"/>
    <w:rsid w:val="00620EAA"/>
    <w:rsid w:val="00621201"/>
    <w:rsid w:val="00623849"/>
    <w:rsid w:val="00624626"/>
    <w:rsid w:val="00624DBD"/>
    <w:rsid w:val="00624FE2"/>
    <w:rsid w:val="006253D0"/>
    <w:rsid w:val="006255B1"/>
    <w:rsid w:val="00625EFC"/>
    <w:rsid w:val="006279C1"/>
    <w:rsid w:val="0063181F"/>
    <w:rsid w:val="00631D40"/>
    <w:rsid w:val="00632036"/>
    <w:rsid w:val="006325F4"/>
    <w:rsid w:val="00632714"/>
    <w:rsid w:val="00632CFF"/>
    <w:rsid w:val="006330EB"/>
    <w:rsid w:val="006342C2"/>
    <w:rsid w:val="006344D8"/>
    <w:rsid w:val="00634AA1"/>
    <w:rsid w:val="00634D25"/>
    <w:rsid w:val="00636BA5"/>
    <w:rsid w:val="00637BCE"/>
    <w:rsid w:val="00637FCC"/>
    <w:rsid w:val="00640371"/>
    <w:rsid w:val="0064117A"/>
    <w:rsid w:val="006411F1"/>
    <w:rsid w:val="006415BC"/>
    <w:rsid w:val="00641F92"/>
    <w:rsid w:val="006437B4"/>
    <w:rsid w:val="00644AA2"/>
    <w:rsid w:val="0064547D"/>
    <w:rsid w:val="0064563A"/>
    <w:rsid w:val="00646A1A"/>
    <w:rsid w:val="00647002"/>
    <w:rsid w:val="0064729C"/>
    <w:rsid w:val="006512DB"/>
    <w:rsid w:val="00651921"/>
    <w:rsid w:val="006522E5"/>
    <w:rsid w:val="0065234B"/>
    <w:rsid w:val="006525F0"/>
    <w:rsid w:val="006527E1"/>
    <w:rsid w:val="00652D07"/>
    <w:rsid w:val="006533FE"/>
    <w:rsid w:val="00653A4F"/>
    <w:rsid w:val="006551A6"/>
    <w:rsid w:val="006559D4"/>
    <w:rsid w:val="0065638D"/>
    <w:rsid w:val="006570E7"/>
    <w:rsid w:val="006571FB"/>
    <w:rsid w:val="006579C0"/>
    <w:rsid w:val="00660BD6"/>
    <w:rsid w:val="00661483"/>
    <w:rsid w:val="0066327E"/>
    <w:rsid w:val="00663A5C"/>
    <w:rsid w:val="00663F7D"/>
    <w:rsid w:val="00664864"/>
    <w:rsid w:val="00664D33"/>
    <w:rsid w:val="0066524C"/>
    <w:rsid w:val="00665C4C"/>
    <w:rsid w:val="00665EED"/>
    <w:rsid w:val="00666100"/>
    <w:rsid w:val="0066642C"/>
    <w:rsid w:val="0066691C"/>
    <w:rsid w:val="006707E7"/>
    <w:rsid w:val="00671F71"/>
    <w:rsid w:val="00672504"/>
    <w:rsid w:val="0067291D"/>
    <w:rsid w:val="00672F0D"/>
    <w:rsid w:val="00673607"/>
    <w:rsid w:val="006743FB"/>
    <w:rsid w:val="00674AC0"/>
    <w:rsid w:val="00674B2D"/>
    <w:rsid w:val="00675213"/>
    <w:rsid w:val="00675D4B"/>
    <w:rsid w:val="00677F51"/>
    <w:rsid w:val="00681F4F"/>
    <w:rsid w:val="006828CD"/>
    <w:rsid w:val="00683EA7"/>
    <w:rsid w:val="006840DC"/>
    <w:rsid w:val="00684297"/>
    <w:rsid w:val="00684EB4"/>
    <w:rsid w:val="0068551D"/>
    <w:rsid w:val="006855CC"/>
    <w:rsid w:val="00686BA9"/>
    <w:rsid w:val="006874A8"/>
    <w:rsid w:val="00687561"/>
    <w:rsid w:val="00687701"/>
    <w:rsid w:val="006908F9"/>
    <w:rsid w:val="006910F2"/>
    <w:rsid w:val="00692264"/>
    <w:rsid w:val="006929E3"/>
    <w:rsid w:val="006939BC"/>
    <w:rsid w:val="00694125"/>
    <w:rsid w:val="00694F50"/>
    <w:rsid w:val="00696673"/>
    <w:rsid w:val="00696685"/>
    <w:rsid w:val="00696E08"/>
    <w:rsid w:val="006A0F5C"/>
    <w:rsid w:val="006A1461"/>
    <w:rsid w:val="006A1D09"/>
    <w:rsid w:val="006A291A"/>
    <w:rsid w:val="006A3689"/>
    <w:rsid w:val="006A39D0"/>
    <w:rsid w:val="006A49FB"/>
    <w:rsid w:val="006A4D23"/>
    <w:rsid w:val="006A6232"/>
    <w:rsid w:val="006A779A"/>
    <w:rsid w:val="006B0BEB"/>
    <w:rsid w:val="006B0E1F"/>
    <w:rsid w:val="006B1027"/>
    <w:rsid w:val="006B1684"/>
    <w:rsid w:val="006B2505"/>
    <w:rsid w:val="006B257A"/>
    <w:rsid w:val="006B2BF7"/>
    <w:rsid w:val="006B2F61"/>
    <w:rsid w:val="006B433F"/>
    <w:rsid w:val="006B6E55"/>
    <w:rsid w:val="006C0C38"/>
    <w:rsid w:val="006C0C4B"/>
    <w:rsid w:val="006C0D61"/>
    <w:rsid w:val="006C2C03"/>
    <w:rsid w:val="006C4D9B"/>
    <w:rsid w:val="006C512D"/>
    <w:rsid w:val="006C57EB"/>
    <w:rsid w:val="006C5C5D"/>
    <w:rsid w:val="006C6243"/>
    <w:rsid w:val="006C6867"/>
    <w:rsid w:val="006C7DD3"/>
    <w:rsid w:val="006D1442"/>
    <w:rsid w:val="006D167C"/>
    <w:rsid w:val="006D2014"/>
    <w:rsid w:val="006D20E9"/>
    <w:rsid w:val="006D20F6"/>
    <w:rsid w:val="006D2B6D"/>
    <w:rsid w:val="006D3B43"/>
    <w:rsid w:val="006D477B"/>
    <w:rsid w:val="006D4AFA"/>
    <w:rsid w:val="006D6691"/>
    <w:rsid w:val="006D6B6E"/>
    <w:rsid w:val="006D769B"/>
    <w:rsid w:val="006E0B90"/>
    <w:rsid w:val="006E0E07"/>
    <w:rsid w:val="006E1B0C"/>
    <w:rsid w:val="006E30D4"/>
    <w:rsid w:val="006E3553"/>
    <w:rsid w:val="006E3614"/>
    <w:rsid w:val="006E3A83"/>
    <w:rsid w:val="006E3FC9"/>
    <w:rsid w:val="006E5197"/>
    <w:rsid w:val="006E53C0"/>
    <w:rsid w:val="006E6478"/>
    <w:rsid w:val="006E6538"/>
    <w:rsid w:val="006E6A44"/>
    <w:rsid w:val="006E7910"/>
    <w:rsid w:val="006E7D57"/>
    <w:rsid w:val="006E7D74"/>
    <w:rsid w:val="006E7DF2"/>
    <w:rsid w:val="006F029D"/>
    <w:rsid w:val="006F0335"/>
    <w:rsid w:val="006F039B"/>
    <w:rsid w:val="006F0B81"/>
    <w:rsid w:val="006F19A0"/>
    <w:rsid w:val="006F1F30"/>
    <w:rsid w:val="006F24B2"/>
    <w:rsid w:val="006F24BE"/>
    <w:rsid w:val="006F25A6"/>
    <w:rsid w:val="006F2FEB"/>
    <w:rsid w:val="006F31DB"/>
    <w:rsid w:val="006F41A2"/>
    <w:rsid w:val="006F695C"/>
    <w:rsid w:val="006F7E71"/>
    <w:rsid w:val="00701429"/>
    <w:rsid w:val="0070156E"/>
    <w:rsid w:val="00701995"/>
    <w:rsid w:val="007024DE"/>
    <w:rsid w:val="00703436"/>
    <w:rsid w:val="007034B2"/>
    <w:rsid w:val="00704D17"/>
    <w:rsid w:val="0070559D"/>
    <w:rsid w:val="00705F14"/>
    <w:rsid w:val="007074B1"/>
    <w:rsid w:val="007107FB"/>
    <w:rsid w:val="00711C1D"/>
    <w:rsid w:val="00711D36"/>
    <w:rsid w:val="0071229B"/>
    <w:rsid w:val="00712A6F"/>
    <w:rsid w:val="00712EA6"/>
    <w:rsid w:val="007132F0"/>
    <w:rsid w:val="0071359B"/>
    <w:rsid w:val="0071432C"/>
    <w:rsid w:val="00714BF3"/>
    <w:rsid w:val="00714E9A"/>
    <w:rsid w:val="00716F4F"/>
    <w:rsid w:val="00717448"/>
    <w:rsid w:val="00717B83"/>
    <w:rsid w:val="00721F94"/>
    <w:rsid w:val="007229BE"/>
    <w:rsid w:val="007231B4"/>
    <w:rsid w:val="0072454A"/>
    <w:rsid w:val="00724968"/>
    <w:rsid w:val="00724DEB"/>
    <w:rsid w:val="007261DC"/>
    <w:rsid w:val="00726B52"/>
    <w:rsid w:val="00727A55"/>
    <w:rsid w:val="00727B17"/>
    <w:rsid w:val="00731DBA"/>
    <w:rsid w:val="00732408"/>
    <w:rsid w:val="007339C6"/>
    <w:rsid w:val="00733F0C"/>
    <w:rsid w:val="0073417F"/>
    <w:rsid w:val="00734446"/>
    <w:rsid w:val="00734455"/>
    <w:rsid w:val="00734BD8"/>
    <w:rsid w:val="007352FD"/>
    <w:rsid w:val="0073560A"/>
    <w:rsid w:val="007362F9"/>
    <w:rsid w:val="0073713C"/>
    <w:rsid w:val="007377B6"/>
    <w:rsid w:val="007403A9"/>
    <w:rsid w:val="00740D52"/>
    <w:rsid w:val="00741547"/>
    <w:rsid w:val="0074172F"/>
    <w:rsid w:val="00741A7B"/>
    <w:rsid w:val="00741F77"/>
    <w:rsid w:val="0074277B"/>
    <w:rsid w:val="007428B2"/>
    <w:rsid w:val="00743455"/>
    <w:rsid w:val="007434CC"/>
    <w:rsid w:val="00744E14"/>
    <w:rsid w:val="007456E7"/>
    <w:rsid w:val="00745C3E"/>
    <w:rsid w:val="00745D18"/>
    <w:rsid w:val="00746849"/>
    <w:rsid w:val="0074733E"/>
    <w:rsid w:val="00747906"/>
    <w:rsid w:val="00747C08"/>
    <w:rsid w:val="00747F87"/>
    <w:rsid w:val="00750177"/>
    <w:rsid w:val="007505AE"/>
    <w:rsid w:val="00750A2F"/>
    <w:rsid w:val="00750C0E"/>
    <w:rsid w:val="00750D6B"/>
    <w:rsid w:val="00750EE6"/>
    <w:rsid w:val="00751179"/>
    <w:rsid w:val="00751A13"/>
    <w:rsid w:val="007532E9"/>
    <w:rsid w:val="00753FAE"/>
    <w:rsid w:val="007547A5"/>
    <w:rsid w:val="00754BF2"/>
    <w:rsid w:val="0075519E"/>
    <w:rsid w:val="007559B3"/>
    <w:rsid w:val="00755AEF"/>
    <w:rsid w:val="007567D9"/>
    <w:rsid w:val="0075685A"/>
    <w:rsid w:val="00756DAB"/>
    <w:rsid w:val="00757361"/>
    <w:rsid w:val="00757732"/>
    <w:rsid w:val="00760010"/>
    <w:rsid w:val="0076189C"/>
    <w:rsid w:val="007621CC"/>
    <w:rsid w:val="00762351"/>
    <w:rsid w:val="0076310D"/>
    <w:rsid w:val="0076432C"/>
    <w:rsid w:val="00764574"/>
    <w:rsid w:val="00765B4F"/>
    <w:rsid w:val="00765FB0"/>
    <w:rsid w:val="0076611D"/>
    <w:rsid w:val="0076662B"/>
    <w:rsid w:val="0076675A"/>
    <w:rsid w:val="00767778"/>
    <w:rsid w:val="00770020"/>
    <w:rsid w:val="00770612"/>
    <w:rsid w:val="00770A9B"/>
    <w:rsid w:val="00771D55"/>
    <w:rsid w:val="00771F35"/>
    <w:rsid w:val="00772826"/>
    <w:rsid w:val="007728CC"/>
    <w:rsid w:val="0077534D"/>
    <w:rsid w:val="007753C9"/>
    <w:rsid w:val="00775493"/>
    <w:rsid w:val="00775C90"/>
    <w:rsid w:val="00776196"/>
    <w:rsid w:val="00776803"/>
    <w:rsid w:val="00776D9E"/>
    <w:rsid w:val="00780A34"/>
    <w:rsid w:val="00781086"/>
    <w:rsid w:val="007825C0"/>
    <w:rsid w:val="00782652"/>
    <w:rsid w:val="007830A2"/>
    <w:rsid w:val="00784AB4"/>
    <w:rsid w:val="00784D63"/>
    <w:rsid w:val="00785322"/>
    <w:rsid w:val="00785AA5"/>
    <w:rsid w:val="007862B4"/>
    <w:rsid w:val="007866C2"/>
    <w:rsid w:val="00786D99"/>
    <w:rsid w:val="00787134"/>
    <w:rsid w:val="00790495"/>
    <w:rsid w:val="00790DC3"/>
    <w:rsid w:val="00791139"/>
    <w:rsid w:val="00792B4F"/>
    <w:rsid w:val="00792B96"/>
    <w:rsid w:val="0079363E"/>
    <w:rsid w:val="00795433"/>
    <w:rsid w:val="007955DD"/>
    <w:rsid w:val="00795BE3"/>
    <w:rsid w:val="0079724E"/>
    <w:rsid w:val="007A0B3C"/>
    <w:rsid w:val="007A2D68"/>
    <w:rsid w:val="007A3405"/>
    <w:rsid w:val="007A4994"/>
    <w:rsid w:val="007A4DB9"/>
    <w:rsid w:val="007A52B8"/>
    <w:rsid w:val="007A5879"/>
    <w:rsid w:val="007A6AED"/>
    <w:rsid w:val="007A7876"/>
    <w:rsid w:val="007A7D41"/>
    <w:rsid w:val="007B0AA0"/>
    <w:rsid w:val="007B0B76"/>
    <w:rsid w:val="007B0D0F"/>
    <w:rsid w:val="007B131C"/>
    <w:rsid w:val="007B1AAA"/>
    <w:rsid w:val="007B1B7B"/>
    <w:rsid w:val="007B1EE5"/>
    <w:rsid w:val="007B3474"/>
    <w:rsid w:val="007B3F47"/>
    <w:rsid w:val="007B3F6F"/>
    <w:rsid w:val="007B4084"/>
    <w:rsid w:val="007B5C99"/>
    <w:rsid w:val="007B5E2D"/>
    <w:rsid w:val="007B5E47"/>
    <w:rsid w:val="007B6D9C"/>
    <w:rsid w:val="007B7479"/>
    <w:rsid w:val="007C087B"/>
    <w:rsid w:val="007C0916"/>
    <w:rsid w:val="007C1B0F"/>
    <w:rsid w:val="007C2BA0"/>
    <w:rsid w:val="007C412E"/>
    <w:rsid w:val="007C4BC5"/>
    <w:rsid w:val="007C4BF0"/>
    <w:rsid w:val="007C69F3"/>
    <w:rsid w:val="007C7B66"/>
    <w:rsid w:val="007C7B94"/>
    <w:rsid w:val="007C7FC5"/>
    <w:rsid w:val="007D19E2"/>
    <w:rsid w:val="007D2DA8"/>
    <w:rsid w:val="007D2F44"/>
    <w:rsid w:val="007D4B79"/>
    <w:rsid w:val="007D4BA6"/>
    <w:rsid w:val="007D50CB"/>
    <w:rsid w:val="007D601D"/>
    <w:rsid w:val="007D7D04"/>
    <w:rsid w:val="007E05C3"/>
    <w:rsid w:val="007E0909"/>
    <w:rsid w:val="007E0D76"/>
    <w:rsid w:val="007E0D82"/>
    <w:rsid w:val="007E1AB3"/>
    <w:rsid w:val="007E2C44"/>
    <w:rsid w:val="007E332E"/>
    <w:rsid w:val="007E39C7"/>
    <w:rsid w:val="007E4FC2"/>
    <w:rsid w:val="007E57B3"/>
    <w:rsid w:val="007F050F"/>
    <w:rsid w:val="007F1EA3"/>
    <w:rsid w:val="007F2320"/>
    <w:rsid w:val="007F2E0C"/>
    <w:rsid w:val="007F4282"/>
    <w:rsid w:val="007F5676"/>
    <w:rsid w:val="007F660E"/>
    <w:rsid w:val="007F668D"/>
    <w:rsid w:val="00801571"/>
    <w:rsid w:val="008016F7"/>
    <w:rsid w:val="008017EE"/>
    <w:rsid w:val="00803750"/>
    <w:rsid w:val="008040A9"/>
    <w:rsid w:val="00804D8C"/>
    <w:rsid w:val="008059AE"/>
    <w:rsid w:val="00810547"/>
    <w:rsid w:val="008108FC"/>
    <w:rsid w:val="00810D81"/>
    <w:rsid w:val="008115AF"/>
    <w:rsid w:val="00811632"/>
    <w:rsid w:val="008117C7"/>
    <w:rsid w:val="00811DC1"/>
    <w:rsid w:val="008154E7"/>
    <w:rsid w:val="00816C6F"/>
    <w:rsid w:val="00816E1F"/>
    <w:rsid w:val="00816EE8"/>
    <w:rsid w:val="00817837"/>
    <w:rsid w:val="008205F0"/>
    <w:rsid w:val="00820D60"/>
    <w:rsid w:val="00821C67"/>
    <w:rsid w:val="008220FA"/>
    <w:rsid w:val="00822C16"/>
    <w:rsid w:val="00823B8B"/>
    <w:rsid w:val="008244A0"/>
    <w:rsid w:val="00824BC4"/>
    <w:rsid w:val="008259FB"/>
    <w:rsid w:val="0082614F"/>
    <w:rsid w:val="0082663E"/>
    <w:rsid w:val="00827CF3"/>
    <w:rsid w:val="00830300"/>
    <w:rsid w:val="00830523"/>
    <w:rsid w:val="0083070D"/>
    <w:rsid w:val="00830BAC"/>
    <w:rsid w:val="008310D5"/>
    <w:rsid w:val="00831F84"/>
    <w:rsid w:val="00833500"/>
    <w:rsid w:val="0083507C"/>
    <w:rsid w:val="008355AE"/>
    <w:rsid w:val="00835624"/>
    <w:rsid w:val="00836742"/>
    <w:rsid w:val="00836BD2"/>
    <w:rsid w:val="008372EC"/>
    <w:rsid w:val="00837F90"/>
    <w:rsid w:val="00840029"/>
    <w:rsid w:val="00840312"/>
    <w:rsid w:val="00840BF4"/>
    <w:rsid w:val="00841177"/>
    <w:rsid w:val="00841E28"/>
    <w:rsid w:val="008433CD"/>
    <w:rsid w:val="0084343C"/>
    <w:rsid w:val="00843811"/>
    <w:rsid w:val="00843949"/>
    <w:rsid w:val="00843987"/>
    <w:rsid w:val="008440C8"/>
    <w:rsid w:val="00844A48"/>
    <w:rsid w:val="008463E7"/>
    <w:rsid w:val="008466E1"/>
    <w:rsid w:val="00846809"/>
    <w:rsid w:val="00846B06"/>
    <w:rsid w:val="00850316"/>
    <w:rsid w:val="008505A2"/>
    <w:rsid w:val="008509DF"/>
    <w:rsid w:val="0085122F"/>
    <w:rsid w:val="00851A87"/>
    <w:rsid w:val="00851D37"/>
    <w:rsid w:val="00852746"/>
    <w:rsid w:val="0085426F"/>
    <w:rsid w:val="00854FC5"/>
    <w:rsid w:val="00855F1D"/>
    <w:rsid w:val="00855F45"/>
    <w:rsid w:val="00856CB1"/>
    <w:rsid w:val="00856D53"/>
    <w:rsid w:val="008570DE"/>
    <w:rsid w:val="00857D70"/>
    <w:rsid w:val="00860418"/>
    <w:rsid w:val="00860B58"/>
    <w:rsid w:val="00860D4B"/>
    <w:rsid w:val="00861319"/>
    <w:rsid w:val="00861686"/>
    <w:rsid w:val="0086258C"/>
    <w:rsid w:val="00863101"/>
    <w:rsid w:val="00863A94"/>
    <w:rsid w:val="0086479F"/>
    <w:rsid w:val="00864E72"/>
    <w:rsid w:val="008651F7"/>
    <w:rsid w:val="008664B3"/>
    <w:rsid w:val="00866CEB"/>
    <w:rsid w:val="00867EC6"/>
    <w:rsid w:val="00872554"/>
    <w:rsid w:val="00872A2C"/>
    <w:rsid w:val="0087346E"/>
    <w:rsid w:val="00873490"/>
    <w:rsid w:val="008744B2"/>
    <w:rsid w:val="0087527A"/>
    <w:rsid w:val="0087554C"/>
    <w:rsid w:val="0087566C"/>
    <w:rsid w:val="00876AE6"/>
    <w:rsid w:val="0087728C"/>
    <w:rsid w:val="008779D2"/>
    <w:rsid w:val="008807A3"/>
    <w:rsid w:val="00881C9A"/>
    <w:rsid w:val="00882EB5"/>
    <w:rsid w:val="00883996"/>
    <w:rsid w:val="0088432D"/>
    <w:rsid w:val="00884652"/>
    <w:rsid w:val="00884CF1"/>
    <w:rsid w:val="008855A9"/>
    <w:rsid w:val="00885822"/>
    <w:rsid w:val="008867BF"/>
    <w:rsid w:val="00886A61"/>
    <w:rsid w:val="00886BD5"/>
    <w:rsid w:val="0088747F"/>
    <w:rsid w:val="008878CF"/>
    <w:rsid w:val="00887CE7"/>
    <w:rsid w:val="00890D30"/>
    <w:rsid w:val="00891718"/>
    <w:rsid w:val="0089175A"/>
    <w:rsid w:val="00891770"/>
    <w:rsid w:val="00891B0D"/>
    <w:rsid w:val="00891F5A"/>
    <w:rsid w:val="00892045"/>
    <w:rsid w:val="00892EDE"/>
    <w:rsid w:val="00893079"/>
    <w:rsid w:val="008939A0"/>
    <w:rsid w:val="00893D82"/>
    <w:rsid w:val="00894220"/>
    <w:rsid w:val="00894AB2"/>
    <w:rsid w:val="008952A6"/>
    <w:rsid w:val="0089722E"/>
    <w:rsid w:val="008A08A2"/>
    <w:rsid w:val="008A0B12"/>
    <w:rsid w:val="008A200E"/>
    <w:rsid w:val="008A20A4"/>
    <w:rsid w:val="008A21C5"/>
    <w:rsid w:val="008A39D8"/>
    <w:rsid w:val="008A41B4"/>
    <w:rsid w:val="008A42D9"/>
    <w:rsid w:val="008A4C11"/>
    <w:rsid w:val="008A5120"/>
    <w:rsid w:val="008A53BF"/>
    <w:rsid w:val="008A5A15"/>
    <w:rsid w:val="008A623B"/>
    <w:rsid w:val="008A624A"/>
    <w:rsid w:val="008A646B"/>
    <w:rsid w:val="008A6487"/>
    <w:rsid w:val="008A734A"/>
    <w:rsid w:val="008A7492"/>
    <w:rsid w:val="008A78DC"/>
    <w:rsid w:val="008A7931"/>
    <w:rsid w:val="008A7CDA"/>
    <w:rsid w:val="008A7FA0"/>
    <w:rsid w:val="008B02A8"/>
    <w:rsid w:val="008B175E"/>
    <w:rsid w:val="008B1912"/>
    <w:rsid w:val="008B3E54"/>
    <w:rsid w:val="008B49E3"/>
    <w:rsid w:val="008B5AA7"/>
    <w:rsid w:val="008B6B2A"/>
    <w:rsid w:val="008B7FBD"/>
    <w:rsid w:val="008C0E9B"/>
    <w:rsid w:val="008C268F"/>
    <w:rsid w:val="008C2D85"/>
    <w:rsid w:val="008C4466"/>
    <w:rsid w:val="008C4D86"/>
    <w:rsid w:val="008C5738"/>
    <w:rsid w:val="008C5A44"/>
    <w:rsid w:val="008C5E73"/>
    <w:rsid w:val="008C7048"/>
    <w:rsid w:val="008C728A"/>
    <w:rsid w:val="008C7745"/>
    <w:rsid w:val="008C79A8"/>
    <w:rsid w:val="008D1905"/>
    <w:rsid w:val="008D249C"/>
    <w:rsid w:val="008D282F"/>
    <w:rsid w:val="008D3351"/>
    <w:rsid w:val="008D4083"/>
    <w:rsid w:val="008D44BD"/>
    <w:rsid w:val="008D44CB"/>
    <w:rsid w:val="008D5262"/>
    <w:rsid w:val="008D55F4"/>
    <w:rsid w:val="008D69CC"/>
    <w:rsid w:val="008D7537"/>
    <w:rsid w:val="008D7B95"/>
    <w:rsid w:val="008E0C6A"/>
    <w:rsid w:val="008E0F42"/>
    <w:rsid w:val="008E11FA"/>
    <w:rsid w:val="008E1E0B"/>
    <w:rsid w:val="008E3370"/>
    <w:rsid w:val="008E4B94"/>
    <w:rsid w:val="008E5116"/>
    <w:rsid w:val="008E5F43"/>
    <w:rsid w:val="008E60CF"/>
    <w:rsid w:val="008F0AF4"/>
    <w:rsid w:val="008F170D"/>
    <w:rsid w:val="008F2849"/>
    <w:rsid w:val="008F2BAE"/>
    <w:rsid w:val="008F3201"/>
    <w:rsid w:val="008F3217"/>
    <w:rsid w:val="008F351C"/>
    <w:rsid w:val="008F3665"/>
    <w:rsid w:val="008F3CE5"/>
    <w:rsid w:val="008F3E14"/>
    <w:rsid w:val="008F4A53"/>
    <w:rsid w:val="008F5ED3"/>
    <w:rsid w:val="008F68EF"/>
    <w:rsid w:val="008F6ED7"/>
    <w:rsid w:val="008F7115"/>
    <w:rsid w:val="008F730E"/>
    <w:rsid w:val="008F7793"/>
    <w:rsid w:val="008F7A04"/>
    <w:rsid w:val="0090032A"/>
    <w:rsid w:val="00902A27"/>
    <w:rsid w:val="00903227"/>
    <w:rsid w:val="00903507"/>
    <w:rsid w:val="0090358F"/>
    <w:rsid w:val="00903E0B"/>
    <w:rsid w:val="0090476E"/>
    <w:rsid w:val="00904C5E"/>
    <w:rsid w:val="00904D6D"/>
    <w:rsid w:val="00904D8D"/>
    <w:rsid w:val="0090706F"/>
    <w:rsid w:val="00907442"/>
    <w:rsid w:val="009079D7"/>
    <w:rsid w:val="00907A1A"/>
    <w:rsid w:val="00907F25"/>
    <w:rsid w:val="00910072"/>
    <w:rsid w:val="009127E2"/>
    <w:rsid w:val="00912F1C"/>
    <w:rsid w:val="00913044"/>
    <w:rsid w:val="009139E6"/>
    <w:rsid w:val="009143F2"/>
    <w:rsid w:val="009158A9"/>
    <w:rsid w:val="009158BA"/>
    <w:rsid w:val="00916293"/>
    <w:rsid w:val="00916CBC"/>
    <w:rsid w:val="009175F2"/>
    <w:rsid w:val="00920317"/>
    <w:rsid w:val="00921259"/>
    <w:rsid w:val="009212B2"/>
    <w:rsid w:val="00921353"/>
    <w:rsid w:val="00921483"/>
    <w:rsid w:val="00921F1C"/>
    <w:rsid w:val="00922C6A"/>
    <w:rsid w:val="0092387A"/>
    <w:rsid w:val="00923C7E"/>
    <w:rsid w:val="00923E92"/>
    <w:rsid w:val="00923EAC"/>
    <w:rsid w:val="0092522D"/>
    <w:rsid w:val="00925670"/>
    <w:rsid w:val="00926185"/>
    <w:rsid w:val="009262B8"/>
    <w:rsid w:val="009263C8"/>
    <w:rsid w:val="009268C1"/>
    <w:rsid w:val="00926B20"/>
    <w:rsid w:val="00926F2B"/>
    <w:rsid w:val="00927DC0"/>
    <w:rsid w:val="00927E85"/>
    <w:rsid w:val="00927F72"/>
    <w:rsid w:val="00931EF0"/>
    <w:rsid w:val="009327E5"/>
    <w:rsid w:val="00933016"/>
    <w:rsid w:val="00933032"/>
    <w:rsid w:val="00933396"/>
    <w:rsid w:val="00933650"/>
    <w:rsid w:val="0093489A"/>
    <w:rsid w:val="00934A1A"/>
    <w:rsid w:val="009354EC"/>
    <w:rsid w:val="00935822"/>
    <w:rsid w:val="00935C6B"/>
    <w:rsid w:val="00936FE6"/>
    <w:rsid w:val="00937061"/>
    <w:rsid w:val="009413EE"/>
    <w:rsid w:val="00941651"/>
    <w:rsid w:val="009420D5"/>
    <w:rsid w:val="00942C27"/>
    <w:rsid w:val="009430B3"/>
    <w:rsid w:val="00943C2A"/>
    <w:rsid w:val="00944492"/>
    <w:rsid w:val="00944B2D"/>
    <w:rsid w:val="00944F10"/>
    <w:rsid w:val="00945972"/>
    <w:rsid w:val="00945A65"/>
    <w:rsid w:val="00946250"/>
    <w:rsid w:val="00946FFB"/>
    <w:rsid w:val="0094718C"/>
    <w:rsid w:val="00947634"/>
    <w:rsid w:val="009479EF"/>
    <w:rsid w:val="00947B72"/>
    <w:rsid w:val="00947CD0"/>
    <w:rsid w:val="00950C5A"/>
    <w:rsid w:val="009510AD"/>
    <w:rsid w:val="00951BFE"/>
    <w:rsid w:val="00951E0A"/>
    <w:rsid w:val="00951E8A"/>
    <w:rsid w:val="00952437"/>
    <w:rsid w:val="00952FAE"/>
    <w:rsid w:val="00953A11"/>
    <w:rsid w:val="00953E6F"/>
    <w:rsid w:val="009554E3"/>
    <w:rsid w:val="00956B77"/>
    <w:rsid w:val="009570B7"/>
    <w:rsid w:val="009574BB"/>
    <w:rsid w:val="00957CE8"/>
    <w:rsid w:val="009605BB"/>
    <w:rsid w:val="00960F07"/>
    <w:rsid w:val="00962807"/>
    <w:rsid w:val="00962BAC"/>
    <w:rsid w:val="00964BE6"/>
    <w:rsid w:val="00965523"/>
    <w:rsid w:val="00965654"/>
    <w:rsid w:val="009659C7"/>
    <w:rsid w:val="009708E0"/>
    <w:rsid w:val="00970906"/>
    <w:rsid w:val="00970B9A"/>
    <w:rsid w:val="0097173D"/>
    <w:rsid w:val="009733C5"/>
    <w:rsid w:val="009735CF"/>
    <w:rsid w:val="00973699"/>
    <w:rsid w:val="00974E2E"/>
    <w:rsid w:val="009759CB"/>
    <w:rsid w:val="00975BA4"/>
    <w:rsid w:val="00975C32"/>
    <w:rsid w:val="00976B65"/>
    <w:rsid w:val="00977A3C"/>
    <w:rsid w:val="009803D0"/>
    <w:rsid w:val="0098090D"/>
    <w:rsid w:val="009809EF"/>
    <w:rsid w:val="00980E35"/>
    <w:rsid w:val="00980F4D"/>
    <w:rsid w:val="00981D57"/>
    <w:rsid w:val="00981F18"/>
    <w:rsid w:val="009820CE"/>
    <w:rsid w:val="00982D7E"/>
    <w:rsid w:val="00982D87"/>
    <w:rsid w:val="00983012"/>
    <w:rsid w:val="00983BCB"/>
    <w:rsid w:val="00984E69"/>
    <w:rsid w:val="00985478"/>
    <w:rsid w:val="00985B00"/>
    <w:rsid w:val="009860D1"/>
    <w:rsid w:val="00986F0D"/>
    <w:rsid w:val="0099065E"/>
    <w:rsid w:val="00990C5E"/>
    <w:rsid w:val="00990DE1"/>
    <w:rsid w:val="00990EBE"/>
    <w:rsid w:val="009917D2"/>
    <w:rsid w:val="0099192C"/>
    <w:rsid w:val="009919E6"/>
    <w:rsid w:val="00991BD2"/>
    <w:rsid w:val="00992706"/>
    <w:rsid w:val="009933BF"/>
    <w:rsid w:val="0099350E"/>
    <w:rsid w:val="00993B5E"/>
    <w:rsid w:val="00994816"/>
    <w:rsid w:val="0099531F"/>
    <w:rsid w:val="00996098"/>
    <w:rsid w:val="00996771"/>
    <w:rsid w:val="009A041A"/>
    <w:rsid w:val="009A0727"/>
    <w:rsid w:val="009A0ED2"/>
    <w:rsid w:val="009A1236"/>
    <w:rsid w:val="009A150A"/>
    <w:rsid w:val="009A237C"/>
    <w:rsid w:val="009A2456"/>
    <w:rsid w:val="009A3322"/>
    <w:rsid w:val="009A6344"/>
    <w:rsid w:val="009A6596"/>
    <w:rsid w:val="009A7836"/>
    <w:rsid w:val="009A7E9A"/>
    <w:rsid w:val="009B0A5A"/>
    <w:rsid w:val="009B1715"/>
    <w:rsid w:val="009B28EC"/>
    <w:rsid w:val="009B39E9"/>
    <w:rsid w:val="009B3E88"/>
    <w:rsid w:val="009B5052"/>
    <w:rsid w:val="009B5BFA"/>
    <w:rsid w:val="009B677C"/>
    <w:rsid w:val="009B68A5"/>
    <w:rsid w:val="009B6DB6"/>
    <w:rsid w:val="009B70AA"/>
    <w:rsid w:val="009B7D7A"/>
    <w:rsid w:val="009C02B6"/>
    <w:rsid w:val="009C0D78"/>
    <w:rsid w:val="009C0EF7"/>
    <w:rsid w:val="009C0FCA"/>
    <w:rsid w:val="009C255D"/>
    <w:rsid w:val="009C31FD"/>
    <w:rsid w:val="009C335A"/>
    <w:rsid w:val="009C38C4"/>
    <w:rsid w:val="009C4092"/>
    <w:rsid w:val="009C45B3"/>
    <w:rsid w:val="009C489C"/>
    <w:rsid w:val="009C5044"/>
    <w:rsid w:val="009C5A4D"/>
    <w:rsid w:val="009C723D"/>
    <w:rsid w:val="009C7E19"/>
    <w:rsid w:val="009D0818"/>
    <w:rsid w:val="009D12F1"/>
    <w:rsid w:val="009D1C95"/>
    <w:rsid w:val="009D25B2"/>
    <w:rsid w:val="009D3BCD"/>
    <w:rsid w:val="009D61D9"/>
    <w:rsid w:val="009D62D5"/>
    <w:rsid w:val="009D6814"/>
    <w:rsid w:val="009D71F2"/>
    <w:rsid w:val="009E1F2D"/>
    <w:rsid w:val="009E2375"/>
    <w:rsid w:val="009E29DF"/>
    <w:rsid w:val="009E4121"/>
    <w:rsid w:val="009E4678"/>
    <w:rsid w:val="009E5F8E"/>
    <w:rsid w:val="009E6FBC"/>
    <w:rsid w:val="009F0AE1"/>
    <w:rsid w:val="009F0DA9"/>
    <w:rsid w:val="009F121A"/>
    <w:rsid w:val="009F1E94"/>
    <w:rsid w:val="009F2078"/>
    <w:rsid w:val="009F2A3D"/>
    <w:rsid w:val="009F2D97"/>
    <w:rsid w:val="009F30E0"/>
    <w:rsid w:val="009F3EBB"/>
    <w:rsid w:val="009F6BFA"/>
    <w:rsid w:val="009F6C30"/>
    <w:rsid w:val="009F6FE5"/>
    <w:rsid w:val="009F781E"/>
    <w:rsid w:val="00A01571"/>
    <w:rsid w:val="00A01804"/>
    <w:rsid w:val="00A01A4B"/>
    <w:rsid w:val="00A02B7F"/>
    <w:rsid w:val="00A02BAB"/>
    <w:rsid w:val="00A02CA4"/>
    <w:rsid w:val="00A02E0A"/>
    <w:rsid w:val="00A032D9"/>
    <w:rsid w:val="00A03A8D"/>
    <w:rsid w:val="00A04218"/>
    <w:rsid w:val="00A043D0"/>
    <w:rsid w:val="00A04AB5"/>
    <w:rsid w:val="00A04B56"/>
    <w:rsid w:val="00A062C0"/>
    <w:rsid w:val="00A1057C"/>
    <w:rsid w:val="00A10A1A"/>
    <w:rsid w:val="00A115D6"/>
    <w:rsid w:val="00A12A51"/>
    <w:rsid w:val="00A12C0F"/>
    <w:rsid w:val="00A12F38"/>
    <w:rsid w:val="00A134B1"/>
    <w:rsid w:val="00A1375D"/>
    <w:rsid w:val="00A14835"/>
    <w:rsid w:val="00A15F21"/>
    <w:rsid w:val="00A164D4"/>
    <w:rsid w:val="00A16E15"/>
    <w:rsid w:val="00A17AB1"/>
    <w:rsid w:val="00A17F42"/>
    <w:rsid w:val="00A20932"/>
    <w:rsid w:val="00A209C5"/>
    <w:rsid w:val="00A23447"/>
    <w:rsid w:val="00A2774E"/>
    <w:rsid w:val="00A27931"/>
    <w:rsid w:val="00A30211"/>
    <w:rsid w:val="00A30E14"/>
    <w:rsid w:val="00A323DC"/>
    <w:rsid w:val="00A32E75"/>
    <w:rsid w:val="00A336C0"/>
    <w:rsid w:val="00A3379B"/>
    <w:rsid w:val="00A33B0B"/>
    <w:rsid w:val="00A33FD6"/>
    <w:rsid w:val="00A34878"/>
    <w:rsid w:val="00A35670"/>
    <w:rsid w:val="00A368D2"/>
    <w:rsid w:val="00A369BE"/>
    <w:rsid w:val="00A36F6B"/>
    <w:rsid w:val="00A37404"/>
    <w:rsid w:val="00A37463"/>
    <w:rsid w:val="00A3794E"/>
    <w:rsid w:val="00A37BFA"/>
    <w:rsid w:val="00A37F59"/>
    <w:rsid w:val="00A40CA8"/>
    <w:rsid w:val="00A423EF"/>
    <w:rsid w:val="00A44E04"/>
    <w:rsid w:val="00A47091"/>
    <w:rsid w:val="00A47E1B"/>
    <w:rsid w:val="00A47F0F"/>
    <w:rsid w:val="00A502FF"/>
    <w:rsid w:val="00A50460"/>
    <w:rsid w:val="00A50AD3"/>
    <w:rsid w:val="00A520EF"/>
    <w:rsid w:val="00A52907"/>
    <w:rsid w:val="00A5357B"/>
    <w:rsid w:val="00A53E5D"/>
    <w:rsid w:val="00A54CFC"/>
    <w:rsid w:val="00A558F6"/>
    <w:rsid w:val="00A55D2E"/>
    <w:rsid w:val="00A56F51"/>
    <w:rsid w:val="00A60A7A"/>
    <w:rsid w:val="00A60C66"/>
    <w:rsid w:val="00A60C91"/>
    <w:rsid w:val="00A60F7E"/>
    <w:rsid w:val="00A61DB9"/>
    <w:rsid w:val="00A6236A"/>
    <w:rsid w:val="00A62B42"/>
    <w:rsid w:val="00A63609"/>
    <w:rsid w:val="00A64F06"/>
    <w:rsid w:val="00A65171"/>
    <w:rsid w:val="00A668D7"/>
    <w:rsid w:val="00A66D91"/>
    <w:rsid w:val="00A6739D"/>
    <w:rsid w:val="00A73470"/>
    <w:rsid w:val="00A736F1"/>
    <w:rsid w:val="00A74EC7"/>
    <w:rsid w:val="00A75AE1"/>
    <w:rsid w:val="00A76613"/>
    <w:rsid w:val="00A769EA"/>
    <w:rsid w:val="00A773A7"/>
    <w:rsid w:val="00A7761A"/>
    <w:rsid w:val="00A77B97"/>
    <w:rsid w:val="00A805B4"/>
    <w:rsid w:val="00A826A9"/>
    <w:rsid w:val="00A83916"/>
    <w:rsid w:val="00A83951"/>
    <w:rsid w:val="00A84C5B"/>
    <w:rsid w:val="00A85639"/>
    <w:rsid w:val="00A8605A"/>
    <w:rsid w:val="00A86CFA"/>
    <w:rsid w:val="00A87371"/>
    <w:rsid w:val="00A87475"/>
    <w:rsid w:val="00A91A75"/>
    <w:rsid w:val="00A927E1"/>
    <w:rsid w:val="00A93739"/>
    <w:rsid w:val="00A93A75"/>
    <w:rsid w:val="00A9424A"/>
    <w:rsid w:val="00A9552E"/>
    <w:rsid w:val="00A963A0"/>
    <w:rsid w:val="00AA0073"/>
    <w:rsid w:val="00AA1AB2"/>
    <w:rsid w:val="00AA2735"/>
    <w:rsid w:val="00AA28DD"/>
    <w:rsid w:val="00AA359F"/>
    <w:rsid w:val="00AA3CFF"/>
    <w:rsid w:val="00AA3E52"/>
    <w:rsid w:val="00AA4901"/>
    <w:rsid w:val="00AA54C4"/>
    <w:rsid w:val="00AA5673"/>
    <w:rsid w:val="00AA6516"/>
    <w:rsid w:val="00AB019F"/>
    <w:rsid w:val="00AB094D"/>
    <w:rsid w:val="00AB178D"/>
    <w:rsid w:val="00AB4F25"/>
    <w:rsid w:val="00AB6F96"/>
    <w:rsid w:val="00AC0431"/>
    <w:rsid w:val="00AC0B40"/>
    <w:rsid w:val="00AC18E9"/>
    <w:rsid w:val="00AC3BE7"/>
    <w:rsid w:val="00AC55B2"/>
    <w:rsid w:val="00AC5885"/>
    <w:rsid w:val="00AC61E2"/>
    <w:rsid w:val="00AC7298"/>
    <w:rsid w:val="00AD0108"/>
    <w:rsid w:val="00AD06C0"/>
    <w:rsid w:val="00AD08F4"/>
    <w:rsid w:val="00AD26A3"/>
    <w:rsid w:val="00AD2CE3"/>
    <w:rsid w:val="00AD2E23"/>
    <w:rsid w:val="00AD3599"/>
    <w:rsid w:val="00AD4123"/>
    <w:rsid w:val="00AD5494"/>
    <w:rsid w:val="00AD6B61"/>
    <w:rsid w:val="00AD6BCF"/>
    <w:rsid w:val="00AD7494"/>
    <w:rsid w:val="00AE06CB"/>
    <w:rsid w:val="00AE1543"/>
    <w:rsid w:val="00AE1703"/>
    <w:rsid w:val="00AE1727"/>
    <w:rsid w:val="00AE207F"/>
    <w:rsid w:val="00AE21F5"/>
    <w:rsid w:val="00AE2BCA"/>
    <w:rsid w:val="00AE3231"/>
    <w:rsid w:val="00AE3666"/>
    <w:rsid w:val="00AE37E4"/>
    <w:rsid w:val="00AE4547"/>
    <w:rsid w:val="00AE4CDE"/>
    <w:rsid w:val="00AE6B8C"/>
    <w:rsid w:val="00AE6DAD"/>
    <w:rsid w:val="00AE762F"/>
    <w:rsid w:val="00AF1C20"/>
    <w:rsid w:val="00AF38CD"/>
    <w:rsid w:val="00AF409C"/>
    <w:rsid w:val="00AF52AB"/>
    <w:rsid w:val="00AF53CD"/>
    <w:rsid w:val="00AF5713"/>
    <w:rsid w:val="00AF6501"/>
    <w:rsid w:val="00AF7492"/>
    <w:rsid w:val="00AF74DB"/>
    <w:rsid w:val="00B00448"/>
    <w:rsid w:val="00B01228"/>
    <w:rsid w:val="00B01653"/>
    <w:rsid w:val="00B01920"/>
    <w:rsid w:val="00B01DA5"/>
    <w:rsid w:val="00B01FCB"/>
    <w:rsid w:val="00B03290"/>
    <w:rsid w:val="00B03904"/>
    <w:rsid w:val="00B04319"/>
    <w:rsid w:val="00B0434C"/>
    <w:rsid w:val="00B0482C"/>
    <w:rsid w:val="00B0483A"/>
    <w:rsid w:val="00B04D09"/>
    <w:rsid w:val="00B05A2E"/>
    <w:rsid w:val="00B05C1E"/>
    <w:rsid w:val="00B061AC"/>
    <w:rsid w:val="00B06AA1"/>
    <w:rsid w:val="00B073CF"/>
    <w:rsid w:val="00B078BA"/>
    <w:rsid w:val="00B10133"/>
    <w:rsid w:val="00B103B3"/>
    <w:rsid w:val="00B10B01"/>
    <w:rsid w:val="00B10EFD"/>
    <w:rsid w:val="00B118F0"/>
    <w:rsid w:val="00B11AE9"/>
    <w:rsid w:val="00B12EC4"/>
    <w:rsid w:val="00B12F57"/>
    <w:rsid w:val="00B135F1"/>
    <w:rsid w:val="00B13CB1"/>
    <w:rsid w:val="00B13FFB"/>
    <w:rsid w:val="00B1423D"/>
    <w:rsid w:val="00B16C28"/>
    <w:rsid w:val="00B20291"/>
    <w:rsid w:val="00B20B71"/>
    <w:rsid w:val="00B237ED"/>
    <w:rsid w:val="00B23BFB"/>
    <w:rsid w:val="00B24CF7"/>
    <w:rsid w:val="00B24FA5"/>
    <w:rsid w:val="00B24FEF"/>
    <w:rsid w:val="00B25B68"/>
    <w:rsid w:val="00B25BFE"/>
    <w:rsid w:val="00B26AEA"/>
    <w:rsid w:val="00B278DA"/>
    <w:rsid w:val="00B27C59"/>
    <w:rsid w:val="00B311B6"/>
    <w:rsid w:val="00B3171A"/>
    <w:rsid w:val="00B32250"/>
    <w:rsid w:val="00B33329"/>
    <w:rsid w:val="00B33399"/>
    <w:rsid w:val="00B33BAC"/>
    <w:rsid w:val="00B33C04"/>
    <w:rsid w:val="00B3410E"/>
    <w:rsid w:val="00B360B8"/>
    <w:rsid w:val="00B36456"/>
    <w:rsid w:val="00B3649C"/>
    <w:rsid w:val="00B37514"/>
    <w:rsid w:val="00B37BF1"/>
    <w:rsid w:val="00B40692"/>
    <w:rsid w:val="00B40BA8"/>
    <w:rsid w:val="00B418B3"/>
    <w:rsid w:val="00B41DFE"/>
    <w:rsid w:val="00B42961"/>
    <w:rsid w:val="00B42BF5"/>
    <w:rsid w:val="00B431DB"/>
    <w:rsid w:val="00B44056"/>
    <w:rsid w:val="00B45150"/>
    <w:rsid w:val="00B4629A"/>
    <w:rsid w:val="00B46AA2"/>
    <w:rsid w:val="00B501AA"/>
    <w:rsid w:val="00B527B4"/>
    <w:rsid w:val="00B52859"/>
    <w:rsid w:val="00B53A35"/>
    <w:rsid w:val="00B55410"/>
    <w:rsid w:val="00B56E2F"/>
    <w:rsid w:val="00B57196"/>
    <w:rsid w:val="00B57635"/>
    <w:rsid w:val="00B6028A"/>
    <w:rsid w:val="00B6033C"/>
    <w:rsid w:val="00B6057B"/>
    <w:rsid w:val="00B60E64"/>
    <w:rsid w:val="00B61168"/>
    <w:rsid w:val="00B614B5"/>
    <w:rsid w:val="00B61A88"/>
    <w:rsid w:val="00B61B80"/>
    <w:rsid w:val="00B61B8B"/>
    <w:rsid w:val="00B62999"/>
    <w:rsid w:val="00B64426"/>
    <w:rsid w:val="00B64CFB"/>
    <w:rsid w:val="00B64EDF"/>
    <w:rsid w:val="00B654F6"/>
    <w:rsid w:val="00B65A44"/>
    <w:rsid w:val="00B65D5C"/>
    <w:rsid w:val="00B65E78"/>
    <w:rsid w:val="00B66A5B"/>
    <w:rsid w:val="00B66DE0"/>
    <w:rsid w:val="00B672F0"/>
    <w:rsid w:val="00B67867"/>
    <w:rsid w:val="00B67AAF"/>
    <w:rsid w:val="00B708EB"/>
    <w:rsid w:val="00B70C96"/>
    <w:rsid w:val="00B70DCF"/>
    <w:rsid w:val="00B71B29"/>
    <w:rsid w:val="00B72371"/>
    <w:rsid w:val="00B72B38"/>
    <w:rsid w:val="00B748AD"/>
    <w:rsid w:val="00B75475"/>
    <w:rsid w:val="00B761D6"/>
    <w:rsid w:val="00B76283"/>
    <w:rsid w:val="00B77049"/>
    <w:rsid w:val="00B7758E"/>
    <w:rsid w:val="00B80AC6"/>
    <w:rsid w:val="00B80FAF"/>
    <w:rsid w:val="00B811AB"/>
    <w:rsid w:val="00B8180C"/>
    <w:rsid w:val="00B824E2"/>
    <w:rsid w:val="00B82D5F"/>
    <w:rsid w:val="00B83667"/>
    <w:rsid w:val="00B83722"/>
    <w:rsid w:val="00B84744"/>
    <w:rsid w:val="00B84C8B"/>
    <w:rsid w:val="00B84F21"/>
    <w:rsid w:val="00B85298"/>
    <w:rsid w:val="00B85810"/>
    <w:rsid w:val="00B85BFC"/>
    <w:rsid w:val="00B87DFA"/>
    <w:rsid w:val="00B91F1F"/>
    <w:rsid w:val="00B92122"/>
    <w:rsid w:val="00B9256C"/>
    <w:rsid w:val="00B92FE8"/>
    <w:rsid w:val="00B93690"/>
    <w:rsid w:val="00B93857"/>
    <w:rsid w:val="00B95159"/>
    <w:rsid w:val="00B95A3A"/>
    <w:rsid w:val="00B9689E"/>
    <w:rsid w:val="00B96F24"/>
    <w:rsid w:val="00B978B3"/>
    <w:rsid w:val="00BA1304"/>
    <w:rsid w:val="00BA220D"/>
    <w:rsid w:val="00BA2EB0"/>
    <w:rsid w:val="00BA3C40"/>
    <w:rsid w:val="00BA4D83"/>
    <w:rsid w:val="00BA502E"/>
    <w:rsid w:val="00BA5050"/>
    <w:rsid w:val="00BA5F43"/>
    <w:rsid w:val="00BB005E"/>
    <w:rsid w:val="00BB0E60"/>
    <w:rsid w:val="00BB3FEA"/>
    <w:rsid w:val="00BB7DD1"/>
    <w:rsid w:val="00BC032B"/>
    <w:rsid w:val="00BC19A2"/>
    <w:rsid w:val="00BC1A41"/>
    <w:rsid w:val="00BC2805"/>
    <w:rsid w:val="00BC3520"/>
    <w:rsid w:val="00BC3E26"/>
    <w:rsid w:val="00BC51AE"/>
    <w:rsid w:val="00BC72E4"/>
    <w:rsid w:val="00BC7687"/>
    <w:rsid w:val="00BC786B"/>
    <w:rsid w:val="00BC786F"/>
    <w:rsid w:val="00BD02F5"/>
    <w:rsid w:val="00BD03C3"/>
    <w:rsid w:val="00BD1059"/>
    <w:rsid w:val="00BD12B3"/>
    <w:rsid w:val="00BD2219"/>
    <w:rsid w:val="00BD2271"/>
    <w:rsid w:val="00BD3A39"/>
    <w:rsid w:val="00BD3E95"/>
    <w:rsid w:val="00BD402D"/>
    <w:rsid w:val="00BD4E74"/>
    <w:rsid w:val="00BD61E2"/>
    <w:rsid w:val="00BD7380"/>
    <w:rsid w:val="00BD7A61"/>
    <w:rsid w:val="00BE0D75"/>
    <w:rsid w:val="00BE2302"/>
    <w:rsid w:val="00BE2D18"/>
    <w:rsid w:val="00BE2F79"/>
    <w:rsid w:val="00BE337D"/>
    <w:rsid w:val="00BE374F"/>
    <w:rsid w:val="00BE3DFC"/>
    <w:rsid w:val="00BE4C55"/>
    <w:rsid w:val="00BE4D4C"/>
    <w:rsid w:val="00BE4D8E"/>
    <w:rsid w:val="00BE53A0"/>
    <w:rsid w:val="00BE5D14"/>
    <w:rsid w:val="00BE6387"/>
    <w:rsid w:val="00BE6428"/>
    <w:rsid w:val="00BE655F"/>
    <w:rsid w:val="00BE693C"/>
    <w:rsid w:val="00BE6F92"/>
    <w:rsid w:val="00BE70C9"/>
    <w:rsid w:val="00BE74F3"/>
    <w:rsid w:val="00BF06EF"/>
    <w:rsid w:val="00BF1227"/>
    <w:rsid w:val="00BF167A"/>
    <w:rsid w:val="00BF256E"/>
    <w:rsid w:val="00BF36C5"/>
    <w:rsid w:val="00BF39E1"/>
    <w:rsid w:val="00BF3B0B"/>
    <w:rsid w:val="00BF42F7"/>
    <w:rsid w:val="00BF5967"/>
    <w:rsid w:val="00BF6BEF"/>
    <w:rsid w:val="00C00DA8"/>
    <w:rsid w:val="00C0144A"/>
    <w:rsid w:val="00C021F1"/>
    <w:rsid w:val="00C0268E"/>
    <w:rsid w:val="00C02962"/>
    <w:rsid w:val="00C03F20"/>
    <w:rsid w:val="00C040D1"/>
    <w:rsid w:val="00C04512"/>
    <w:rsid w:val="00C04695"/>
    <w:rsid w:val="00C04798"/>
    <w:rsid w:val="00C04CD8"/>
    <w:rsid w:val="00C04D48"/>
    <w:rsid w:val="00C04FB4"/>
    <w:rsid w:val="00C061E4"/>
    <w:rsid w:val="00C066B9"/>
    <w:rsid w:val="00C069DA"/>
    <w:rsid w:val="00C1083C"/>
    <w:rsid w:val="00C10A92"/>
    <w:rsid w:val="00C10FBF"/>
    <w:rsid w:val="00C11074"/>
    <w:rsid w:val="00C1126C"/>
    <w:rsid w:val="00C11444"/>
    <w:rsid w:val="00C128DF"/>
    <w:rsid w:val="00C12978"/>
    <w:rsid w:val="00C12B55"/>
    <w:rsid w:val="00C13D57"/>
    <w:rsid w:val="00C141F1"/>
    <w:rsid w:val="00C14A08"/>
    <w:rsid w:val="00C15A94"/>
    <w:rsid w:val="00C16062"/>
    <w:rsid w:val="00C1717B"/>
    <w:rsid w:val="00C17E0A"/>
    <w:rsid w:val="00C17EF1"/>
    <w:rsid w:val="00C20284"/>
    <w:rsid w:val="00C22D32"/>
    <w:rsid w:val="00C22E47"/>
    <w:rsid w:val="00C23368"/>
    <w:rsid w:val="00C234BB"/>
    <w:rsid w:val="00C236C6"/>
    <w:rsid w:val="00C247A6"/>
    <w:rsid w:val="00C24917"/>
    <w:rsid w:val="00C258F2"/>
    <w:rsid w:val="00C27556"/>
    <w:rsid w:val="00C30401"/>
    <w:rsid w:val="00C307EC"/>
    <w:rsid w:val="00C31915"/>
    <w:rsid w:val="00C31FDB"/>
    <w:rsid w:val="00C32661"/>
    <w:rsid w:val="00C32685"/>
    <w:rsid w:val="00C32CB6"/>
    <w:rsid w:val="00C33834"/>
    <w:rsid w:val="00C33D0A"/>
    <w:rsid w:val="00C35868"/>
    <w:rsid w:val="00C35DF8"/>
    <w:rsid w:val="00C37586"/>
    <w:rsid w:val="00C379B6"/>
    <w:rsid w:val="00C406BB"/>
    <w:rsid w:val="00C40934"/>
    <w:rsid w:val="00C40BC8"/>
    <w:rsid w:val="00C41608"/>
    <w:rsid w:val="00C42199"/>
    <w:rsid w:val="00C426C5"/>
    <w:rsid w:val="00C42A71"/>
    <w:rsid w:val="00C443C3"/>
    <w:rsid w:val="00C44BBE"/>
    <w:rsid w:val="00C4557A"/>
    <w:rsid w:val="00C45C4C"/>
    <w:rsid w:val="00C47A31"/>
    <w:rsid w:val="00C47C11"/>
    <w:rsid w:val="00C47D3E"/>
    <w:rsid w:val="00C50242"/>
    <w:rsid w:val="00C506F6"/>
    <w:rsid w:val="00C5085F"/>
    <w:rsid w:val="00C50B8D"/>
    <w:rsid w:val="00C51169"/>
    <w:rsid w:val="00C515A6"/>
    <w:rsid w:val="00C51B49"/>
    <w:rsid w:val="00C51E07"/>
    <w:rsid w:val="00C51F6A"/>
    <w:rsid w:val="00C52243"/>
    <w:rsid w:val="00C528C6"/>
    <w:rsid w:val="00C52C02"/>
    <w:rsid w:val="00C5373E"/>
    <w:rsid w:val="00C54134"/>
    <w:rsid w:val="00C544E5"/>
    <w:rsid w:val="00C54905"/>
    <w:rsid w:val="00C55B00"/>
    <w:rsid w:val="00C6022D"/>
    <w:rsid w:val="00C6097B"/>
    <w:rsid w:val="00C61413"/>
    <w:rsid w:val="00C62A50"/>
    <w:rsid w:val="00C63887"/>
    <w:rsid w:val="00C64279"/>
    <w:rsid w:val="00C646CC"/>
    <w:rsid w:val="00C6510D"/>
    <w:rsid w:val="00C65AC5"/>
    <w:rsid w:val="00C71038"/>
    <w:rsid w:val="00C71F6C"/>
    <w:rsid w:val="00C728AB"/>
    <w:rsid w:val="00C73D1E"/>
    <w:rsid w:val="00C75A42"/>
    <w:rsid w:val="00C75B8E"/>
    <w:rsid w:val="00C75C1C"/>
    <w:rsid w:val="00C760D7"/>
    <w:rsid w:val="00C76147"/>
    <w:rsid w:val="00C76370"/>
    <w:rsid w:val="00C805D9"/>
    <w:rsid w:val="00C816ED"/>
    <w:rsid w:val="00C83242"/>
    <w:rsid w:val="00C84377"/>
    <w:rsid w:val="00C84425"/>
    <w:rsid w:val="00C8484B"/>
    <w:rsid w:val="00C84BA8"/>
    <w:rsid w:val="00C84EF7"/>
    <w:rsid w:val="00C8555F"/>
    <w:rsid w:val="00C86F27"/>
    <w:rsid w:val="00C873A0"/>
    <w:rsid w:val="00C87821"/>
    <w:rsid w:val="00C87C80"/>
    <w:rsid w:val="00C9055E"/>
    <w:rsid w:val="00C9150F"/>
    <w:rsid w:val="00C91B72"/>
    <w:rsid w:val="00C91FA7"/>
    <w:rsid w:val="00C92FB8"/>
    <w:rsid w:val="00C93223"/>
    <w:rsid w:val="00CA0798"/>
    <w:rsid w:val="00CA18BF"/>
    <w:rsid w:val="00CA3FEC"/>
    <w:rsid w:val="00CA4AC5"/>
    <w:rsid w:val="00CA4C71"/>
    <w:rsid w:val="00CA4FB7"/>
    <w:rsid w:val="00CA546E"/>
    <w:rsid w:val="00CA54D2"/>
    <w:rsid w:val="00CA6CE3"/>
    <w:rsid w:val="00CA705C"/>
    <w:rsid w:val="00CA782D"/>
    <w:rsid w:val="00CB06D7"/>
    <w:rsid w:val="00CB1958"/>
    <w:rsid w:val="00CB2326"/>
    <w:rsid w:val="00CB2D4A"/>
    <w:rsid w:val="00CB3B21"/>
    <w:rsid w:val="00CB3CD0"/>
    <w:rsid w:val="00CB3DFE"/>
    <w:rsid w:val="00CB430C"/>
    <w:rsid w:val="00CB50CA"/>
    <w:rsid w:val="00CC1334"/>
    <w:rsid w:val="00CC395A"/>
    <w:rsid w:val="00CC3E09"/>
    <w:rsid w:val="00CC4107"/>
    <w:rsid w:val="00CC548F"/>
    <w:rsid w:val="00CC59EC"/>
    <w:rsid w:val="00CC784C"/>
    <w:rsid w:val="00CD1228"/>
    <w:rsid w:val="00CD29D7"/>
    <w:rsid w:val="00CD33DD"/>
    <w:rsid w:val="00CD43F2"/>
    <w:rsid w:val="00CD4E4F"/>
    <w:rsid w:val="00CD4F3B"/>
    <w:rsid w:val="00CD506F"/>
    <w:rsid w:val="00CD58C3"/>
    <w:rsid w:val="00CD59D6"/>
    <w:rsid w:val="00CD6739"/>
    <w:rsid w:val="00CD78B1"/>
    <w:rsid w:val="00CD7EDD"/>
    <w:rsid w:val="00CE09E5"/>
    <w:rsid w:val="00CE274A"/>
    <w:rsid w:val="00CE2B73"/>
    <w:rsid w:val="00CE3C15"/>
    <w:rsid w:val="00CE3C68"/>
    <w:rsid w:val="00CE3E84"/>
    <w:rsid w:val="00CE4D33"/>
    <w:rsid w:val="00CE4DCF"/>
    <w:rsid w:val="00CE6242"/>
    <w:rsid w:val="00CE76F4"/>
    <w:rsid w:val="00CE77D8"/>
    <w:rsid w:val="00CF0893"/>
    <w:rsid w:val="00CF11B3"/>
    <w:rsid w:val="00CF1415"/>
    <w:rsid w:val="00CF21DC"/>
    <w:rsid w:val="00CF2287"/>
    <w:rsid w:val="00CF22E9"/>
    <w:rsid w:val="00CF2726"/>
    <w:rsid w:val="00CF2DD7"/>
    <w:rsid w:val="00CF2F70"/>
    <w:rsid w:val="00CF457C"/>
    <w:rsid w:val="00CF4D93"/>
    <w:rsid w:val="00CF4E64"/>
    <w:rsid w:val="00CF52BA"/>
    <w:rsid w:val="00CF5692"/>
    <w:rsid w:val="00CF57C3"/>
    <w:rsid w:val="00CF5D54"/>
    <w:rsid w:val="00CF6907"/>
    <w:rsid w:val="00CF7A5B"/>
    <w:rsid w:val="00CF7AFD"/>
    <w:rsid w:val="00D008A7"/>
    <w:rsid w:val="00D00F39"/>
    <w:rsid w:val="00D00F89"/>
    <w:rsid w:val="00D0116B"/>
    <w:rsid w:val="00D017BA"/>
    <w:rsid w:val="00D01F17"/>
    <w:rsid w:val="00D03881"/>
    <w:rsid w:val="00D03955"/>
    <w:rsid w:val="00D039F6"/>
    <w:rsid w:val="00D03AE5"/>
    <w:rsid w:val="00D04BDD"/>
    <w:rsid w:val="00D055FE"/>
    <w:rsid w:val="00D05B78"/>
    <w:rsid w:val="00D064F3"/>
    <w:rsid w:val="00D10725"/>
    <w:rsid w:val="00D11568"/>
    <w:rsid w:val="00D11B3A"/>
    <w:rsid w:val="00D11C6B"/>
    <w:rsid w:val="00D12072"/>
    <w:rsid w:val="00D134E8"/>
    <w:rsid w:val="00D13DB3"/>
    <w:rsid w:val="00D14948"/>
    <w:rsid w:val="00D14D24"/>
    <w:rsid w:val="00D14D71"/>
    <w:rsid w:val="00D152F0"/>
    <w:rsid w:val="00D15682"/>
    <w:rsid w:val="00D15AB2"/>
    <w:rsid w:val="00D17167"/>
    <w:rsid w:val="00D174DE"/>
    <w:rsid w:val="00D17B83"/>
    <w:rsid w:val="00D210C0"/>
    <w:rsid w:val="00D24C3C"/>
    <w:rsid w:val="00D255C0"/>
    <w:rsid w:val="00D25797"/>
    <w:rsid w:val="00D26094"/>
    <w:rsid w:val="00D2629B"/>
    <w:rsid w:val="00D267D9"/>
    <w:rsid w:val="00D27322"/>
    <w:rsid w:val="00D27479"/>
    <w:rsid w:val="00D309CA"/>
    <w:rsid w:val="00D31871"/>
    <w:rsid w:val="00D31EF7"/>
    <w:rsid w:val="00D32876"/>
    <w:rsid w:val="00D346E6"/>
    <w:rsid w:val="00D34A90"/>
    <w:rsid w:val="00D34C61"/>
    <w:rsid w:val="00D34F3D"/>
    <w:rsid w:val="00D353D7"/>
    <w:rsid w:val="00D354DB"/>
    <w:rsid w:val="00D358A2"/>
    <w:rsid w:val="00D3599C"/>
    <w:rsid w:val="00D35EC1"/>
    <w:rsid w:val="00D3694B"/>
    <w:rsid w:val="00D37F30"/>
    <w:rsid w:val="00D40608"/>
    <w:rsid w:val="00D411DD"/>
    <w:rsid w:val="00D43352"/>
    <w:rsid w:val="00D439DA"/>
    <w:rsid w:val="00D43B90"/>
    <w:rsid w:val="00D45939"/>
    <w:rsid w:val="00D45C7C"/>
    <w:rsid w:val="00D50F1F"/>
    <w:rsid w:val="00D51B69"/>
    <w:rsid w:val="00D521E5"/>
    <w:rsid w:val="00D5398C"/>
    <w:rsid w:val="00D54026"/>
    <w:rsid w:val="00D55170"/>
    <w:rsid w:val="00D57047"/>
    <w:rsid w:val="00D60B83"/>
    <w:rsid w:val="00D6193C"/>
    <w:rsid w:val="00D61D1C"/>
    <w:rsid w:val="00D62173"/>
    <w:rsid w:val="00D62D82"/>
    <w:rsid w:val="00D631E0"/>
    <w:rsid w:val="00D641EC"/>
    <w:rsid w:val="00D6430E"/>
    <w:rsid w:val="00D64672"/>
    <w:rsid w:val="00D64A9C"/>
    <w:rsid w:val="00D66023"/>
    <w:rsid w:val="00D667CC"/>
    <w:rsid w:val="00D66A2C"/>
    <w:rsid w:val="00D66D32"/>
    <w:rsid w:val="00D67570"/>
    <w:rsid w:val="00D675A9"/>
    <w:rsid w:val="00D679C3"/>
    <w:rsid w:val="00D67B29"/>
    <w:rsid w:val="00D67B3D"/>
    <w:rsid w:val="00D702A5"/>
    <w:rsid w:val="00D7036A"/>
    <w:rsid w:val="00D706AF"/>
    <w:rsid w:val="00D71113"/>
    <w:rsid w:val="00D714B6"/>
    <w:rsid w:val="00D714DF"/>
    <w:rsid w:val="00D71889"/>
    <w:rsid w:val="00D71B73"/>
    <w:rsid w:val="00D71BE3"/>
    <w:rsid w:val="00D72AB8"/>
    <w:rsid w:val="00D735E9"/>
    <w:rsid w:val="00D73860"/>
    <w:rsid w:val="00D73C92"/>
    <w:rsid w:val="00D74C47"/>
    <w:rsid w:val="00D757FB"/>
    <w:rsid w:val="00D81252"/>
    <w:rsid w:val="00D81598"/>
    <w:rsid w:val="00D8386A"/>
    <w:rsid w:val="00D87149"/>
    <w:rsid w:val="00D90E89"/>
    <w:rsid w:val="00D91013"/>
    <w:rsid w:val="00D918A7"/>
    <w:rsid w:val="00D91A56"/>
    <w:rsid w:val="00D91CB5"/>
    <w:rsid w:val="00D9239A"/>
    <w:rsid w:val="00D930CA"/>
    <w:rsid w:val="00D93909"/>
    <w:rsid w:val="00D93EEF"/>
    <w:rsid w:val="00D9460C"/>
    <w:rsid w:val="00D949C6"/>
    <w:rsid w:val="00D94C65"/>
    <w:rsid w:val="00D94CF5"/>
    <w:rsid w:val="00D94EC8"/>
    <w:rsid w:val="00D95091"/>
    <w:rsid w:val="00D9535E"/>
    <w:rsid w:val="00D95A3A"/>
    <w:rsid w:val="00D9613F"/>
    <w:rsid w:val="00D97AF1"/>
    <w:rsid w:val="00D97E6C"/>
    <w:rsid w:val="00D97ECC"/>
    <w:rsid w:val="00DA1094"/>
    <w:rsid w:val="00DA1C4B"/>
    <w:rsid w:val="00DA36E7"/>
    <w:rsid w:val="00DA3EB6"/>
    <w:rsid w:val="00DA4885"/>
    <w:rsid w:val="00DA48A4"/>
    <w:rsid w:val="00DA537D"/>
    <w:rsid w:val="00DA55D8"/>
    <w:rsid w:val="00DA6436"/>
    <w:rsid w:val="00DA6820"/>
    <w:rsid w:val="00DA7079"/>
    <w:rsid w:val="00DA7AA2"/>
    <w:rsid w:val="00DB04F1"/>
    <w:rsid w:val="00DB0A71"/>
    <w:rsid w:val="00DB0C47"/>
    <w:rsid w:val="00DB0E6C"/>
    <w:rsid w:val="00DB1E57"/>
    <w:rsid w:val="00DB2F18"/>
    <w:rsid w:val="00DB3863"/>
    <w:rsid w:val="00DB4E6F"/>
    <w:rsid w:val="00DB5E43"/>
    <w:rsid w:val="00DB5E95"/>
    <w:rsid w:val="00DC133E"/>
    <w:rsid w:val="00DC147B"/>
    <w:rsid w:val="00DC1869"/>
    <w:rsid w:val="00DC1A1F"/>
    <w:rsid w:val="00DC1C77"/>
    <w:rsid w:val="00DC2A4F"/>
    <w:rsid w:val="00DC33A4"/>
    <w:rsid w:val="00DC3520"/>
    <w:rsid w:val="00DC352D"/>
    <w:rsid w:val="00DC363A"/>
    <w:rsid w:val="00DC3C3B"/>
    <w:rsid w:val="00DC4712"/>
    <w:rsid w:val="00DC5C5C"/>
    <w:rsid w:val="00DC5C68"/>
    <w:rsid w:val="00DC6088"/>
    <w:rsid w:val="00DC637E"/>
    <w:rsid w:val="00DC6FA9"/>
    <w:rsid w:val="00DC7990"/>
    <w:rsid w:val="00DD050D"/>
    <w:rsid w:val="00DD1406"/>
    <w:rsid w:val="00DD22EC"/>
    <w:rsid w:val="00DD2817"/>
    <w:rsid w:val="00DD3A94"/>
    <w:rsid w:val="00DD4933"/>
    <w:rsid w:val="00DD51DA"/>
    <w:rsid w:val="00DD5C78"/>
    <w:rsid w:val="00DD6471"/>
    <w:rsid w:val="00DD714A"/>
    <w:rsid w:val="00DD7B7B"/>
    <w:rsid w:val="00DD7FEA"/>
    <w:rsid w:val="00DE0005"/>
    <w:rsid w:val="00DE1BAF"/>
    <w:rsid w:val="00DE1CAF"/>
    <w:rsid w:val="00DE20CE"/>
    <w:rsid w:val="00DE463D"/>
    <w:rsid w:val="00DE48BB"/>
    <w:rsid w:val="00DE690D"/>
    <w:rsid w:val="00DE6A36"/>
    <w:rsid w:val="00DE7106"/>
    <w:rsid w:val="00DE7C0D"/>
    <w:rsid w:val="00DF0079"/>
    <w:rsid w:val="00DF0541"/>
    <w:rsid w:val="00DF1112"/>
    <w:rsid w:val="00DF19AB"/>
    <w:rsid w:val="00DF1B97"/>
    <w:rsid w:val="00DF1F22"/>
    <w:rsid w:val="00DF294A"/>
    <w:rsid w:val="00DF296C"/>
    <w:rsid w:val="00DF2F1A"/>
    <w:rsid w:val="00DF3538"/>
    <w:rsid w:val="00DF38D7"/>
    <w:rsid w:val="00DF3B36"/>
    <w:rsid w:val="00DF4BDD"/>
    <w:rsid w:val="00DF592E"/>
    <w:rsid w:val="00DF5A81"/>
    <w:rsid w:val="00DF5C74"/>
    <w:rsid w:val="00DF5D6F"/>
    <w:rsid w:val="00DF5E80"/>
    <w:rsid w:val="00DF6BD7"/>
    <w:rsid w:val="00DF751B"/>
    <w:rsid w:val="00E00EEF"/>
    <w:rsid w:val="00E01F96"/>
    <w:rsid w:val="00E0214C"/>
    <w:rsid w:val="00E02811"/>
    <w:rsid w:val="00E02829"/>
    <w:rsid w:val="00E028CC"/>
    <w:rsid w:val="00E02EF2"/>
    <w:rsid w:val="00E02F64"/>
    <w:rsid w:val="00E046AC"/>
    <w:rsid w:val="00E04D7E"/>
    <w:rsid w:val="00E059B6"/>
    <w:rsid w:val="00E05C9C"/>
    <w:rsid w:val="00E05E21"/>
    <w:rsid w:val="00E063A3"/>
    <w:rsid w:val="00E063BE"/>
    <w:rsid w:val="00E06AB9"/>
    <w:rsid w:val="00E06DA1"/>
    <w:rsid w:val="00E1135E"/>
    <w:rsid w:val="00E11379"/>
    <w:rsid w:val="00E11B4D"/>
    <w:rsid w:val="00E12215"/>
    <w:rsid w:val="00E12280"/>
    <w:rsid w:val="00E12356"/>
    <w:rsid w:val="00E1248D"/>
    <w:rsid w:val="00E134E2"/>
    <w:rsid w:val="00E14D9E"/>
    <w:rsid w:val="00E155E6"/>
    <w:rsid w:val="00E157B2"/>
    <w:rsid w:val="00E1647E"/>
    <w:rsid w:val="00E169EE"/>
    <w:rsid w:val="00E21BBA"/>
    <w:rsid w:val="00E21D78"/>
    <w:rsid w:val="00E22609"/>
    <w:rsid w:val="00E22ACB"/>
    <w:rsid w:val="00E24031"/>
    <w:rsid w:val="00E24738"/>
    <w:rsid w:val="00E25656"/>
    <w:rsid w:val="00E25895"/>
    <w:rsid w:val="00E25E52"/>
    <w:rsid w:val="00E27782"/>
    <w:rsid w:val="00E3017C"/>
    <w:rsid w:val="00E304DB"/>
    <w:rsid w:val="00E316A4"/>
    <w:rsid w:val="00E35861"/>
    <w:rsid w:val="00E35B70"/>
    <w:rsid w:val="00E40B2C"/>
    <w:rsid w:val="00E40D8C"/>
    <w:rsid w:val="00E412CD"/>
    <w:rsid w:val="00E412DE"/>
    <w:rsid w:val="00E41C26"/>
    <w:rsid w:val="00E42426"/>
    <w:rsid w:val="00E429DF"/>
    <w:rsid w:val="00E431AD"/>
    <w:rsid w:val="00E43308"/>
    <w:rsid w:val="00E43410"/>
    <w:rsid w:val="00E45011"/>
    <w:rsid w:val="00E47013"/>
    <w:rsid w:val="00E472A8"/>
    <w:rsid w:val="00E47FC0"/>
    <w:rsid w:val="00E510C0"/>
    <w:rsid w:val="00E5198A"/>
    <w:rsid w:val="00E51D00"/>
    <w:rsid w:val="00E51ED1"/>
    <w:rsid w:val="00E52B35"/>
    <w:rsid w:val="00E53677"/>
    <w:rsid w:val="00E54311"/>
    <w:rsid w:val="00E5436D"/>
    <w:rsid w:val="00E550BC"/>
    <w:rsid w:val="00E562E5"/>
    <w:rsid w:val="00E56832"/>
    <w:rsid w:val="00E56BE1"/>
    <w:rsid w:val="00E56F75"/>
    <w:rsid w:val="00E577E9"/>
    <w:rsid w:val="00E60336"/>
    <w:rsid w:val="00E6061B"/>
    <w:rsid w:val="00E60FF7"/>
    <w:rsid w:val="00E612F0"/>
    <w:rsid w:val="00E616A2"/>
    <w:rsid w:val="00E61736"/>
    <w:rsid w:val="00E61A75"/>
    <w:rsid w:val="00E61B99"/>
    <w:rsid w:val="00E61F0F"/>
    <w:rsid w:val="00E6350E"/>
    <w:rsid w:val="00E64075"/>
    <w:rsid w:val="00E64A95"/>
    <w:rsid w:val="00E66C03"/>
    <w:rsid w:val="00E679D8"/>
    <w:rsid w:val="00E728A7"/>
    <w:rsid w:val="00E72F24"/>
    <w:rsid w:val="00E73A38"/>
    <w:rsid w:val="00E75B3E"/>
    <w:rsid w:val="00E75BAD"/>
    <w:rsid w:val="00E76C37"/>
    <w:rsid w:val="00E77621"/>
    <w:rsid w:val="00E776BE"/>
    <w:rsid w:val="00E77AE8"/>
    <w:rsid w:val="00E81A99"/>
    <w:rsid w:val="00E82DCA"/>
    <w:rsid w:val="00E8357C"/>
    <w:rsid w:val="00E84F11"/>
    <w:rsid w:val="00E85757"/>
    <w:rsid w:val="00E86F20"/>
    <w:rsid w:val="00E87133"/>
    <w:rsid w:val="00E87C61"/>
    <w:rsid w:val="00E901BB"/>
    <w:rsid w:val="00E9051E"/>
    <w:rsid w:val="00E926C1"/>
    <w:rsid w:val="00E92B8F"/>
    <w:rsid w:val="00E92F3E"/>
    <w:rsid w:val="00E93A6D"/>
    <w:rsid w:val="00E94097"/>
    <w:rsid w:val="00E9435B"/>
    <w:rsid w:val="00E95089"/>
    <w:rsid w:val="00E954F4"/>
    <w:rsid w:val="00E96166"/>
    <w:rsid w:val="00E964D0"/>
    <w:rsid w:val="00E96A34"/>
    <w:rsid w:val="00E97FFE"/>
    <w:rsid w:val="00EA0322"/>
    <w:rsid w:val="00EA05C9"/>
    <w:rsid w:val="00EA066D"/>
    <w:rsid w:val="00EA0812"/>
    <w:rsid w:val="00EA10A4"/>
    <w:rsid w:val="00EA114C"/>
    <w:rsid w:val="00EA1780"/>
    <w:rsid w:val="00EA2124"/>
    <w:rsid w:val="00EA228C"/>
    <w:rsid w:val="00EA2E6B"/>
    <w:rsid w:val="00EA36FC"/>
    <w:rsid w:val="00EA4966"/>
    <w:rsid w:val="00EA5806"/>
    <w:rsid w:val="00EA593C"/>
    <w:rsid w:val="00EA6A7A"/>
    <w:rsid w:val="00EA6AAF"/>
    <w:rsid w:val="00EB1573"/>
    <w:rsid w:val="00EB35DA"/>
    <w:rsid w:val="00EB3CC2"/>
    <w:rsid w:val="00EB3FA5"/>
    <w:rsid w:val="00EB4742"/>
    <w:rsid w:val="00EB474F"/>
    <w:rsid w:val="00EB4B69"/>
    <w:rsid w:val="00EB5871"/>
    <w:rsid w:val="00EB5CC7"/>
    <w:rsid w:val="00EC0719"/>
    <w:rsid w:val="00EC15DE"/>
    <w:rsid w:val="00EC2782"/>
    <w:rsid w:val="00EC285C"/>
    <w:rsid w:val="00EC2BB6"/>
    <w:rsid w:val="00EC3005"/>
    <w:rsid w:val="00EC3844"/>
    <w:rsid w:val="00EC3895"/>
    <w:rsid w:val="00EC4308"/>
    <w:rsid w:val="00EC49EE"/>
    <w:rsid w:val="00EC4FE7"/>
    <w:rsid w:val="00EC5E1E"/>
    <w:rsid w:val="00EC6BCC"/>
    <w:rsid w:val="00EC6FA0"/>
    <w:rsid w:val="00EC7D13"/>
    <w:rsid w:val="00EC7DD1"/>
    <w:rsid w:val="00EC7EEB"/>
    <w:rsid w:val="00EC7F93"/>
    <w:rsid w:val="00ED0079"/>
    <w:rsid w:val="00ED0BA5"/>
    <w:rsid w:val="00ED15FF"/>
    <w:rsid w:val="00ED179F"/>
    <w:rsid w:val="00ED2131"/>
    <w:rsid w:val="00ED214E"/>
    <w:rsid w:val="00ED4B82"/>
    <w:rsid w:val="00ED4F8D"/>
    <w:rsid w:val="00ED60CD"/>
    <w:rsid w:val="00ED6717"/>
    <w:rsid w:val="00ED6B07"/>
    <w:rsid w:val="00ED73AB"/>
    <w:rsid w:val="00ED75E5"/>
    <w:rsid w:val="00ED77B2"/>
    <w:rsid w:val="00EE06E5"/>
    <w:rsid w:val="00EE26FB"/>
    <w:rsid w:val="00EE2B5F"/>
    <w:rsid w:val="00EE30F2"/>
    <w:rsid w:val="00EE3937"/>
    <w:rsid w:val="00EE4148"/>
    <w:rsid w:val="00EE5348"/>
    <w:rsid w:val="00EE5A47"/>
    <w:rsid w:val="00EE7616"/>
    <w:rsid w:val="00EE7E33"/>
    <w:rsid w:val="00EE7E79"/>
    <w:rsid w:val="00EF076E"/>
    <w:rsid w:val="00EF08F7"/>
    <w:rsid w:val="00EF15D5"/>
    <w:rsid w:val="00EF2370"/>
    <w:rsid w:val="00EF2775"/>
    <w:rsid w:val="00EF2D15"/>
    <w:rsid w:val="00EF2F0C"/>
    <w:rsid w:val="00EF323D"/>
    <w:rsid w:val="00EF411F"/>
    <w:rsid w:val="00EF44DC"/>
    <w:rsid w:val="00EF4849"/>
    <w:rsid w:val="00EF5AAA"/>
    <w:rsid w:val="00EF6613"/>
    <w:rsid w:val="00F00DD7"/>
    <w:rsid w:val="00F014D9"/>
    <w:rsid w:val="00F016F4"/>
    <w:rsid w:val="00F01E6B"/>
    <w:rsid w:val="00F026F3"/>
    <w:rsid w:val="00F032E4"/>
    <w:rsid w:val="00F04039"/>
    <w:rsid w:val="00F04632"/>
    <w:rsid w:val="00F05588"/>
    <w:rsid w:val="00F05C92"/>
    <w:rsid w:val="00F05DB6"/>
    <w:rsid w:val="00F0631C"/>
    <w:rsid w:val="00F06F8F"/>
    <w:rsid w:val="00F07AD5"/>
    <w:rsid w:val="00F103CD"/>
    <w:rsid w:val="00F107F8"/>
    <w:rsid w:val="00F10904"/>
    <w:rsid w:val="00F10BD5"/>
    <w:rsid w:val="00F111D9"/>
    <w:rsid w:val="00F12133"/>
    <w:rsid w:val="00F1281A"/>
    <w:rsid w:val="00F132C4"/>
    <w:rsid w:val="00F14371"/>
    <w:rsid w:val="00F14DF5"/>
    <w:rsid w:val="00F152C4"/>
    <w:rsid w:val="00F15E04"/>
    <w:rsid w:val="00F16002"/>
    <w:rsid w:val="00F20D0C"/>
    <w:rsid w:val="00F20E3B"/>
    <w:rsid w:val="00F20EA9"/>
    <w:rsid w:val="00F22C72"/>
    <w:rsid w:val="00F22EDC"/>
    <w:rsid w:val="00F24D59"/>
    <w:rsid w:val="00F24F91"/>
    <w:rsid w:val="00F251CD"/>
    <w:rsid w:val="00F2544E"/>
    <w:rsid w:val="00F25547"/>
    <w:rsid w:val="00F25AC6"/>
    <w:rsid w:val="00F2649E"/>
    <w:rsid w:val="00F26E23"/>
    <w:rsid w:val="00F27E68"/>
    <w:rsid w:val="00F3002F"/>
    <w:rsid w:val="00F31045"/>
    <w:rsid w:val="00F323D5"/>
    <w:rsid w:val="00F335EB"/>
    <w:rsid w:val="00F341FE"/>
    <w:rsid w:val="00F34DF5"/>
    <w:rsid w:val="00F352A2"/>
    <w:rsid w:val="00F3696A"/>
    <w:rsid w:val="00F374C3"/>
    <w:rsid w:val="00F37615"/>
    <w:rsid w:val="00F37C14"/>
    <w:rsid w:val="00F40238"/>
    <w:rsid w:val="00F410C8"/>
    <w:rsid w:val="00F412B6"/>
    <w:rsid w:val="00F418E4"/>
    <w:rsid w:val="00F44A01"/>
    <w:rsid w:val="00F45641"/>
    <w:rsid w:val="00F4626A"/>
    <w:rsid w:val="00F468EF"/>
    <w:rsid w:val="00F46C9F"/>
    <w:rsid w:val="00F471AF"/>
    <w:rsid w:val="00F472E3"/>
    <w:rsid w:val="00F477FE"/>
    <w:rsid w:val="00F479BD"/>
    <w:rsid w:val="00F47D43"/>
    <w:rsid w:val="00F506A9"/>
    <w:rsid w:val="00F506EA"/>
    <w:rsid w:val="00F5198B"/>
    <w:rsid w:val="00F51AA5"/>
    <w:rsid w:val="00F5235B"/>
    <w:rsid w:val="00F5321E"/>
    <w:rsid w:val="00F53FCB"/>
    <w:rsid w:val="00F54194"/>
    <w:rsid w:val="00F5602E"/>
    <w:rsid w:val="00F56E0B"/>
    <w:rsid w:val="00F56EFE"/>
    <w:rsid w:val="00F572C7"/>
    <w:rsid w:val="00F578B1"/>
    <w:rsid w:val="00F57F09"/>
    <w:rsid w:val="00F57F63"/>
    <w:rsid w:val="00F60769"/>
    <w:rsid w:val="00F60EE3"/>
    <w:rsid w:val="00F62CEC"/>
    <w:rsid w:val="00F6378D"/>
    <w:rsid w:val="00F63F57"/>
    <w:rsid w:val="00F64885"/>
    <w:rsid w:val="00F66579"/>
    <w:rsid w:val="00F675AC"/>
    <w:rsid w:val="00F67870"/>
    <w:rsid w:val="00F7016B"/>
    <w:rsid w:val="00F70BD6"/>
    <w:rsid w:val="00F70E8A"/>
    <w:rsid w:val="00F72C32"/>
    <w:rsid w:val="00F72E51"/>
    <w:rsid w:val="00F734B6"/>
    <w:rsid w:val="00F73F7F"/>
    <w:rsid w:val="00F75192"/>
    <w:rsid w:val="00F75DFD"/>
    <w:rsid w:val="00F808E6"/>
    <w:rsid w:val="00F80AB1"/>
    <w:rsid w:val="00F81128"/>
    <w:rsid w:val="00F82351"/>
    <w:rsid w:val="00F8388E"/>
    <w:rsid w:val="00F83A96"/>
    <w:rsid w:val="00F8435D"/>
    <w:rsid w:val="00F84600"/>
    <w:rsid w:val="00F85D51"/>
    <w:rsid w:val="00F85DBC"/>
    <w:rsid w:val="00F85E40"/>
    <w:rsid w:val="00F861E3"/>
    <w:rsid w:val="00F86A45"/>
    <w:rsid w:val="00F909FD"/>
    <w:rsid w:val="00F91B7C"/>
    <w:rsid w:val="00F928A0"/>
    <w:rsid w:val="00F94B9A"/>
    <w:rsid w:val="00F963E5"/>
    <w:rsid w:val="00F96AE2"/>
    <w:rsid w:val="00F9730C"/>
    <w:rsid w:val="00FA0929"/>
    <w:rsid w:val="00FA19A5"/>
    <w:rsid w:val="00FA1CDD"/>
    <w:rsid w:val="00FA3B81"/>
    <w:rsid w:val="00FA6C27"/>
    <w:rsid w:val="00FA7069"/>
    <w:rsid w:val="00FB026C"/>
    <w:rsid w:val="00FB076A"/>
    <w:rsid w:val="00FB0A88"/>
    <w:rsid w:val="00FB2217"/>
    <w:rsid w:val="00FB2B62"/>
    <w:rsid w:val="00FB2BB0"/>
    <w:rsid w:val="00FB2F72"/>
    <w:rsid w:val="00FB4297"/>
    <w:rsid w:val="00FB5261"/>
    <w:rsid w:val="00FB532E"/>
    <w:rsid w:val="00FB5F1A"/>
    <w:rsid w:val="00FB63B6"/>
    <w:rsid w:val="00FB6936"/>
    <w:rsid w:val="00FC0376"/>
    <w:rsid w:val="00FC2271"/>
    <w:rsid w:val="00FC23AA"/>
    <w:rsid w:val="00FC3669"/>
    <w:rsid w:val="00FC3863"/>
    <w:rsid w:val="00FC3F5F"/>
    <w:rsid w:val="00FC4353"/>
    <w:rsid w:val="00FC446D"/>
    <w:rsid w:val="00FC4900"/>
    <w:rsid w:val="00FC4F6A"/>
    <w:rsid w:val="00FD0097"/>
    <w:rsid w:val="00FD0552"/>
    <w:rsid w:val="00FD1679"/>
    <w:rsid w:val="00FD21DF"/>
    <w:rsid w:val="00FD29BB"/>
    <w:rsid w:val="00FD2A4F"/>
    <w:rsid w:val="00FD3779"/>
    <w:rsid w:val="00FD3E72"/>
    <w:rsid w:val="00FD4421"/>
    <w:rsid w:val="00FD783C"/>
    <w:rsid w:val="00FE018F"/>
    <w:rsid w:val="00FE093C"/>
    <w:rsid w:val="00FE1041"/>
    <w:rsid w:val="00FE136E"/>
    <w:rsid w:val="00FE159C"/>
    <w:rsid w:val="00FE2241"/>
    <w:rsid w:val="00FE3BDA"/>
    <w:rsid w:val="00FE4666"/>
    <w:rsid w:val="00FE669F"/>
    <w:rsid w:val="00FE6E77"/>
    <w:rsid w:val="00FE731A"/>
    <w:rsid w:val="00FE7560"/>
    <w:rsid w:val="00FF08A2"/>
    <w:rsid w:val="00FF1BB2"/>
    <w:rsid w:val="00FF200E"/>
    <w:rsid w:val="00FF2646"/>
    <w:rsid w:val="00FF2839"/>
    <w:rsid w:val="00FF3479"/>
    <w:rsid w:val="00FF3AD4"/>
    <w:rsid w:val="00FF487C"/>
    <w:rsid w:val="00FF52BF"/>
    <w:rsid w:val="00FF752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7B69557"/>
  <w14:defaultImageDpi w14:val="32767"/>
  <w15:chartTrackingRefBased/>
  <w15:docId w15:val="{47E7BF0F-AE82-4BAB-BB6F-7A65BE1EF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C6B"/>
  </w:style>
  <w:style w:type="paragraph" w:styleId="Heading1">
    <w:name w:val="heading 1"/>
    <w:basedOn w:val="Normal"/>
    <w:next w:val="Normal"/>
    <w:link w:val="Heading1Char"/>
    <w:uiPriority w:val="9"/>
    <w:qFormat/>
    <w:rsid w:val="00D11C6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D11C6B"/>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D11C6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D11C6B"/>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D11C6B"/>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D11C6B"/>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D11C6B"/>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D11C6B"/>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D11C6B"/>
    <w:pPr>
      <w:spacing w:after="0"/>
      <w:jc w:val="left"/>
      <w:outlineLvl w:val="8"/>
    </w:pPr>
    <w:rPr>
      <w:b/>
      <w:bCs/>
      <w:i/>
      <w:iCs/>
      <w:smallCaps/>
      <w:color w:val="385623" w:themeColor="accent6"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C6B"/>
    <w:rPr>
      <w:smallCaps/>
      <w:spacing w:val="5"/>
      <w:sz w:val="32"/>
      <w:szCs w:val="32"/>
    </w:rPr>
  </w:style>
  <w:style w:type="character" w:customStyle="1" w:styleId="Heading2Char">
    <w:name w:val="Heading 2 Char"/>
    <w:basedOn w:val="DefaultParagraphFont"/>
    <w:link w:val="Heading2"/>
    <w:uiPriority w:val="9"/>
    <w:rsid w:val="00D11C6B"/>
    <w:rPr>
      <w:smallCaps/>
      <w:spacing w:val="5"/>
      <w:sz w:val="28"/>
      <w:szCs w:val="28"/>
    </w:rPr>
  </w:style>
  <w:style w:type="character" w:customStyle="1" w:styleId="Heading3Char">
    <w:name w:val="Heading 3 Char"/>
    <w:basedOn w:val="DefaultParagraphFont"/>
    <w:link w:val="Heading3"/>
    <w:uiPriority w:val="9"/>
    <w:rsid w:val="00D11C6B"/>
    <w:rPr>
      <w:smallCaps/>
      <w:spacing w:val="5"/>
      <w:sz w:val="24"/>
      <w:szCs w:val="24"/>
    </w:rPr>
  </w:style>
  <w:style w:type="character" w:customStyle="1" w:styleId="Heading4Char">
    <w:name w:val="Heading 4 Char"/>
    <w:basedOn w:val="DefaultParagraphFont"/>
    <w:link w:val="Heading4"/>
    <w:uiPriority w:val="9"/>
    <w:rsid w:val="00D11C6B"/>
    <w:rPr>
      <w:i/>
      <w:iCs/>
      <w:smallCaps/>
      <w:spacing w:val="10"/>
      <w:sz w:val="22"/>
      <w:szCs w:val="22"/>
    </w:rPr>
  </w:style>
  <w:style w:type="character" w:customStyle="1" w:styleId="Heading5Char">
    <w:name w:val="Heading 5 Char"/>
    <w:basedOn w:val="DefaultParagraphFont"/>
    <w:link w:val="Heading5"/>
    <w:uiPriority w:val="9"/>
    <w:semiHidden/>
    <w:rsid w:val="00D11C6B"/>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D11C6B"/>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D11C6B"/>
    <w:rPr>
      <w:b/>
      <w:bCs/>
      <w:smallCaps/>
      <w:color w:val="70AD47" w:themeColor="accent6"/>
      <w:spacing w:val="10"/>
    </w:rPr>
  </w:style>
  <w:style w:type="character" w:customStyle="1" w:styleId="Heading8Char">
    <w:name w:val="Heading 8 Char"/>
    <w:basedOn w:val="DefaultParagraphFont"/>
    <w:link w:val="Heading8"/>
    <w:uiPriority w:val="9"/>
    <w:semiHidden/>
    <w:rsid w:val="00D11C6B"/>
    <w:rPr>
      <w:b/>
      <w:bCs/>
      <w:i/>
      <w:iCs/>
      <w:smallCaps/>
      <w:color w:val="538135" w:themeColor="accent6" w:themeShade="BF"/>
    </w:rPr>
  </w:style>
  <w:style w:type="character" w:customStyle="1" w:styleId="Heading9Char">
    <w:name w:val="Heading 9 Char"/>
    <w:basedOn w:val="DefaultParagraphFont"/>
    <w:link w:val="Heading9"/>
    <w:uiPriority w:val="9"/>
    <w:semiHidden/>
    <w:rsid w:val="00D11C6B"/>
    <w:rPr>
      <w:b/>
      <w:bCs/>
      <w:i/>
      <w:iCs/>
      <w:smallCaps/>
      <w:color w:val="385623" w:themeColor="accent6" w:themeShade="80"/>
    </w:rPr>
  </w:style>
  <w:style w:type="paragraph" w:styleId="Caption">
    <w:name w:val="caption"/>
    <w:basedOn w:val="Normal"/>
    <w:next w:val="Normal"/>
    <w:uiPriority w:val="35"/>
    <w:unhideWhenUsed/>
    <w:qFormat/>
    <w:rsid w:val="00D11C6B"/>
    <w:rPr>
      <w:b/>
      <w:bCs/>
      <w:caps/>
      <w:sz w:val="16"/>
      <w:szCs w:val="16"/>
    </w:rPr>
  </w:style>
  <w:style w:type="paragraph" w:styleId="Title">
    <w:name w:val="Title"/>
    <w:basedOn w:val="Normal"/>
    <w:next w:val="Normal"/>
    <w:link w:val="TitleChar"/>
    <w:uiPriority w:val="10"/>
    <w:qFormat/>
    <w:rsid w:val="00D11C6B"/>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D11C6B"/>
    <w:rPr>
      <w:smallCaps/>
      <w:color w:val="262626" w:themeColor="text1" w:themeTint="D9"/>
      <w:sz w:val="52"/>
      <w:szCs w:val="52"/>
    </w:rPr>
  </w:style>
  <w:style w:type="paragraph" w:styleId="Subtitle">
    <w:name w:val="Subtitle"/>
    <w:basedOn w:val="Normal"/>
    <w:next w:val="Normal"/>
    <w:link w:val="SubtitleChar"/>
    <w:uiPriority w:val="11"/>
    <w:qFormat/>
    <w:rsid w:val="00D11C6B"/>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D11C6B"/>
    <w:rPr>
      <w:rFonts w:asciiTheme="majorHAnsi" w:eastAsiaTheme="majorEastAsia" w:hAnsiTheme="majorHAnsi" w:cstheme="majorBidi"/>
    </w:rPr>
  </w:style>
  <w:style w:type="character" w:styleId="Strong">
    <w:name w:val="Strong"/>
    <w:uiPriority w:val="22"/>
    <w:qFormat/>
    <w:rsid w:val="00D11C6B"/>
    <w:rPr>
      <w:b/>
      <w:bCs/>
      <w:color w:val="70AD47" w:themeColor="accent6"/>
    </w:rPr>
  </w:style>
  <w:style w:type="character" w:styleId="Emphasis">
    <w:name w:val="Emphasis"/>
    <w:uiPriority w:val="20"/>
    <w:qFormat/>
    <w:rsid w:val="00D11C6B"/>
    <w:rPr>
      <w:b/>
      <w:bCs/>
      <w:i/>
      <w:iCs/>
      <w:spacing w:val="10"/>
    </w:rPr>
  </w:style>
  <w:style w:type="paragraph" w:styleId="NoSpacing">
    <w:name w:val="No Spacing"/>
    <w:uiPriority w:val="1"/>
    <w:qFormat/>
    <w:rsid w:val="00D11C6B"/>
    <w:pPr>
      <w:spacing w:after="0" w:line="240" w:lineRule="auto"/>
    </w:pPr>
  </w:style>
  <w:style w:type="paragraph" w:styleId="Quote">
    <w:name w:val="Quote"/>
    <w:basedOn w:val="Normal"/>
    <w:next w:val="Normal"/>
    <w:link w:val="QuoteChar"/>
    <w:uiPriority w:val="29"/>
    <w:qFormat/>
    <w:rsid w:val="00D11C6B"/>
    <w:rPr>
      <w:i/>
      <w:iCs/>
    </w:rPr>
  </w:style>
  <w:style w:type="character" w:customStyle="1" w:styleId="QuoteChar">
    <w:name w:val="Quote Char"/>
    <w:basedOn w:val="DefaultParagraphFont"/>
    <w:link w:val="Quote"/>
    <w:uiPriority w:val="29"/>
    <w:rsid w:val="00D11C6B"/>
    <w:rPr>
      <w:i/>
      <w:iCs/>
    </w:rPr>
  </w:style>
  <w:style w:type="paragraph" w:styleId="IntenseQuote">
    <w:name w:val="Intense Quote"/>
    <w:basedOn w:val="Normal"/>
    <w:next w:val="Normal"/>
    <w:link w:val="IntenseQuoteChar"/>
    <w:uiPriority w:val="30"/>
    <w:qFormat/>
    <w:rsid w:val="00D11C6B"/>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D11C6B"/>
    <w:rPr>
      <w:b/>
      <w:bCs/>
      <w:i/>
      <w:iCs/>
    </w:rPr>
  </w:style>
  <w:style w:type="character" w:styleId="SubtleEmphasis">
    <w:name w:val="Subtle Emphasis"/>
    <w:uiPriority w:val="19"/>
    <w:qFormat/>
    <w:rsid w:val="00D11C6B"/>
    <w:rPr>
      <w:i/>
      <w:iCs/>
    </w:rPr>
  </w:style>
  <w:style w:type="character" w:styleId="IntenseEmphasis">
    <w:name w:val="Intense Emphasis"/>
    <w:uiPriority w:val="21"/>
    <w:qFormat/>
    <w:rsid w:val="00D11C6B"/>
    <w:rPr>
      <w:b/>
      <w:bCs/>
      <w:i/>
      <w:iCs/>
      <w:color w:val="70AD47" w:themeColor="accent6"/>
      <w:spacing w:val="10"/>
    </w:rPr>
  </w:style>
  <w:style w:type="character" w:styleId="SubtleReference">
    <w:name w:val="Subtle Reference"/>
    <w:uiPriority w:val="31"/>
    <w:qFormat/>
    <w:rsid w:val="00D11C6B"/>
    <w:rPr>
      <w:b/>
      <w:bCs/>
    </w:rPr>
  </w:style>
  <w:style w:type="character" w:styleId="IntenseReference">
    <w:name w:val="Intense Reference"/>
    <w:uiPriority w:val="32"/>
    <w:qFormat/>
    <w:rsid w:val="00D11C6B"/>
    <w:rPr>
      <w:b/>
      <w:bCs/>
      <w:smallCaps/>
      <w:spacing w:val="5"/>
      <w:sz w:val="22"/>
      <w:szCs w:val="22"/>
      <w:u w:val="single"/>
    </w:rPr>
  </w:style>
  <w:style w:type="character" w:styleId="BookTitle">
    <w:name w:val="Book Title"/>
    <w:uiPriority w:val="33"/>
    <w:qFormat/>
    <w:rsid w:val="00D11C6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D11C6B"/>
    <w:pPr>
      <w:outlineLvl w:val="9"/>
    </w:pPr>
  </w:style>
  <w:style w:type="character" w:styleId="PlaceholderText">
    <w:name w:val="Placeholder Text"/>
    <w:basedOn w:val="DefaultParagraphFont"/>
    <w:uiPriority w:val="99"/>
    <w:semiHidden/>
    <w:rsid w:val="00CF7AFD"/>
    <w:rPr>
      <w:color w:val="808080"/>
    </w:rPr>
  </w:style>
  <w:style w:type="character" w:styleId="CommentReference">
    <w:name w:val="annotation reference"/>
    <w:basedOn w:val="DefaultParagraphFont"/>
    <w:uiPriority w:val="99"/>
    <w:semiHidden/>
    <w:unhideWhenUsed/>
    <w:rsid w:val="0054446F"/>
    <w:rPr>
      <w:sz w:val="16"/>
      <w:szCs w:val="16"/>
    </w:rPr>
  </w:style>
  <w:style w:type="paragraph" w:styleId="CommentText">
    <w:name w:val="annotation text"/>
    <w:basedOn w:val="Normal"/>
    <w:link w:val="CommentTextChar"/>
    <w:uiPriority w:val="99"/>
    <w:unhideWhenUsed/>
    <w:rsid w:val="0054446F"/>
    <w:pPr>
      <w:spacing w:line="240" w:lineRule="auto"/>
    </w:pPr>
  </w:style>
  <w:style w:type="character" w:customStyle="1" w:styleId="CommentTextChar">
    <w:name w:val="Comment Text Char"/>
    <w:basedOn w:val="DefaultParagraphFont"/>
    <w:link w:val="CommentText"/>
    <w:uiPriority w:val="99"/>
    <w:rsid w:val="0054446F"/>
    <w:rPr>
      <w:sz w:val="20"/>
      <w:szCs w:val="20"/>
    </w:rPr>
  </w:style>
  <w:style w:type="paragraph" w:styleId="CommentSubject">
    <w:name w:val="annotation subject"/>
    <w:basedOn w:val="CommentText"/>
    <w:next w:val="CommentText"/>
    <w:link w:val="CommentSubjectChar"/>
    <w:uiPriority w:val="99"/>
    <w:semiHidden/>
    <w:unhideWhenUsed/>
    <w:rsid w:val="0054446F"/>
    <w:rPr>
      <w:b/>
      <w:bCs/>
    </w:rPr>
  </w:style>
  <w:style w:type="character" w:customStyle="1" w:styleId="CommentSubjectChar">
    <w:name w:val="Comment Subject Char"/>
    <w:basedOn w:val="CommentTextChar"/>
    <w:link w:val="CommentSubject"/>
    <w:uiPriority w:val="99"/>
    <w:semiHidden/>
    <w:rsid w:val="0054446F"/>
    <w:rPr>
      <w:b/>
      <w:bCs/>
      <w:sz w:val="20"/>
      <w:szCs w:val="20"/>
    </w:rPr>
  </w:style>
  <w:style w:type="paragraph" w:styleId="Revision">
    <w:name w:val="Revision"/>
    <w:hidden/>
    <w:uiPriority w:val="99"/>
    <w:semiHidden/>
    <w:rsid w:val="00343534"/>
    <w:pPr>
      <w:spacing w:after="0" w:line="240" w:lineRule="auto"/>
    </w:pPr>
  </w:style>
  <w:style w:type="paragraph" w:styleId="Bibliography">
    <w:name w:val="Bibliography"/>
    <w:basedOn w:val="Normal"/>
    <w:next w:val="Normal"/>
    <w:uiPriority w:val="37"/>
    <w:unhideWhenUsed/>
    <w:rsid w:val="0033558F"/>
    <w:pPr>
      <w:tabs>
        <w:tab w:val="left" w:pos="264"/>
      </w:tabs>
      <w:spacing w:after="0" w:line="480" w:lineRule="auto"/>
      <w:ind w:left="264" w:hanging="264"/>
    </w:pPr>
  </w:style>
  <w:style w:type="paragraph" w:styleId="Header">
    <w:name w:val="header"/>
    <w:basedOn w:val="Normal"/>
    <w:link w:val="HeaderChar"/>
    <w:uiPriority w:val="99"/>
    <w:unhideWhenUsed/>
    <w:rsid w:val="008651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51F7"/>
  </w:style>
  <w:style w:type="paragraph" w:styleId="Footer">
    <w:name w:val="footer"/>
    <w:basedOn w:val="Normal"/>
    <w:link w:val="FooterChar"/>
    <w:uiPriority w:val="99"/>
    <w:unhideWhenUsed/>
    <w:rsid w:val="008651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51F7"/>
  </w:style>
  <w:style w:type="paragraph" w:styleId="ListParagraph">
    <w:name w:val="List Paragraph"/>
    <w:basedOn w:val="Normal"/>
    <w:uiPriority w:val="34"/>
    <w:qFormat/>
    <w:rsid w:val="005F4258"/>
    <w:pPr>
      <w:ind w:left="720"/>
      <w:contextualSpacing/>
    </w:pPr>
  </w:style>
  <w:style w:type="character" w:styleId="Hyperlink">
    <w:name w:val="Hyperlink"/>
    <w:basedOn w:val="DefaultParagraphFont"/>
    <w:uiPriority w:val="99"/>
    <w:unhideWhenUsed/>
    <w:rsid w:val="00D93909"/>
    <w:rPr>
      <w:color w:val="0563C1" w:themeColor="hyperlink"/>
      <w:u w:val="single"/>
    </w:rPr>
  </w:style>
  <w:style w:type="character" w:customStyle="1" w:styleId="UnresolvedMention1">
    <w:name w:val="Unresolved Mention1"/>
    <w:basedOn w:val="DefaultParagraphFont"/>
    <w:uiPriority w:val="99"/>
    <w:semiHidden/>
    <w:unhideWhenUsed/>
    <w:rsid w:val="00D93909"/>
    <w:rPr>
      <w:color w:val="605E5C"/>
      <w:shd w:val="clear" w:color="auto" w:fill="E1DFDD"/>
    </w:rPr>
  </w:style>
  <w:style w:type="character" w:styleId="FollowedHyperlink">
    <w:name w:val="FollowedHyperlink"/>
    <w:basedOn w:val="DefaultParagraphFont"/>
    <w:uiPriority w:val="99"/>
    <w:semiHidden/>
    <w:unhideWhenUsed/>
    <w:rsid w:val="0074733E"/>
    <w:rPr>
      <w:color w:val="954F72" w:themeColor="followedHyperlink"/>
      <w:u w:val="single"/>
    </w:rPr>
  </w:style>
  <w:style w:type="table" w:styleId="TableGrid">
    <w:name w:val="Table Grid"/>
    <w:basedOn w:val="TableNormal"/>
    <w:uiPriority w:val="39"/>
    <w:rsid w:val="00934A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34A1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F75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07690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unhideWhenUsed/>
    <w:rsid w:val="00624FE2"/>
    <w:rPr>
      <w:color w:val="2B579A"/>
      <w:shd w:val="clear" w:color="auto" w:fill="E1DFDD"/>
    </w:rPr>
  </w:style>
  <w:style w:type="character" w:styleId="Mention">
    <w:name w:val="Mention"/>
    <w:basedOn w:val="DefaultParagraphFont"/>
    <w:uiPriority w:val="99"/>
    <w:rsid w:val="00013936"/>
    <w:rPr>
      <w:color w:val="2B579A"/>
      <w:shd w:val="clear" w:color="auto" w:fill="E1DFDD"/>
    </w:rPr>
  </w:style>
  <w:style w:type="character" w:customStyle="1" w:styleId="katex-mathml">
    <w:name w:val="katex-mathml"/>
    <w:basedOn w:val="DefaultParagraphFont"/>
    <w:rsid w:val="00CF6907"/>
  </w:style>
  <w:style w:type="character" w:customStyle="1" w:styleId="mord">
    <w:name w:val="mord"/>
    <w:basedOn w:val="DefaultParagraphFont"/>
    <w:rsid w:val="00CF6907"/>
  </w:style>
  <w:style w:type="character" w:customStyle="1" w:styleId="vlist-s">
    <w:name w:val="vlist-s"/>
    <w:basedOn w:val="DefaultParagraphFont"/>
    <w:rsid w:val="00CF6907"/>
  </w:style>
  <w:style w:type="character" w:customStyle="1" w:styleId="mopen">
    <w:name w:val="mopen"/>
    <w:basedOn w:val="DefaultParagraphFont"/>
    <w:rsid w:val="004E5893"/>
  </w:style>
  <w:style w:type="character" w:customStyle="1" w:styleId="mpunct">
    <w:name w:val="mpunct"/>
    <w:basedOn w:val="DefaultParagraphFont"/>
    <w:rsid w:val="004E5893"/>
  </w:style>
  <w:style w:type="character" w:customStyle="1" w:styleId="mclose">
    <w:name w:val="mclose"/>
    <w:basedOn w:val="DefaultParagraphFont"/>
    <w:rsid w:val="004E5893"/>
  </w:style>
  <w:style w:type="character" w:customStyle="1" w:styleId="mrel">
    <w:name w:val="mrel"/>
    <w:basedOn w:val="DefaultParagraphFont"/>
    <w:rsid w:val="004E5893"/>
  </w:style>
  <w:style w:type="character" w:customStyle="1" w:styleId="mop">
    <w:name w:val="mop"/>
    <w:basedOn w:val="DefaultParagraphFont"/>
    <w:rsid w:val="004E5893"/>
  </w:style>
  <w:style w:type="character" w:customStyle="1" w:styleId="delimsizing">
    <w:name w:val="delimsizing"/>
    <w:basedOn w:val="DefaultParagraphFont"/>
    <w:rsid w:val="004E5893"/>
  </w:style>
  <w:style w:type="character" w:styleId="UnresolvedMention">
    <w:name w:val="Unresolved Mention"/>
    <w:basedOn w:val="DefaultParagraphFont"/>
    <w:uiPriority w:val="99"/>
    <w:rsid w:val="00E56BE1"/>
    <w:rPr>
      <w:color w:val="605E5C"/>
      <w:shd w:val="clear" w:color="auto" w:fill="E1DFDD"/>
    </w:rPr>
  </w:style>
  <w:style w:type="paragraph" w:styleId="NormalWeb">
    <w:name w:val="Normal (Web)"/>
    <w:basedOn w:val="Normal"/>
    <w:uiPriority w:val="99"/>
    <w:semiHidden/>
    <w:unhideWhenUsed/>
    <w:rsid w:val="003A68D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560-020-0555-3" TargetMode="External"/><Relationship Id="rId2" Type="http://schemas.openxmlformats.org/officeDocument/2006/relationships/hyperlink" Target="https://protect.checkpoint.com/v2/___https://www.nature.com/articles/s41586-023-06738-6/figures/3___.YzJlOmlpYXNhOmM6bzoxY2M5YWVlMmRiNjhkMmM1NjM5MGJhOTZlOGE3Y2JjOTo2OjhiMDk6OTZhYmRkOWVmODBhY2RhZDUyYzMyNGMyNmY3ODhhNzU0MzkyNGI1MTBjM2I4OTkyYjU5ZjRlYjI4NjMzNjg2MTpwOkY6Tg" TargetMode="External"/><Relationship Id="rId1" Type="http://schemas.openxmlformats.org/officeDocument/2006/relationships/hyperlink" Target="https://www.nature.com/articles/s41586-023-06738-6"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em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emf"/><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png"/><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8ED760-0A99-584B-837B-6CBDBC7951C3}">
  <we:reference id="f78a3046-9e99-4300-aa2b-5814002b01a2" version="1.55.1.0" store="EXCatalog" storeType="EXCatalog"/>
  <we:alternateReferences>
    <we:reference id="WA104382081" version="1.55.1.0" store="en-GB" storeType="OMEX"/>
  </we:alternateReferences>
  <we:properties>
    <we:property name="MENDELEY_CITATIONS" valu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B9E74-266E-4A75-91FB-6D9547C3B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38</Pages>
  <Words>34813</Words>
  <Characters>198440</Characters>
  <Application>Microsoft Office Word</Application>
  <DocSecurity>0</DocSecurity>
  <Lines>1653</Lines>
  <Paragraphs>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232788</CharactersWithSpaces>
  <SharedDoc>false</SharedDoc>
  <HLinks>
    <vt:vector size="12" baseType="variant">
      <vt:variant>
        <vt:i4>3735647</vt:i4>
      </vt:variant>
      <vt:variant>
        <vt:i4>3</vt:i4>
      </vt:variant>
      <vt:variant>
        <vt:i4>0</vt:i4>
      </vt:variant>
      <vt:variant>
        <vt:i4>5</vt:i4>
      </vt:variant>
      <vt:variant>
        <vt:lpwstr>mailto:jrogelj@ic.ac.uk</vt:lpwstr>
      </vt:variant>
      <vt:variant>
        <vt:lpwstr/>
      </vt:variant>
      <vt:variant>
        <vt:i4>589895</vt:i4>
      </vt:variant>
      <vt:variant>
        <vt:i4>0</vt:i4>
      </vt:variant>
      <vt:variant>
        <vt:i4>0</vt:i4>
      </vt:variant>
      <vt:variant>
        <vt:i4>5</vt:i4>
      </vt:variant>
      <vt:variant>
        <vt:lpwstr>https://protect.checkpoint.com/v2/___https://www.nature.com/articles/s41586-023-06738-6/figures/3___.YzJlOmlpYXNhOmM6bzoxY2M5YWVlMmRiNjhkMmM1NjM5MGJhOTZlOGE3Y2JjOTo2OjhiMDk6OTZhYmRkOWVmODBhY2RhZDUyYzMyNGMyNmY3ODhhNzU0MzkyNGI1MTBjM2I4OTkyYjU5ZjRlYjI4NjMzNjg2MTpwOkY6Tg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Rogelj, Joeri</dc:creator>
  <cp:keywords/>
  <dc:description/>
  <cp:lastModifiedBy>Beath, Hamish R</cp:lastModifiedBy>
  <cp:revision>10</cp:revision>
  <dcterms:created xsi:type="dcterms:W3CDTF">2025-09-03T15:27:00Z</dcterms:created>
  <dcterms:modified xsi:type="dcterms:W3CDTF">2025-09-06T17:50:00Z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Context">
    <vt:lpwstr>{"goals":[],"domain":"general","emotions":[],"dialect":"british"}</vt:lpwstr>
  </property>
  <property fmtid="{D5CDD505-2E9C-101B-9397-08002B2CF9AE}" pid="3" name="grammarly_documentId">
    <vt:lpwstr>documentId_6003</vt:lpwstr>
  </property>
  <property fmtid="{D5CDD505-2E9C-101B-9397-08002B2CF9AE}" pid="4" name="ZOTERO_PREF_1">
    <vt:lpwstr>&lt;data data-version="3" zotero-version="7.0.9"&gt;&lt;session id="CtJXQWka"/&gt;&lt;style id="http://www.zotero.org/styles/nature" hasBibliography="1" bibliographyStyleHasBeenSet="1"/&gt;&lt;prefs&gt;&lt;pref name="fieldType" value="Field"/&gt;&lt;pref name="automaticJournalAbbreviatio</vt:lpwstr>
  </property>
  <property fmtid="{D5CDD505-2E9C-101B-9397-08002B2CF9AE}" pid="5" name="ZOTERO_PREF_2">
    <vt:lpwstr>ns" value="true"/&gt;&lt;/prefs&gt;&lt;/data&gt;</vt:lpwstr>
  </property>
  <property fmtid="{D5CDD505-2E9C-101B-9397-08002B2CF9AE}" pid="6" name="_DocHome">
    <vt:i4>-311329568</vt:i4>
  </property>
</Properties>
</file>